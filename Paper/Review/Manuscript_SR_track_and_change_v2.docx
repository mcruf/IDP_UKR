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8DD9F2F" w14:textId="77777777" w:rsidR="00073438" w:rsidRDefault="00000000">
      <w:pPr>
        <w:pStyle w:val="Title"/>
        <w:spacing w:line="225" w:lineRule="auto"/>
        <w:jc w:val="center"/>
        <w:rPr>
          <w:rFonts w:ascii="Arial" w:eastAsia="Arial" w:hAnsi="Arial" w:cs="Arial"/>
          <w:b/>
          <w:sz w:val="24"/>
          <w:szCs w:val="24"/>
        </w:rPr>
      </w:pPr>
      <w:r>
        <w:rPr>
          <w:rFonts w:ascii="Arial" w:eastAsia="Arial" w:hAnsi="Arial" w:cs="Arial"/>
          <w:b/>
          <w:sz w:val="24"/>
          <w:szCs w:val="24"/>
        </w:rPr>
        <w:t>Estimation of Internal Displacement in Ukraine from Satellite-Based Car Detections</w:t>
      </w:r>
    </w:p>
    <w:p w14:paraId="4930BC5E" w14:textId="77777777" w:rsidR="00073438" w:rsidRDefault="00073438">
      <w:pPr>
        <w:rPr>
          <w:rFonts w:ascii="Arial" w:eastAsia="Arial" w:hAnsi="Arial" w:cs="Arial"/>
        </w:rPr>
      </w:pPr>
    </w:p>
    <w:p w14:paraId="6DB74A5F" w14:textId="77777777" w:rsidR="00073438" w:rsidRDefault="00000000">
      <w:pPr>
        <w:spacing w:before="366" w:line="240" w:lineRule="auto"/>
        <w:ind w:right="-46"/>
        <w:rPr>
          <w:rFonts w:ascii="Arial" w:eastAsia="Arial" w:hAnsi="Arial" w:cs="Arial"/>
          <w:vertAlign w:val="superscript"/>
        </w:rPr>
      </w:pPr>
      <w:r>
        <w:rPr>
          <w:rFonts w:ascii="Arial" w:eastAsia="Arial" w:hAnsi="Arial" w:cs="Arial"/>
        </w:rPr>
        <w:t>Marie-Christine Rufener</w:t>
      </w:r>
      <w:r>
        <w:rPr>
          <w:rFonts w:ascii="Arial" w:eastAsia="Arial" w:hAnsi="Arial" w:cs="Arial"/>
          <w:vertAlign w:val="superscript"/>
        </w:rPr>
        <w:t>1*</w:t>
      </w:r>
      <w:r>
        <w:rPr>
          <w:rFonts w:ascii="Arial" w:eastAsia="Arial" w:hAnsi="Arial" w:cs="Arial"/>
        </w:rPr>
        <w:t>, Ferda Ofli</w:t>
      </w:r>
      <w:r>
        <w:rPr>
          <w:rFonts w:ascii="Arial" w:eastAsia="Arial" w:hAnsi="Arial" w:cs="Arial"/>
          <w:vertAlign w:val="superscript"/>
        </w:rPr>
        <w:t>1</w:t>
      </w:r>
      <w:r>
        <w:rPr>
          <w:rFonts w:ascii="Arial" w:eastAsia="Arial" w:hAnsi="Arial" w:cs="Arial"/>
        </w:rPr>
        <w:t>, Masoomali Fathekia</w:t>
      </w:r>
      <w:r>
        <w:rPr>
          <w:rFonts w:ascii="Arial" w:eastAsia="Arial" w:hAnsi="Arial" w:cs="Arial"/>
          <w:vertAlign w:val="superscript"/>
        </w:rPr>
        <w:t>1</w:t>
      </w:r>
      <w:r>
        <w:rPr>
          <w:rFonts w:ascii="Arial" w:eastAsia="Arial" w:hAnsi="Arial" w:cs="Arial"/>
        </w:rPr>
        <w:t>, Ingmar Weber</w:t>
      </w:r>
      <w:r>
        <w:rPr>
          <w:rFonts w:ascii="Arial" w:eastAsia="Arial" w:hAnsi="Arial" w:cs="Arial"/>
          <w:vertAlign w:val="superscript"/>
        </w:rPr>
        <w:t>2*</w:t>
      </w:r>
    </w:p>
    <w:p w14:paraId="2BAD11C1" w14:textId="77777777" w:rsidR="00073438" w:rsidRDefault="00000000">
      <w:pPr>
        <w:spacing w:before="137" w:line="240" w:lineRule="auto"/>
        <w:ind w:right="-46"/>
        <w:rPr>
          <w:rFonts w:ascii="Arial" w:eastAsia="Arial" w:hAnsi="Arial" w:cs="Arial"/>
        </w:rPr>
      </w:pPr>
      <w:r>
        <w:rPr>
          <w:rFonts w:ascii="Arial" w:eastAsia="Arial" w:hAnsi="Arial" w:cs="Arial"/>
          <w:vertAlign w:val="superscript"/>
        </w:rPr>
        <w:t>1*</w:t>
      </w:r>
      <w:r>
        <w:rPr>
          <w:rFonts w:ascii="Arial" w:eastAsia="Arial" w:hAnsi="Arial" w:cs="Arial"/>
        </w:rPr>
        <w:t>Qatar Computing Research Institute, Hamad Bin Khalifa University, Doha, Qatar.</w:t>
      </w:r>
    </w:p>
    <w:p w14:paraId="298EDA87" w14:textId="77777777" w:rsidR="00073438" w:rsidRDefault="00000000">
      <w:pPr>
        <w:spacing w:before="3" w:line="240" w:lineRule="auto"/>
        <w:ind w:right="-46"/>
        <w:rPr>
          <w:rFonts w:ascii="Arial" w:eastAsia="Arial" w:hAnsi="Arial" w:cs="Arial"/>
        </w:rPr>
      </w:pPr>
      <w:r>
        <w:rPr>
          <w:rFonts w:ascii="Arial" w:eastAsia="Arial" w:hAnsi="Arial" w:cs="Arial"/>
          <w:vertAlign w:val="superscript"/>
        </w:rPr>
        <w:t>2*</w:t>
      </w:r>
      <w:r>
        <w:rPr>
          <w:rFonts w:ascii="Arial" w:eastAsia="Arial" w:hAnsi="Arial" w:cs="Arial"/>
        </w:rPr>
        <w:t>Computer Science Department, Saarland University, Saarbrücken, Germany.</w:t>
      </w:r>
    </w:p>
    <w:p w14:paraId="68623678" w14:textId="77777777" w:rsidR="00073438" w:rsidRDefault="00073438">
      <w:pPr>
        <w:widowControl w:val="0"/>
        <w:pBdr>
          <w:top w:val="nil"/>
          <w:left w:val="nil"/>
          <w:bottom w:val="nil"/>
          <w:right w:val="nil"/>
          <w:between w:val="nil"/>
        </w:pBdr>
        <w:spacing w:before="168" w:after="0" w:line="240" w:lineRule="auto"/>
        <w:ind w:right="-46"/>
        <w:rPr>
          <w:rFonts w:ascii="Arial" w:eastAsia="Arial" w:hAnsi="Arial" w:cs="Arial"/>
          <w:color w:val="000000"/>
        </w:rPr>
      </w:pPr>
    </w:p>
    <w:p w14:paraId="1AD09A19" w14:textId="77777777" w:rsidR="00073438" w:rsidRDefault="00000000">
      <w:pPr>
        <w:spacing w:line="208" w:lineRule="auto"/>
        <w:ind w:right="-46"/>
        <w:rPr>
          <w:rFonts w:ascii="Arial" w:eastAsia="Arial" w:hAnsi="Arial" w:cs="Arial"/>
        </w:rPr>
      </w:pPr>
      <w:r>
        <w:rPr>
          <w:rFonts w:ascii="Arial" w:eastAsia="Arial" w:hAnsi="Arial" w:cs="Arial"/>
        </w:rPr>
        <w:t xml:space="preserve">*Corresponding author(s). E-mail(s): </w:t>
      </w:r>
      <w:hyperlink r:id="rId8">
        <w:r>
          <w:rPr>
            <w:rFonts w:ascii="Arial" w:eastAsia="Arial" w:hAnsi="Arial" w:cs="Arial"/>
            <w:color w:val="0000FF"/>
          </w:rPr>
          <w:t>macrufener@gmail.com</w:t>
        </w:r>
      </w:hyperlink>
      <w:hyperlink r:id="rId9">
        <w:r>
          <w:rPr>
            <w:rFonts w:ascii="Arial" w:eastAsia="Arial" w:hAnsi="Arial" w:cs="Arial"/>
          </w:rPr>
          <w:t>;</w:t>
        </w:r>
      </w:hyperlink>
      <w:r>
        <w:rPr>
          <w:rFonts w:ascii="Arial" w:eastAsia="Arial" w:hAnsi="Arial" w:cs="Arial"/>
        </w:rPr>
        <w:t xml:space="preserve"> </w:t>
      </w:r>
      <w:hyperlink r:id="rId10">
        <w:r>
          <w:rPr>
            <w:rFonts w:ascii="Arial" w:eastAsia="Arial" w:hAnsi="Arial" w:cs="Arial"/>
            <w:color w:val="0000FF"/>
          </w:rPr>
          <w:t>iweber@cs.uni-saarland.de</w:t>
        </w:r>
      </w:hyperlink>
      <w:hyperlink r:id="rId11">
        <w:r>
          <w:rPr>
            <w:rFonts w:ascii="Arial" w:eastAsia="Arial" w:hAnsi="Arial" w:cs="Arial"/>
          </w:rPr>
          <w:t>;</w:t>
        </w:r>
      </w:hyperlink>
    </w:p>
    <w:p w14:paraId="4FB47843" w14:textId="77777777" w:rsidR="00073438" w:rsidRDefault="00000000">
      <w:pPr>
        <w:spacing w:line="276" w:lineRule="auto"/>
        <w:ind w:right="-46"/>
        <w:rPr>
          <w:rFonts w:ascii="Arial" w:eastAsia="Arial" w:hAnsi="Arial" w:cs="Arial"/>
        </w:rPr>
      </w:pPr>
      <w:r>
        <w:rPr>
          <w:rFonts w:ascii="Arial" w:eastAsia="Arial" w:hAnsi="Arial" w:cs="Arial"/>
        </w:rPr>
        <w:t xml:space="preserve">Contributing authors: </w:t>
      </w:r>
      <w:hyperlink r:id="rId12">
        <w:r>
          <w:rPr>
            <w:rFonts w:ascii="Arial" w:eastAsia="Arial" w:hAnsi="Arial" w:cs="Arial"/>
            <w:color w:val="0000FF"/>
          </w:rPr>
          <w:t>fofli@hbku.edu.qa</w:t>
        </w:r>
      </w:hyperlink>
      <w:hyperlink r:id="rId13">
        <w:r>
          <w:rPr>
            <w:rFonts w:ascii="Arial" w:eastAsia="Arial" w:hAnsi="Arial" w:cs="Arial"/>
          </w:rPr>
          <w:t>;</w:t>
        </w:r>
      </w:hyperlink>
      <w:r>
        <w:rPr>
          <w:rFonts w:ascii="Arial" w:eastAsia="Arial" w:hAnsi="Arial" w:cs="Arial"/>
        </w:rPr>
        <w:t xml:space="preserve"> </w:t>
      </w:r>
      <w:hyperlink r:id="rId14">
        <w:r>
          <w:rPr>
            <w:rFonts w:ascii="Arial" w:eastAsia="Arial" w:hAnsi="Arial" w:cs="Arial"/>
            <w:color w:val="0000FF"/>
          </w:rPr>
          <w:t>mfatehkia@hbku.edu.qa</w:t>
        </w:r>
      </w:hyperlink>
      <w:hyperlink r:id="rId15">
        <w:r>
          <w:rPr>
            <w:rFonts w:ascii="Arial" w:eastAsia="Arial" w:hAnsi="Arial" w:cs="Arial"/>
          </w:rPr>
          <w:t>;</w:t>
        </w:r>
      </w:hyperlink>
    </w:p>
    <w:p w14:paraId="5976919B" w14:textId="77777777" w:rsidR="00073438" w:rsidRDefault="00073438">
      <w:pPr>
        <w:rPr>
          <w:rFonts w:ascii="Arial" w:eastAsia="Arial" w:hAnsi="Arial" w:cs="Arial"/>
        </w:rPr>
      </w:pPr>
    </w:p>
    <w:p w14:paraId="34BCDD66" w14:textId="77777777" w:rsidR="00073438" w:rsidRDefault="00000000">
      <w:pPr>
        <w:rPr>
          <w:rFonts w:ascii="Arial" w:eastAsia="Arial" w:hAnsi="Arial" w:cs="Arial"/>
          <w:b/>
        </w:rPr>
      </w:pPr>
      <w:r>
        <w:rPr>
          <w:rFonts w:ascii="Arial" w:eastAsia="Arial" w:hAnsi="Arial" w:cs="Arial"/>
          <w:b/>
        </w:rPr>
        <w:t>Abstract</w:t>
      </w:r>
    </w:p>
    <w:p w14:paraId="4C864FB8" w14:textId="23484841" w:rsidR="00073438" w:rsidRDefault="00000000">
      <w:pPr>
        <w:rPr>
          <w:rFonts w:ascii="Arial" w:eastAsia="Arial" w:hAnsi="Arial" w:cs="Arial"/>
          <w:sz w:val="22"/>
          <w:szCs w:val="22"/>
        </w:rPr>
      </w:pPr>
      <w:sdt>
        <w:sdtPr>
          <w:tag w:val="goog_rdk_1"/>
          <w:id w:val="-1689820971"/>
        </w:sdtPr>
        <w:sdtContent>
          <w:del w:id="0" w:author="Marie-Christine ." w:date="2024-07-04T09:42:00Z">
            <w:r>
              <w:rPr>
                <w:rFonts w:ascii="Arial" w:eastAsia="Arial" w:hAnsi="Arial" w:cs="Arial"/>
                <w:sz w:val="22"/>
                <w:szCs w:val="22"/>
              </w:rPr>
              <w:delText xml:space="preserve">Armed conflicts such as the Russia-Ukraine war force millions of people to flee from their homes, with many seeking refuge within the borders of their country. </w:delText>
            </w:r>
          </w:del>
        </w:sdtContent>
      </w:sdt>
      <w:r>
        <w:rPr>
          <w:rFonts w:ascii="Arial" w:eastAsia="Arial" w:hAnsi="Arial" w:cs="Arial"/>
          <w:sz w:val="22"/>
          <w:szCs w:val="22"/>
        </w:rPr>
        <w:t xml:space="preserve">Estimating the numbers and whereabouts of internally displaced people (IDP) is </w:t>
      </w:r>
      <w:sdt>
        <w:sdtPr>
          <w:tag w:val="goog_rdk_2"/>
          <w:id w:val="560994790"/>
        </w:sdtPr>
        <w:sdtContent>
          <w:del w:id="1" w:author="Marie-Christine ." w:date="2024-07-04T09:42:00Z">
            <w:r>
              <w:rPr>
                <w:rFonts w:ascii="Arial" w:eastAsia="Arial" w:hAnsi="Arial" w:cs="Arial"/>
                <w:sz w:val="22"/>
                <w:szCs w:val="22"/>
              </w:rPr>
              <w:delText xml:space="preserve">therefore </w:delText>
            </w:r>
          </w:del>
        </w:sdtContent>
      </w:sdt>
      <w:r>
        <w:rPr>
          <w:rFonts w:ascii="Arial" w:eastAsia="Arial" w:hAnsi="Arial" w:cs="Arial"/>
          <w:sz w:val="22"/>
          <w:szCs w:val="22"/>
        </w:rPr>
        <w:t xml:space="preserve">paramount to providing targeted humanitarian assistance. </w:t>
      </w:r>
      <w:sdt>
        <w:sdtPr>
          <w:tag w:val="goog_rdk_3"/>
          <w:id w:val="-383487748"/>
        </w:sdtPr>
        <w:sdtContent>
          <w:del w:id="2" w:author="Marie-Christine ." w:date="2024-07-04T09:42:00Z">
            <w:r>
              <w:rPr>
                <w:rFonts w:ascii="Arial" w:eastAsia="Arial" w:hAnsi="Arial" w:cs="Arial"/>
                <w:sz w:val="22"/>
                <w:szCs w:val="22"/>
              </w:rPr>
              <w:delText xml:space="preserve">Unfortunately, especially </w:delText>
            </w:r>
          </w:del>
        </w:sdtContent>
      </w:sdt>
      <w:sdt>
        <w:sdtPr>
          <w:tag w:val="goog_rdk_4"/>
          <w:id w:val="-1111438678"/>
        </w:sdtPr>
        <w:sdtContent>
          <w:ins w:id="3" w:author="Marie-Christine ." w:date="2024-07-04T09:42:00Z">
            <w:r>
              <w:rPr>
                <w:rFonts w:ascii="Arial" w:eastAsia="Arial" w:hAnsi="Arial" w:cs="Arial"/>
                <w:sz w:val="22"/>
                <w:szCs w:val="22"/>
              </w:rPr>
              <w:t>I</w:t>
            </w:r>
          </w:ins>
        </w:sdtContent>
      </w:sdt>
      <w:sdt>
        <w:sdtPr>
          <w:tag w:val="goog_rdk_5"/>
          <w:id w:val="977033733"/>
        </w:sdtPr>
        <w:sdtContent>
          <w:del w:id="4" w:author="Marie-Christine ." w:date="2024-07-04T09:42:00Z">
            <w:r>
              <w:rPr>
                <w:rFonts w:ascii="Arial" w:eastAsia="Arial" w:hAnsi="Arial" w:cs="Arial"/>
                <w:sz w:val="22"/>
                <w:szCs w:val="22"/>
              </w:rPr>
              <w:delText>i</w:delText>
            </w:r>
          </w:del>
        </w:sdtContent>
      </w:sdt>
      <w:r>
        <w:rPr>
          <w:rFonts w:ascii="Arial" w:eastAsia="Arial" w:hAnsi="Arial" w:cs="Arial"/>
          <w:sz w:val="22"/>
          <w:szCs w:val="22"/>
        </w:rPr>
        <w:t xml:space="preserve">n </w:t>
      </w:r>
      <w:sdt>
        <w:sdtPr>
          <w:tag w:val="goog_rdk_6"/>
          <w:id w:val="-1199233115"/>
        </w:sdtPr>
        <w:sdtContent>
          <w:del w:id="5" w:author="Marie-Christine ." w:date="2024-07-04T09:43:00Z">
            <w:r>
              <w:rPr>
                <w:rFonts w:ascii="Arial" w:eastAsia="Arial" w:hAnsi="Arial" w:cs="Arial"/>
                <w:sz w:val="22"/>
                <w:szCs w:val="22"/>
              </w:rPr>
              <w:delText>a</w:delText>
            </w:r>
          </w:del>
        </w:sdtContent>
      </w:sdt>
      <w:r>
        <w:rPr>
          <w:rFonts w:ascii="Arial" w:eastAsia="Arial" w:hAnsi="Arial" w:cs="Arial"/>
          <w:sz w:val="22"/>
          <w:szCs w:val="22"/>
        </w:rPr>
        <w:t xml:space="preserve"> conflict </w:t>
      </w:r>
      <w:sdt>
        <w:sdtPr>
          <w:tag w:val="goog_rdk_7"/>
          <w:id w:val="647327476"/>
        </w:sdtPr>
        <w:sdtContent>
          <w:del w:id="6" w:author="Marie-Christine ." w:date="2024-07-04T09:43:00Z">
            <w:r>
              <w:rPr>
                <w:rFonts w:ascii="Arial" w:eastAsia="Arial" w:hAnsi="Arial" w:cs="Arial"/>
                <w:sz w:val="22"/>
                <w:szCs w:val="22"/>
              </w:rPr>
              <w:delText xml:space="preserve">or disaster </w:delText>
            </w:r>
          </w:del>
        </w:sdtContent>
      </w:sdt>
      <w:r>
        <w:rPr>
          <w:rFonts w:ascii="Arial" w:eastAsia="Arial" w:hAnsi="Arial" w:cs="Arial"/>
          <w:sz w:val="22"/>
          <w:szCs w:val="22"/>
        </w:rPr>
        <w:t>setting</w:t>
      </w:r>
      <w:sdt>
        <w:sdtPr>
          <w:tag w:val="goog_rdk_8"/>
          <w:id w:val="-733776279"/>
        </w:sdtPr>
        <w:sdtContent>
          <w:ins w:id="7" w:author="Marie-Christine ." w:date="2024-07-04T09:43:00Z">
            <w:r>
              <w:rPr>
                <w:rFonts w:ascii="Arial" w:eastAsia="Arial" w:hAnsi="Arial" w:cs="Arial"/>
                <w:sz w:val="22"/>
                <w:szCs w:val="22"/>
              </w:rPr>
              <w:t>s like the ongoing Russia-Ukraine war</w:t>
            </w:r>
          </w:ins>
        </w:sdtContent>
      </w:sdt>
      <w:r>
        <w:rPr>
          <w:rFonts w:ascii="Arial" w:eastAsia="Arial" w:hAnsi="Arial" w:cs="Arial"/>
          <w:sz w:val="22"/>
          <w:szCs w:val="22"/>
        </w:rPr>
        <w:t xml:space="preserve">, on-the-ground data collection is </w:t>
      </w:r>
      <w:sdt>
        <w:sdtPr>
          <w:tag w:val="goog_rdk_9"/>
          <w:id w:val="9507363"/>
        </w:sdtPr>
        <w:sdtContent>
          <w:ins w:id="8" w:author="Marie-Christine ." w:date="2024-07-04T09:43:00Z">
            <w:r>
              <w:rPr>
                <w:rFonts w:ascii="Arial" w:eastAsia="Arial" w:hAnsi="Arial" w:cs="Arial"/>
                <w:sz w:val="22"/>
                <w:szCs w:val="22"/>
              </w:rPr>
              <w:t xml:space="preserve">nevertheless </w:t>
            </w:r>
          </w:ins>
        </w:sdtContent>
      </w:sdt>
      <w:r>
        <w:rPr>
          <w:rFonts w:ascii="Arial" w:eastAsia="Arial" w:hAnsi="Arial" w:cs="Arial"/>
          <w:sz w:val="22"/>
          <w:szCs w:val="22"/>
        </w:rPr>
        <w:t xml:space="preserve">often inadequate to provide accurate and timely information. </w:t>
      </w:r>
      <w:sdt>
        <w:sdtPr>
          <w:tag w:val="goog_rdk_10"/>
          <w:id w:val="84964450"/>
        </w:sdtPr>
        <w:sdtContent>
          <w:del w:id="9" w:author="Marie-Christine ." w:date="2024-07-04T09:43:00Z">
            <w:r>
              <w:rPr>
                <w:rFonts w:ascii="Arial" w:eastAsia="Arial" w:hAnsi="Arial" w:cs="Arial"/>
                <w:sz w:val="22"/>
                <w:szCs w:val="22"/>
              </w:rPr>
              <w:delText>In contrast, non- traditional data sources such as s</w:delText>
            </w:r>
          </w:del>
        </w:sdtContent>
      </w:sdt>
      <w:sdt>
        <w:sdtPr>
          <w:tag w:val="goog_rdk_11"/>
          <w:id w:val="571783147"/>
        </w:sdtPr>
        <w:sdtContent>
          <w:ins w:id="10" w:author="Marie-Christine ." w:date="2024-07-04T09:43:00Z">
            <w:r>
              <w:rPr>
                <w:rFonts w:ascii="Arial" w:eastAsia="Arial" w:hAnsi="Arial" w:cs="Arial"/>
                <w:sz w:val="22"/>
                <w:szCs w:val="22"/>
              </w:rPr>
              <w:t>S</w:t>
            </w:r>
          </w:ins>
        </w:sdtContent>
      </w:sdt>
      <w:r>
        <w:rPr>
          <w:rFonts w:ascii="Arial" w:eastAsia="Arial" w:hAnsi="Arial" w:cs="Arial"/>
          <w:sz w:val="22"/>
          <w:szCs w:val="22"/>
        </w:rPr>
        <w:t xml:space="preserve">atellite imagery </w:t>
      </w:r>
      <w:sdt>
        <w:sdtPr>
          <w:tag w:val="goog_rdk_12"/>
          <w:id w:val="587667383"/>
        </w:sdtPr>
        <w:sdtContent>
          <w:del w:id="11" w:author="Marie-Christine ." w:date="2024-07-04T09:44:00Z">
            <w:r>
              <w:rPr>
                <w:rFonts w:ascii="Arial" w:eastAsia="Arial" w:hAnsi="Arial" w:cs="Arial"/>
                <w:sz w:val="22"/>
                <w:szCs w:val="22"/>
              </w:rPr>
              <w:delText>offer the possibility to</w:delText>
            </w:r>
          </w:del>
        </w:sdtContent>
      </w:sdt>
      <w:sdt>
        <w:sdtPr>
          <w:tag w:val="goog_rdk_13"/>
          <w:id w:val="90133368"/>
        </w:sdtPr>
        <w:sdtContent>
          <w:ins w:id="12" w:author="Marie-Christine ." w:date="2024-07-04T09:44:00Z">
            <w:r>
              <w:rPr>
                <w:rFonts w:ascii="Arial" w:eastAsia="Arial" w:hAnsi="Arial" w:cs="Arial"/>
                <w:sz w:val="22"/>
                <w:szCs w:val="22"/>
              </w:rPr>
              <w:t>may</w:t>
            </w:r>
          </w:ins>
        </w:sdtContent>
      </w:sdt>
      <w:r>
        <w:rPr>
          <w:rFonts w:ascii="Arial" w:eastAsia="Arial" w:hAnsi="Arial" w:cs="Arial"/>
          <w:sz w:val="22"/>
          <w:szCs w:val="22"/>
        </w:rPr>
        <w:t xml:space="preserve"> sidestep some of the</w:t>
      </w:r>
      <w:sdt>
        <w:sdtPr>
          <w:tag w:val="goog_rdk_14"/>
          <w:id w:val="1731182514"/>
        </w:sdtPr>
        <w:sdtContent>
          <w:ins w:id="13" w:author="Marie-Christine ." w:date="2024-07-04T09:44:00Z">
            <w:r>
              <w:rPr>
                <w:rFonts w:ascii="Arial" w:eastAsia="Arial" w:hAnsi="Arial" w:cs="Arial"/>
                <w:sz w:val="22"/>
                <w:szCs w:val="22"/>
              </w:rPr>
              <w:t>se</w:t>
            </w:r>
          </w:ins>
        </w:sdtContent>
      </w:sdt>
      <w:r>
        <w:rPr>
          <w:rFonts w:ascii="Arial" w:eastAsia="Arial" w:hAnsi="Arial" w:cs="Arial"/>
          <w:sz w:val="22"/>
          <w:szCs w:val="22"/>
        </w:rPr>
        <w:t xml:space="preserve"> challenges and </w:t>
      </w:r>
      <w:sdt>
        <w:sdtPr>
          <w:tag w:val="goog_rdk_15"/>
          <w:id w:val="1692177992"/>
        </w:sdtPr>
        <w:sdtContent>
          <w:del w:id="14" w:author="Marie-Christine ." w:date="2024-07-04T09:44:00Z">
            <w:r>
              <w:rPr>
                <w:rFonts w:ascii="Arial" w:eastAsia="Arial" w:hAnsi="Arial" w:cs="Arial"/>
                <w:sz w:val="22"/>
                <w:szCs w:val="22"/>
              </w:rPr>
              <w:delText>help to improve</w:delText>
            </w:r>
          </w:del>
        </w:sdtContent>
      </w:sdt>
      <w:sdt>
        <w:sdtPr>
          <w:tag w:val="goog_rdk_16"/>
          <w:id w:val="-1442066992"/>
        </w:sdtPr>
        <w:sdtContent>
          <w:ins w:id="15" w:author="Marie-Christine ." w:date="2024-07-04T09:44:00Z">
            <w:r>
              <w:rPr>
                <w:rFonts w:ascii="Arial" w:eastAsia="Arial" w:hAnsi="Arial" w:cs="Arial"/>
                <w:sz w:val="22"/>
                <w:szCs w:val="22"/>
              </w:rPr>
              <w:t>enhance</w:t>
            </w:r>
          </w:ins>
        </w:sdtContent>
      </w:sdt>
      <w:r>
        <w:rPr>
          <w:rFonts w:ascii="Arial" w:eastAsia="Arial" w:hAnsi="Arial" w:cs="Arial"/>
          <w:sz w:val="22"/>
          <w:szCs w:val="22"/>
        </w:rPr>
        <w:t xml:space="preserve"> our understanding of the </w:t>
      </w:r>
      <w:sdt>
        <w:sdtPr>
          <w:tag w:val="goog_rdk_17"/>
          <w:id w:val="433798466"/>
        </w:sdtPr>
        <w:sdtContent>
          <w:del w:id="16" w:author="Marie-Christine ." w:date="2024-07-04T09:44:00Z">
            <w:r>
              <w:rPr>
                <w:rFonts w:ascii="Arial" w:eastAsia="Arial" w:hAnsi="Arial" w:cs="Arial"/>
                <w:sz w:val="22"/>
                <w:szCs w:val="22"/>
              </w:rPr>
              <w:delText xml:space="preserve">dynamics of </w:delText>
            </w:r>
          </w:del>
        </w:sdtContent>
      </w:sdt>
      <w:r>
        <w:rPr>
          <w:rFonts w:ascii="Arial" w:eastAsia="Arial" w:hAnsi="Arial" w:cs="Arial"/>
          <w:sz w:val="22"/>
          <w:szCs w:val="22"/>
        </w:rPr>
        <w:t>IDP</w:t>
      </w:r>
      <w:sdt>
        <w:sdtPr>
          <w:tag w:val="goog_rdk_18"/>
          <w:id w:val="1822235817"/>
        </w:sdtPr>
        <w:sdtContent>
          <w:del w:id="17" w:author="Marie-Christine ." w:date="2024-07-04T09:44:00Z">
            <w:r>
              <w:rPr>
                <w:rFonts w:ascii="Arial" w:eastAsia="Arial" w:hAnsi="Arial" w:cs="Arial"/>
                <w:sz w:val="22"/>
                <w:szCs w:val="22"/>
              </w:rPr>
              <w:delText>s</w:delText>
            </w:r>
          </w:del>
        </w:sdtContent>
      </w:sdt>
      <w:sdt>
        <w:sdtPr>
          <w:tag w:val="goog_rdk_19"/>
          <w:id w:val="-1012301179"/>
        </w:sdtPr>
        <w:sdtContent>
          <w:ins w:id="18" w:author="Marie-Christine ." w:date="2024-07-04T09:44:00Z">
            <w:r>
              <w:rPr>
                <w:rFonts w:ascii="Arial" w:eastAsia="Arial" w:hAnsi="Arial" w:cs="Arial"/>
                <w:sz w:val="22"/>
                <w:szCs w:val="22"/>
              </w:rPr>
              <w:t xml:space="preserve"> dynamics</w:t>
            </w:r>
          </w:ins>
        </w:sdtContent>
      </w:sdt>
      <w:sdt>
        <w:sdtPr>
          <w:tag w:val="goog_rdk_20"/>
          <w:id w:val="-2076421559"/>
        </w:sdtPr>
        <w:sdtContent>
          <w:del w:id="19" w:author="Marie-Christine ." w:date="2024-07-04T09:44:00Z">
            <w:r>
              <w:rPr>
                <w:rFonts w:ascii="Arial" w:eastAsia="Arial" w:hAnsi="Arial" w:cs="Arial"/>
                <w:sz w:val="22"/>
                <w:szCs w:val="22"/>
              </w:rPr>
              <w:delText>, and hence, provide better assistance</w:delText>
            </w:r>
          </w:del>
        </w:sdtContent>
      </w:sdt>
      <w:r>
        <w:rPr>
          <w:rFonts w:ascii="Arial" w:eastAsia="Arial" w:hAnsi="Arial" w:cs="Arial"/>
          <w:sz w:val="22"/>
          <w:szCs w:val="22"/>
        </w:rPr>
        <w:t xml:space="preserve">. Our </w:t>
      </w:r>
      <w:sdt>
        <w:sdtPr>
          <w:tag w:val="goog_rdk_21"/>
          <w:id w:val="519435344"/>
        </w:sdtPr>
        <w:sdtContent>
          <w:del w:id="20" w:author="Marie-Christine ." w:date="2024-07-04T09:44:00Z">
            <w:r>
              <w:rPr>
                <w:rFonts w:ascii="Arial" w:eastAsia="Arial" w:hAnsi="Arial" w:cs="Arial"/>
                <w:sz w:val="22"/>
                <w:szCs w:val="22"/>
              </w:rPr>
              <w:delText>motivating question was</w:delText>
            </w:r>
          </w:del>
        </w:sdtContent>
      </w:sdt>
      <w:sdt>
        <w:sdtPr>
          <w:tag w:val="goog_rdk_22"/>
          <w:id w:val="425159238"/>
        </w:sdtPr>
        <w:sdtContent>
          <w:ins w:id="21" w:author="Marie-Christine ." w:date="2024-07-04T09:44:00Z">
            <w:r>
              <w:rPr>
                <w:rFonts w:ascii="Arial" w:eastAsia="Arial" w:hAnsi="Arial" w:cs="Arial"/>
                <w:sz w:val="22"/>
                <w:szCs w:val="22"/>
              </w:rPr>
              <w:t>study thus aimed</w:t>
            </w:r>
          </w:ins>
        </w:sdtContent>
      </w:sdt>
      <w:r>
        <w:rPr>
          <w:rFonts w:ascii="Arial" w:eastAsia="Arial" w:hAnsi="Arial" w:cs="Arial"/>
          <w:sz w:val="22"/>
          <w:szCs w:val="22"/>
        </w:rPr>
        <w:t xml:space="preserve"> to evaluate whether internal displacement patterns can be estimated from </w:t>
      </w:r>
      <w:sdt>
        <w:sdtPr>
          <w:tag w:val="goog_rdk_23"/>
          <w:id w:val="1167600730"/>
        </w:sdtPr>
        <w:sdtContent>
          <w:del w:id="22" w:author="Marie-Christine ." w:date="2024-07-04T09:45:00Z">
            <w:r>
              <w:rPr>
                <w:rFonts w:ascii="Arial" w:eastAsia="Arial" w:hAnsi="Arial" w:cs="Arial"/>
                <w:sz w:val="22"/>
                <w:szCs w:val="22"/>
              </w:rPr>
              <w:delText xml:space="preserve">the spatial-temporal </w:delText>
            </w:r>
          </w:del>
        </w:sdtContent>
      </w:sdt>
      <w:r>
        <w:rPr>
          <w:rFonts w:ascii="Arial" w:eastAsia="Arial" w:hAnsi="Arial" w:cs="Arial"/>
          <w:sz w:val="22"/>
          <w:szCs w:val="22"/>
        </w:rPr>
        <w:t xml:space="preserve">changes in </w:t>
      </w:r>
      <w:sdt>
        <w:sdtPr>
          <w:tag w:val="goog_rdk_24"/>
          <w:id w:val="-1148819494"/>
        </w:sdtPr>
        <w:sdtContent>
          <w:del w:id="23" w:author="Marie-Christine ." w:date="2024-07-04T09:45:00Z">
            <w:r>
              <w:rPr>
                <w:rFonts w:ascii="Arial" w:eastAsia="Arial" w:hAnsi="Arial" w:cs="Arial"/>
                <w:sz w:val="22"/>
                <w:szCs w:val="22"/>
              </w:rPr>
              <w:delText xml:space="preserve">the </w:delText>
            </w:r>
          </w:del>
        </w:sdtContent>
      </w:sdt>
      <w:r>
        <w:rPr>
          <w:rFonts w:ascii="Arial" w:eastAsia="Arial" w:hAnsi="Arial" w:cs="Arial"/>
          <w:sz w:val="22"/>
          <w:szCs w:val="22"/>
        </w:rPr>
        <w:t xml:space="preserve">car counts </w:t>
      </w:r>
      <w:sdt>
        <w:sdtPr>
          <w:tag w:val="goog_rdk_25"/>
          <w:id w:val="1994457690"/>
        </w:sdtPr>
        <w:sdtContent>
          <w:del w:id="24" w:author="Marie-Christine ." w:date="2024-07-04T09:45:00Z">
            <w:r>
              <w:rPr>
                <w:rFonts w:ascii="Arial" w:eastAsia="Arial" w:hAnsi="Arial" w:cs="Arial"/>
                <w:sz w:val="22"/>
                <w:szCs w:val="22"/>
              </w:rPr>
              <w:delText>obtained from</w:delText>
            </w:r>
          </w:del>
        </w:sdtContent>
      </w:sdt>
      <w:sdt>
        <w:sdtPr>
          <w:tag w:val="goog_rdk_26"/>
          <w:id w:val="2113779344"/>
        </w:sdtPr>
        <w:sdtContent>
          <w:ins w:id="25" w:author="Marie-Christine ." w:date="2024-07-04T09:45:00Z">
            <w:r>
              <w:rPr>
                <w:rFonts w:ascii="Arial" w:eastAsia="Arial" w:hAnsi="Arial" w:cs="Arial"/>
                <w:sz w:val="22"/>
                <w:szCs w:val="22"/>
              </w:rPr>
              <w:t>using</w:t>
            </w:r>
          </w:ins>
        </w:sdtContent>
      </w:sdt>
      <w:r>
        <w:rPr>
          <w:rFonts w:ascii="Arial" w:eastAsia="Arial" w:hAnsi="Arial" w:cs="Arial"/>
          <w:sz w:val="22"/>
          <w:szCs w:val="22"/>
        </w:rPr>
        <w:t xml:space="preserve"> multi-temporal satellite imagery. </w:t>
      </w:r>
      <w:sdt>
        <w:sdtPr>
          <w:tag w:val="goog_rdk_27"/>
          <w:id w:val="454378943"/>
        </w:sdtPr>
        <w:sdtContent>
          <w:del w:id="26" w:author="Marie-Christine ." w:date="2024-07-04T09:45:00Z">
            <w:r>
              <w:rPr>
                <w:rFonts w:ascii="Arial" w:eastAsia="Arial" w:hAnsi="Arial" w:cs="Arial"/>
                <w:sz w:val="22"/>
                <w:szCs w:val="22"/>
              </w:rPr>
              <w:delText>To do so, w</w:delText>
            </w:r>
          </w:del>
        </w:sdtContent>
      </w:sdt>
      <w:sdt>
        <w:sdtPr>
          <w:tag w:val="goog_rdk_28"/>
          <w:id w:val="-25866750"/>
        </w:sdtPr>
        <w:sdtContent>
          <w:ins w:id="27" w:author="Marie-Christine ." w:date="2024-07-04T09:45:00Z">
            <w:r>
              <w:rPr>
                <w:rFonts w:ascii="Arial" w:eastAsia="Arial" w:hAnsi="Arial" w:cs="Arial"/>
                <w:sz w:val="22"/>
                <w:szCs w:val="22"/>
              </w:rPr>
              <w:t>W</w:t>
            </w:r>
          </w:ins>
        </w:sdtContent>
      </w:sdt>
      <w:r>
        <w:rPr>
          <w:rFonts w:ascii="Arial" w:eastAsia="Arial" w:hAnsi="Arial" w:cs="Arial"/>
          <w:sz w:val="22"/>
          <w:szCs w:val="22"/>
        </w:rPr>
        <w:t xml:space="preserve">e collected over 1000 very-high-resolution images </w:t>
      </w:r>
      <w:sdt>
        <w:sdtPr>
          <w:tag w:val="goog_rdk_29"/>
          <w:id w:val="125430450"/>
        </w:sdtPr>
        <w:sdtContent>
          <w:ins w:id="28" w:author="Marie-Christine ." w:date="2024-07-04T09:45:00Z">
            <w:r>
              <w:rPr>
                <w:rFonts w:ascii="Arial" w:eastAsia="Arial" w:hAnsi="Arial" w:cs="Arial"/>
                <w:sz w:val="22"/>
                <w:szCs w:val="22"/>
              </w:rPr>
              <w:t xml:space="preserve">across </w:t>
            </w:r>
          </w:ins>
        </w:sdtContent>
      </w:sdt>
      <w:sdt>
        <w:sdtPr>
          <w:tag w:val="goog_rdk_30"/>
          <w:id w:val="361715374"/>
        </w:sdtPr>
        <w:sdtContent>
          <w:del w:id="29" w:author="Marie-Christine ." w:date="2024-07-04T09:45:00Z">
            <w:r>
              <w:rPr>
                <w:rFonts w:ascii="Arial" w:eastAsia="Arial" w:hAnsi="Arial" w:cs="Arial"/>
                <w:sz w:val="22"/>
                <w:szCs w:val="22"/>
              </w:rPr>
              <w:delText xml:space="preserve">for the main urban areas in Ukraine </w:delText>
            </w:r>
          </w:del>
        </w:sdtContent>
      </w:sdt>
      <w:sdt>
        <w:sdtPr>
          <w:tag w:val="goog_rdk_31"/>
          <w:id w:val="-1364747618"/>
        </w:sdtPr>
        <w:sdtContent>
          <w:ins w:id="30" w:author="Marie-Christine ." w:date="2024-07-04T09:46:00Z">
            <w:r>
              <w:rPr>
                <w:rFonts w:ascii="Arial" w:eastAsia="Arial" w:hAnsi="Arial" w:cs="Arial"/>
                <w:sz w:val="22"/>
                <w:szCs w:val="22"/>
              </w:rPr>
              <w:t xml:space="preserve">Ukrainian  cities between </w:t>
            </w:r>
          </w:ins>
        </w:sdtContent>
      </w:sdt>
      <w:sdt>
        <w:sdtPr>
          <w:tag w:val="goog_rdk_32"/>
          <w:id w:val="48973393"/>
        </w:sdtPr>
        <w:sdtContent>
          <w:del w:id="31" w:author="Marie-Christine ." w:date="2024-07-04T09:46:00Z">
            <w:r>
              <w:rPr>
                <w:rFonts w:ascii="Arial" w:eastAsia="Arial" w:hAnsi="Arial" w:cs="Arial"/>
                <w:sz w:val="22"/>
                <w:szCs w:val="22"/>
              </w:rPr>
              <w:delText xml:space="preserve">over the period </w:delText>
            </w:r>
          </w:del>
        </w:sdtContent>
      </w:sdt>
      <w:r>
        <w:rPr>
          <w:rFonts w:ascii="Arial" w:eastAsia="Arial" w:hAnsi="Arial" w:cs="Arial"/>
          <w:sz w:val="22"/>
          <w:szCs w:val="22"/>
        </w:rPr>
        <w:t>2019-2022</w:t>
      </w:r>
      <w:sdt>
        <w:sdtPr>
          <w:tag w:val="goog_rdk_33"/>
          <w:id w:val="-664009742"/>
        </w:sdtPr>
        <w:sdtContent>
          <w:ins w:id="32" w:author="Marie-Christine ." w:date="2024-07-04T09:46:00Z">
            <w:r>
              <w:rPr>
                <w:rFonts w:ascii="Arial" w:eastAsia="Arial" w:hAnsi="Arial" w:cs="Arial"/>
                <w:sz w:val="22"/>
                <w:szCs w:val="22"/>
              </w:rPr>
              <w:t xml:space="preserve">, to which we </w:t>
            </w:r>
          </w:ins>
        </w:sdtContent>
      </w:sdt>
      <w:sdt>
        <w:sdtPr>
          <w:tag w:val="goog_rdk_34"/>
          <w:id w:val="-1283645123"/>
        </w:sdtPr>
        <w:sdtContent>
          <w:del w:id="33" w:author="Marie-Christine ." w:date="2024-07-04T09:46:00Z">
            <w:r>
              <w:rPr>
                <w:rFonts w:ascii="Arial" w:eastAsia="Arial" w:hAnsi="Arial" w:cs="Arial"/>
                <w:sz w:val="22"/>
                <w:szCs w:val="22"/>
              </w:rPr>
              <w:delText xml:space="preserve">. To these satellite images, we subsequently </w:delText>
            </w:r>
          </w:del>
        </w:sdtContent>
      </w:sdt>
      <w:r>
        <w:rPr>
          <w:rFonts w:ascii="Arial" w:eastAsia="Arial" w:hAnsi="Arial" w:cs="Arial"/>
          <w:sz w:val="22"/>
          <w:szCs w:val="22"/>
        </w:rPr>
        <w:t xml:space="preserve">applied a state-of-the-art computer vision model to detect and count cars. These </w:t>
      </w:r>
      <w:sdt>
        <w:sdtPr>
          <w:tag w:val="goog_rdk_35"/>
          <w:id w:val="1775977307"/>
        </w:sdtPr>
        <w:sdtContent>
          <w:ins w:id="34" w:author="Marie-Christine ." w:date="2024-07-04T09:46:00Z">
            <w:r>
              <w:rPr>
                <w:rFonts w:ascii="Arial" w:eastAsia="Arial" w:hAnsi="Arial" w:cs="Arial"/>
                <w:sz w:val="22"/>
                <w:szCs w:val="22"/>
              </w:rPr>
              <w:t xml:space="preserve">counts </w:t>
            </w:r>
          </w:ins>
        </w:sdtContent>
      </w:sdt>
      <w:r>
        <w:rPr>
          <w:rFonts w:ascii="Arial" w:eastAsia="Arial" w:hAnsi="Arial" w:cs="Arial"/>
          <w:sz w:val="22"/>
          <w:szCs w:val="22"/>
        </w:rPr>
        <w:t xml:space="preserve">were then linked to </w:t>
      </w:r>
      <w:sdt>
        <w:sdtPr>
          <w:tag w:val="goog_rdk_36"/>
          <w:id w:val="1591121860"/>
        </w:sdtPr>
        <w:sdtContent>
          <w:del w:id="35" w:author="Marie-Christine ." w:date="2024-07-04T09:47:00Z">
            <w:r>
              <w:rPr>
                <w:rFonts w:ascii="Arial" w:eastAsia="Arial" w:hAnsi="Arial" w:cs="Arial"/>
                <w:sz w:val="22"/>
                <w:szCs w:val="22"/>
              </w:rPr>
              <w:delText xml:space="preserve">gridded </w:delText>
            </w:r>
          </w:del>
        </w:sdtContent>
      </w:sdt>
      <w:r>
        <w:rPr>
          <w:rFonts w:ascii="Arial" w:eastAsia="Arial" w:hAnsi="Arial" w:cs="Arial"/>
          <w:sz w:val="22"/>
          <w:szCs w:val="22"/>
        </w:rPr>
        <w:t xml:space="preserve">population data </w:t>
      </w:r>
      <w:sdt>
        <w:sdtPr>
          <w:tag w:val="goog_rdk_37"/>
          <w:id w:val="-1978602658"/>
        </w:sdtPr>
        <w:sdtContent>
          <w:del w:id="36" w:author="Marie-Christine ." w:date="2024-07-04T09:47:00Z">
            <w:r>
              <w:rPr>
                <w:rFonts w:ascii="Arial" w:eastAsia="Arial" w:hAnsi="Arial" w:cs="Arial"/>
                <w:sz w:val="22"/>
                <w:szCs w:val="22"/>
              </w:rPr>
              <w:delText xml:space="preserve">in order </w:delText>
            </w:r>
          </w:del>
        </w:sdtContent>
      </w:sdt>
      <w:r>
        <w:rPr>
          <w:rFonts w:ascii="Arial" w:eastAsia="Arial" w:hAnsi="Arial" w:cs="Arial"/>
          <w:sz w:val="22"/>
          <w:szCs w:val="22"/>
        </w:rPr>
        <w:t xml:space="preserve">to predict </w:t>
      </w:r>
      <w:sdt>
        <w:sdtPr>
          <w:tag w:val="goog_rdk_38"/>
          <w:id w:val="-316572236"/>
        </w:sdtPr>
        <w:sdtContent>
          <w:del w:id="37" w:author="Marie-Christine ." w:date="2024-07-04T09:47:00Z">
            <w:r>
              <w:rPr>
                <w:rFonts w:ascii="Arial" w:eastAsia="Arial" w:hAnsi="Arial" w:cs="Arial"/>
                <w:sz w:val="22"/>
                <w:szCs w:val="22"/>
              </w:rPr>
              <w:delText xml:space="preserve">internal </w:delText>
            </w:r>
          </w:del>
        </w:sdtContent>
      </w:sdt>
      <w:r>
        <w:rPr>
          <w:rFonts w:ascii="Arial" w:eastAsia="Arial" w:hAnsi="Arial" w:cs="Arial"/>
          <w:sz w:val="22"/>
          <w:szCs w:val="22"/>
        </w:rPr>
        <w:t xml:space="preserve">displacements through </w:t>
      </w:r>
      <w:sdt>
        <w:sdtPr>
          <w:tag w:val="goog_rdk_39"/>
          <w:id w:val="-1197537111"/>
        </w:sdtPr>
        <w:sdtContent>
          <w:del w:id="38" w:author="Marie-Christine ." w:date="2024-07-04T09:47:00Z">
            <w:r>
              <w:rPr>
                <w:rFonts w:ascii="Arial" w:eastAsia="Arial" w:hAnsi="Arial" w:cs="Arial"/>
                <w:sz w:val="22"/>
                <w:szCs w:val="22"/>
              </w:rPr>
              <w:delText>either a</w:delText>
            </w:r>
          </w:del>
        </w:sdtContent>
      </w:sdt>
      <w:r>
        <w:rPr>
          <w:rFonts w:ascii="Arial" w:eastAsia="Arial" w:hAnsi="Arial" w:cs="Arial"/>
          <w:sz w:val="22"/>
          <w:szCs w:val="22"/>
        </w:rPr>
        <w:t xml:space="preserve"> ratio or non-linear model</w:t>
      </w:r>
      <w:sdt>
        <w:sdtPr>
          <w:tag w:val="goog_rdk_40"/>
          <w:id w:val="-1960480778"/>
        </w:sdtPr>
        <w:sdtContent>
          <w:r w:rsidR="00057540">
            <w:t>s</w:t>
          </w:r>
        </w:sdtContent>
      </w:sdt>
      <w:r>
        <w:rPr>
          <w:rFonts w:ascii="Arial" w:eastAsia="Arial" w:hAnsi="Arial" w:cs="Arial"/>
          <w:sz w:val="22"/>
          <w:szCs w:val="22"/>
        </w:rPr>
        <w:t xml:space="preserve">. Our findings suggest a clear East-to-West movement of cars in the first months following the </w:t>
      </w:r>
      <w:sdt>
        <w:sdtPr>
          <w:tag w:val="goog_rdk_41"/>
          <w:id w:val="-1799056331"/>
        </w:sdtPr>
        <w:sdtContent>
          <w:del w:id="39" w:author="Marie-Christine ." w:date="2024-07-04T09:47:00Z">
            <w:r>
              <w:rPr>
                <w:rFonts w:ascii="Arial" w:eastAsia="Arial" w:hAnsi="Arial" w:cs="Arial"/>
                <w:sz w:val="22"/>
                <w:szCs w:val="22"/>
              </w:rPr>
              <w:delText xml:space="preserve">start of the </w:delText>
            </w:r>
          </w:del>
        </w:sdtContent>
      </w:sdt>
      <w:r>
        <w:rPr>
          <w:rFonts w:ascii="Arial" w:eastAsia="Arial" w:hAnsi="Arial" w:cs="Arial"/>
          <w:sz w:val="22"/>
          <w:szCs w:val="22"/>
        </w:rPr>
        <w:t>war</w:t>
      </w:r>
      <w:sdt>
        <w:sdtPr>
          <w:tag w:val="goog_rdk_42"/>
          <w:id w:val="26382007"/>
        </w:sdtPr>
        <w:sdtContent>
          <w:ins w:id="40" w:author="Marie-Christine ." w:date="2024-07-04T09:47:00Z">
            <w:r>
              <w:rPr>
                <w:rFonts w:ascii="Arial" w:eastAsia="Arial" w:hAnsi="Arial" w:cs="Arial"/>
                <w:sz w:val="22"/>
                <w:szCs w:val="22"/>
              </w:rPr>
              <w:t>’s onset</w:t>
            </w:r>
          </w:ins>
        </w:sdtContent>
      </w:sdt>
      <w:sdt>
        <w:sdtPr>
          <w:tag w:val="goog_rdk_43"/>
          <w:id w:val="1782461519"/>
        </w:sdtPr>
        <w:sdtContent>
          <w:del w:id="41" w:author="Marie-Christine ." w:date="2024-07-04T09:47:00Z">
            <w:r>
              <w:rPr>
                <w:rFonts w:ascii="Arial" w:eastAsia="Arial" w:hAnsi="Arial" w:cs="Arial"/>
                <w:sz w:val="22"/>
                <w:szCs w:val="22"/>
              </w:rPr>
              <w:delText xml:space="preserve"> (24 February 2022)</w:delText>
            </w:r>
          </w:del>
        </w:sdtContent>
      </w:sdt>
      <w:r>
        <w:rPr>
          <w:rFonts w:ascii="Arial" w:eastAsia="Arial" w:hAnsi="Arial" w:cs="Arial"/>
          <w:sz w:val="22"/>
          <w:szCs w:val="22"/>
        </w:rPr>
        <w:t xml:space="preserve">. </w:t>
      </w:r>
      <w:sdt>
        <w:sdtPr>
          <w:tag w:val="goog_rdk_44"/>
          <w:id w:val="389543898"/>
        </w:sdtPr>
        <w:sdtContent>
          <w:ins w:id="42" w:author="Marie-Christine ." w:date="2024-07-04T09:48:00Z">
            <w:r>
              <w:rPr>
                <w:rFonts w:ascii="Arial" w:eastAsia="Arial" w:hAnsi="Arial" w:cs="Arial"/>
                <w:sz w:val="22"/>
                <w:szCs w:val="22"/>
              </w:rPr>
              <w:t xml:space="preserve">Despite </w:t>
            </w:r>
          </w:ins>
        </w:sdtContent>
      </w:sdt>
      <w:sdt>
        <w:sdtPr>
          <w:tag w:val="goog_rdk_45"/>
          <w:id w:val="-576514696"/>
        </w:sdtPr>
        <w:sdtContent>
          <w:del w:id="43" w:author="Marie-Christine ." w:date="2024-07-04T09:48:00Z">
            <w:r>
              <w:rPr>
                <w:rFonts w:ascii="Arial" w:eastAsia="Arial" w:hAnsi="Arial" w:cs="Arial"/>
                <w:sz w:val="22"/>
                <w:szCs w:val="22"/>
              </w:rPr>
              <w:delText xml:space="preserve">Data </w:delText>
            </w:r>
          </w:del>
        </w:sdtContent>
      </w:sdt>
      <w:sdt>
        <w:sdtPr>
          <w:tag w:val="goog_rdk_46"/>
          <w:id w:val="-180585885"/>
        </w:sdtPr>
        <w:sdtContent>
          <w:ins w:id="44" w:author="Marie-Christine ." w:date="2024-07-04T09:48:00Z">
            <w:r>
              <w:rPr>
                <w:rFonts w:ascii="Arial" w:eastAsia="Arial" w:hAnsi="Arial" w:cs="Arial"/>
                <w:sz w:val="22"/>
                <w:szCs w:val="22"/>
              </w:rPr>
              <w:t xml:space="preserve">data </w:t>
            </w:r>
          </w:ins>
        </w:sdtContent>
      </w:sdt>
      <w:r>
        <w:rPr>
          <w:rFonts w:ascii="Arial" w:eastAsia="Arial" w:hAnsi="Arial" w:cs="Arial"/>
          <w:sz w:val="22"/>
          <w:szCs w:val="22"/>
        </w:rPr>
        <w:t xml:space="preserve">sparsity </w:t>
      </w:r>
      <w:sdt>
        <w:sdtPr>
          <w:tag w:val="goog_rdk_47"/>
          <w:id w:val="-1848787261"/>
        </w:sdtPr>
        <w:sdtContent>
          <w:ins w:id="45" w:author="Marie-Christine ." w:date="2024-07-04T09:48:00Z">
            <w:r>
              <w:rPr>
                <w:rFonts w:ascii="Arial" w:eastAsia="Arial" w:hAnsi="Arial" w:cs="Arial"/>
                <w:sz w:val="22"/>
                <w:szCs w:val="22"/>
              </w:rPr>
              <w:t xml:space="preserve">hindered </w:t>
            </w:r>
          </w:ins>
        </w:sdtContent>
      </w:sdt>
      <w:sdt>
        <w:sdtPr>
          <w:tag w:val="goog_rdk_48"/>
          <w:id w:val="-1328740973"/>
        </w:sdtPr>
        <w:sdtContent>
          <w:del w:id="46" w:author="Marie-Christine ." w:date="2024-07-04T09:48:00Z">
            <w:r>
              <w:rPr>
                <w:rFonts w:ascii="Arial" w:eastAsia="Arial" w:hAnsi="Arial" w:cs="Arial"/>
                <w:sz w:val="22"/>
                <w:szCs w:val="22"/>
              </w:rPr>
              <w:delText xml:space="preserve">nevertheless prevented any </w:delText>
            </w:r>
          </w:del>
        </w:sdtContent>
      </w:sdt>
      <w:r>
        <w:rPr>
          <w:rFonts w:ascii="Arial" w:eastAsia="Arial" w:hAnsi="Arial" w:cs="Arial"/>
          <w:sz w:val="22"/>
          <w:szCs w:val="22"/>
        </w:rPr>
        <w:t>fine-grained evaluation,</w:t>
      </w:r>
      <w:sdt>
        <w:sdtPr>
          <w:tag w:val="goog_rdk_49"/>
          <w:id w:val="770353344"/>
        </w:sdtPr>
        <w:sdtContent>
          <w:ins w:id="47" w:author="Marie-Christine ." w:date="2024-07-04T09:48:00Z">
            <w:r>
              <w:rPr>
                <w:rFonts w:ascii="Arial" w:eastAsia="Arial" w:hAnsi="Arial" w:cs="Arial"/>
                <w:sz w:val="22"/>
                <w:szCs w:val="22"/>
              </w:rPr>
              <w:t xml:space="preserve"> we distinguished</w:t>
            </w:r>
          </w:ins>
        </w:sdtContent>
      </w:sdt>
      <w:r>
        <w:rPr>
          <w:rFonts w:ascii="Arial" w:eastAsia="Arial" w:hAnsi="Arial" w:cs="Arial"/>
          <w:sz w:val="22"/>
          <w:szCs w:val="22"/>
        </w:rPr>
        <w:t xml:space="preserve"> </w:t>
      </w:r>
      <w:sdt>
        <w:sdtPr>
          <w:tag w:val="goog_rdk_50"/>
          <w:id w:val="778071864"/>
        </w:sdtPr>
        <w:sdtContent>
          <w:del w:id="48" w:author="Marie-Christine ." w:date="2024-07-04T09:48:00Z">
            <w:r>
              <w:rPr>
                <w:rFonts w:ascii="Arial" w:eastAsia="Arial" w:hAnsi="Arial" w:cs="Arial"/>
                <w:sz w:val="22"/>
                <w:szCs w:val="22"/>
              </w:rPr>
              <w:delText xml:space="preserve">which propagated to the level of the IDP prediction. For most of the applicable cities, we could distinguish </w:delText>
            </w:r>
          </w:del>
        </w:sdtContent>
      </w:sdt>
      <w:r>
        <w:rPr>
          <w:rFonts w:ascii="Arial" w:eastAsia="Arial" w:hAnsi="Arial" w:cs="Arial"/>
          <w:sz w:val="22"/>
          <w:szCs w:val="22"/>
        </w:rPr>
        <w:t>a clear positive and non-linear trend between the number of people and cars</w:t>
      </w:r>
      <w:sdt>
        <w:sdtPr>
          <w:tag w:val="goog_rdk_51"/>
          <w:id w:val="551120881"/>
        </w:sdtPr>
        <w:sdtContent>
          <w:ins w:id="49" w:author="Marie-Christine ." w:date="2024-07-04T09:49:00Z">
            <w:r>
              <w:rPr>
                <w:rFonts w:ascii="Arial" w:eastAsia="Arial" w:hAnsi="Arial" w:cs="Arial"/>
                <w:sz w:val="22"/>
                <w:szCs w:val="22"/>
              </w:rPr>
              <w:t xml:space="preserve"> in most cities, which further </w:t>
            </w:r>
          </w:ins>
        </w:sdtContent>
      </w:sdt>
      <w:sdt>
        <w:sdtPr>
          <w:tag w:val="goog_rdk_52"/>
          <w:id w:val="-753669940"/>
        </w:sdtPr>
        <w:sdtContent>
          <w:del w:id="50" w:author="Marie-Christine ." w:date="2024-07-04T09:49:00Z">
            <w:r>
              <w:rPr>
                <w:rFonts w:ascii="Arial" w:eastAsia="Arial" w:hAnsi="Arial" w:cs="Arial"/>
                <w:sz w:val="22"/>
                <w:szCs w:val="22"/>
              </w:rPr>
              <w:delText xml:space="preserve">. This </w:delText>
            </w:r>
          </w:del>
        </w:sdtContent>
      </w:sdt>
      <w:r>
        <w:rPr>
          <w:rFonts w:ascii="Arial" w:eastAsia="Arial" w:hAnsi="Arial" w:cs="Arial"/>
          <w:sz w:val="22"/>
          <w:szCs w:val="22"/>
        </w:rPr>
        <w:t xml:space="preserve">allowed </w:t>
      </w:r>
      <w:sdt>
        <w:sdtPr>
          <w:tag w:val="goog_rdk_53"/>
          <w:id w:val="1347760619"/>
        </w:sdtPr>
        <w:sdtContent>
          <w:del w:id="51" w:author="Marie-Christine ." w:date="2024-07-04T09:50:00Z">
            <w:r>
              <w:rPr>
                <w:rFonts w:ascii="Arial" w:eastAsia="Arial" w:hAnsi="Arial" w:cs="Arial"/>
                <w:sz w:val="22"/>
                <w:szCs w:val="22"/>
              </w:rPr>
              <w:delText xml:space="preserve">us </w:delText>
            </w:r>
          </w:del>
        </w:sdtContent>
      </w:sdt>
      <w:r>
        <w:rPr>
          <w:rFonts w:ascii="Arial" w:eastAsia="Arial" w:hAnsi="Arial" w:cs="Arial"/>
          <w:sz w:val="22"/>
          <w:szCs w:val="22"/>
        </w:rPr>
        <w:t>to predict</w:t>
      </w:r>
      <w:sdt>
        <w:sdtPr>
          <w:tag w:val="goog_rdk_54"/>
          <w:id w:val="1721628774"/>
        </w:sdtPr>
        <w:sdtContent>
          <w:del w:id="52" w:author="Marie-Christine ." w:date="2024-07-04T09:50:00Z">
            <w:r>
              <w:rPr>
                <w:rFonts w:ascii="Arial" w:eastAsia="Arial" w:hAnsi="Arial" w:cs="Arial"/>
                <w:sz w:val="22"/>
                <w:szCs w:val="22"/>
              </w:rPr>
              <w:delText>, to some extent,</w:delText>
            </w:r>
          </w:del>
        </w:sdtContent>
      </w:sdt>
      <w:r>
        <w:rPr>
          <w:rFonts w:ascii="Arial" w:eastAsia="Arial" w:hAnsi="Arial" w:cs="Arial"/>
          <w:sz w:val="22"/>
          <w:szCs w:val="22"/>
        </w:rPr>
        <w:t xml:space="preserve"> the sub-national people dynamics</w:t>
      </w:r>
      <w:sdt>
        <w:sdtPr>
          <w:tag w:val="goog_rdk_55"/>
          <w:id w:val="-991717570"/>
        </w:sdtPr>
        <w:sdtContent>
          <w:del w:id="53" w:author="Marie-Christine ." w:date="2024-07-04T09:50:00Z">
            <w:r>
              <w:rPr>
                <w:rFonts w:ascii="Arial" w:eastAsia="Arial" w:hAnsi="Arial" w:cs="Arial"/>
                <w:sz w:val="22"/>
                <w:szCs w:val="22"/>
              </w:rPr>
              <w:delText xml:space="preserve"> during the War and also suggested an East-to-West movement</w:delText>
            </w:r>
          </w:del>
        </w:sdtContent>
      </w:sdt>
      <w:r>
        <w:rPr>
          <w:rFonts w:ascii="Arial" w:eastAsia="Arial" w:hAnsi="Arial" w:cs="Arial"/>
          <w:sz w:val="22"/>
          <w:szCs w:val="22"/>
        </w:rPr>
        <w:t xml:space="preserve">. While </w:t>
      </w:r>
      <w:sdt>
        <w:sdtPr>
          <w:tag w:val="goog_rdk_56"/>
          <w:id w:val="-1844925412"/>
        </w:sdtPr>
        <w:sdtContent>
          <w:del w:id="54" w:author="Marie-Christine ." w:date="2024-07-04T09:50:00Z">
            <w:r>
              <w:rPr>
                <w:rFonts w:ascii="Arial" w:eastAsia="Arial" w:hAnsi="Arial" w:cs="Arial"/>
                <w:sz w:val="22"/>
                <w:szCs w:val="22"/>
              </w:rPr>
              <w:delText xml:space="preserve">we </w:delText>
            </w:r>
          </w:del>
        </w:sdtContent>
      </w:sdt>
      <w:sdt>
        <w:sdtPr>
          <w:tag w:val="goog_rdk_57"/>
          <w:id w:val="13584495"/>
        </w:sdtPr>
        <w:sdtContent>
          <w:ins w:id="55" w:author="Marie-Christine ." w:date="2024-07-04T09:50:00Z">
            <w:r>
              <w:rPr>
                <w:rFonts w:ascii="Arial" w:eastAsia="Arial" w:hAnsi="Arial" w:cs="Arial"/>
                <w:sz w:val="22"/>
                <w:szCs w:val="22"/>
              </w:rPr>
              <w:t>our approach</w:t>
            </w:r>
          </w:ins>
        </w:sdtContent>
      </w:sdt>
      <w:sdt>
        <w:sdtPr>
          <w:tag w:val="goog_rdk_58"/>
          <w:id w:val="321933776"/>
        </w:sdtPr>
        <w:sdtContent>
          <w:del w:id="56" w:author="Marie-Christine ." w:date="2024-07-04T09:50:00Z">
            <w:r>
              <w:rPr>
                <w:rFonts w:ascii="Arial" w:eastAsia="Arial" w:hAnsi="Arial" w:cs="Arial"/>
                <w:sz w:val="22"/>
                <w:szCs w:val="22"/>
              </w:rPr>
              <w:delText xml:space="preserve">present a </w:delText>
            </w:r>
          </w:del>
        </w:sdtContent>
      </w:sdt>
      <w:sdt>
        <w:sdtPr>
          <w:tag w:val="goog_rdk_59"/>
          <w:id w:val="-193622431"/>
        </w:sdtPr>
        <w:sdtContent>
          <w:ins w:id="57" w:author="Marie-Christine ." w:date="2024-07-04T09:50:00Z">
            <w:r>
              <w:rPr>
                <w:rFonts w:ascii="Arial" w:eastAsia="Arial" w:hAnsi="Arial" w:cs="Arial"/>
                <w:sz w:val="22"/>
                <w:szCs w:val="22"/>
              </w:rPr>
              <w:t xml:space="preserve">is </w:t>
            </w:r>
          </w:ins>
        </w:sdtContent>
      </w:sdt>
      <w:r>
        <w:rPr>
          <w:rFonts w:ascii="Arial" w:eastAsia="Arial" w:hAnsi="Arial" w:cs="Arial"/>
          <w:sz w:val="22"/>
          <w:szCs w:val="22"/>
        </w:rPr>
        <w:t>resource-saving and innovative</w:t>
      </w:r>
      <w:sdt>
        <w:sdtPr>
          <w:tag w:val="goog_rdk_60"/>
          <w:id w:val="-1896817791"/>
        </w:sdtPr>
        <w:sdtContent>
          <w:del w:id="58" w:author="Marie-Christine ." w:date="2024-07-04T09:51:00Z">
            <w:r>
              <w:rPr>
                <w:rFonts w:ascii="Arial" w:eastAsia="Arial" w:hAnsi="Arial" w:cs="Arial"/>
                <w:sz w:val="22"/>
                <w:szCs w:val="22"/>
              </w:rPr>
              <w:delText xml:space="preserve"> approach to estimate IDPs</w:delText>
            </w:r>
          </w:del>
        </w:sdtContent>
      </w:sdt>
      <w:r>
        <w:rPr>
          <w:rFonts w:ascii="Arial" w:eastAsia="Arial" w:hAnsi="Arial" w:cs="Arial"/>
          <w:sz w:val="22"/>
          <w:szCs w:val="22"/>
        </w:rPr>
        <w:t xml:space="preserve">, </w:t>
      </w:r>
      <w:del w:id="59" w:author="Marie-Christine ." w:date="2024-07-17T09:14:00Z" w16du:dateUtc="2024-07-17T12:14:00Z">
        <w:r w:rsidDel="00057540">
          <w:rPr>
            <w:rFonts w:ascii="Arial" w:eastAsia="Arial" w:hAnsi="Arial" w:cs="Arial"/>
            <w:sz w:val="22"/>
            <w:szCs w:val="22"/>
          </w:rPr>
          <w:delText>i</w:delText>
        </w:r>
      </w:del>
      <w:sdt>
        <w:sdtPr>
          <w:tag w:val="goog_rdk_61"/>
          <w:id w:val="1616647124"/>
        </w:sdtPr>
        <w:sdtContent>
          <w:del w:id="60" w:author="Marie-Christine ." w:date="2024-07-04T09:51:00Z">
            <w:r>
              <w:rPr>
                <w:rFonts w:ascii="Arial" w:eastAsia="Arial" w:hAnsi="Arial" w:cs="Arial"/>
                <w:sz w:val="22"/>
                <w:szCs w:val="22"/>
              </w:rPr>
              <w:delText>t should be acknowledged that</w:delText>
            </w:r>
          </w:del>
        </w:sdtContent>
      </w:sdt>
      <w:r>
        <w:rPr>
          <w:rFonts w:ascii="Arial" w:eastAsia="Arial" w:hAnsi="Arial" w:cs="Arial"/>
          <w:sz w:val="22"/>
          <w:szCs w:val="22"/>
        </w:rPr>
        <w:t xml:space="preserve"> satellite imagery and </w:t>
      </w:r>
      <w:sdt>
        <w:sdtPr>
          <w:tag w:val="goog_rdk_62"/>
          <w:id w:val="-43526094"/>
        </w:sdtPr>
        <w:sdtContent>
          <w:del w:id="61" w:author="Marie-Christine ." w:date="2024-07-04T09:51:00Z">
            <w:r>
              <w:rPr>
                <w:rFonts w:ascii="Arial" w:eastAsia="Arial" w:hAnsi="Arial" w:cs="Arial"/>
                <w:sz w:val="22"/>
                <w:szCs w:val="22"/>
              </w:rPr>
              <w:delText xml:space="preserve">current </w:delText>
            </w:r>
          </w:del>
        </w:sdtContent>
      </w:sdt>
      <w:r>
        <w:rPr>
          <w:rFonts w:ascii="Arial" w:eastAsia="Arial" w:hAnsi="Arial" w:cs="Arial"/>
          <w:sz w:val="22"/>
          <w:szCs w:val="22"/>
        </w:rPr>
        <w:t xml:space="preserve">computer vision models present some shortcomings that could mask </w:t>
      </w:r>
      <w:r>
        <w:rPr>
          <w:rFonts w:ascii="Arial" w:eastAsia="Arial" w:hAnsi="Arial" w:cs="Arial"/>
          <w:sz w:val="22"/>
          <w:szCs w:val="22"/>
        </w:rPr>
        <w:lastRenderedPageBreak/>
        <w:t xml:space="preserve">detailed IDPs dynamics. We </w:t>
      </w:r>
      <w:sdt>
        <w:sdtPr>
          <w:tag w:val="goog_rdk_63"/>
          <w:id w:val="1440031593"/>
        </w:sdtPr>
        <w:sdtContent>
          <w:del w:id="62" w:author="Marie-Christine ." w:date="2024-07-04T09:52:00Z">
            <w:r>
              <w:rPr>
                <w:rFonts w:ascii="Arial" w:eastAsia="Arial" w:hAnsi="Arial" w:cs="Arial"/>
                <w:sz w:val="22"/>
                <w:szCs w:val="22"/>
              </w:rPr>
              <w:delText xml:space="preserve">end </w:delText>
            </w:r>
          </w:del>
        </w:sdtContent>
      </w:sdt>
      <w:sdt>
        <w:sdtPr>
          <w:tag w:val="goog_rdk_64"/>
          <w:id w:val="-857893355"/>
        </w:sdtPr>
        <w:sdtContent>
          <w:ins w:id="63" w:author="Marie-Christine ." w:date="2024-07-04T09:52:00Z">
            <w:r>
              <w:rPr>
                <w:rFonts w:ascii="Arial" w:eastAsia="Arial" w:hAnsi="Arial" w:cs="Arial"/>
                <w:sz w:val="22"/>
                <w:szCs w:val="22"/>
              </w:rPr>
              <w:t xml:space="preserve">conclude </w:t>
            </w:r>
          </w:ins>
        </w:sdtContent>
      </w:sdt>
      <w:sdt>
        <w:sdtPr>
          <w:tag w:val="goog_rdk_65"/>
          <w:id w:val="-220906726"/>
        </w:sdtPr>
        <w:sdtContent>
          <w:del w:id="64" w:author="Marie-Christine ." w:date="2024-07-04T09:52:00Z">
            <w:r>
              <w:rPr>
                <w:rFonts w:ascii="Arial" w:eastAsia="Arial" w:hAnsi="Arial" w:cs="Arial"/>
                <w:sz w:val="22"/>
                <w:szCs w:val="22"/>
              </w:rPr>
              <w:delText xml:space="preserve">this article </w:delText>
            </w:r>
          </w:del>
        </w:sdtContent>
      </w:sdt>
      <w:r>
        <w:rPr>
          <w:rFonts w:ascii="Arial" w:eastAsia="Arial" w:hAnsi="Arial" w:cs="Arial"/>
          <w:sz w:val="22"/>
          <w:szCs w:val="22"/>
        </w:rPr>
        <w:t xml:space="preserve">by discussing these </w:t>
      </w:r>
      <w:sdt>
        <w:sdtPr>
          <w:tag w:val="goog_rdk_66"/>
          <w:id w:val="-1270849291"/>
        </w:sdtPr>
        <w:sdtContent>
          <w:del w:id="65" w:author="Marie-Christine ." w:date="2024-07-04T09:52:00Z">
            <w:r>
              <w:rPr>
                <w:rFonts w:ascii="Arial" w:eastAsia="Arial" w:hAnsi="Arial" w:cs="Arial"/>
                <w:sz w:val="22"/>
                <w:szCs w:val="22"/>
              </w:rPr>
              <w:delText xml:space="preserve">aspects </w:delText>
            </w:r>
          </w:del>
        </w:sdtContent>
      </w:sdt>
      <w:sdt>
        <w:sdtPr>
          <w:tag w:val="goog_rdk_67"/>
          <w:id w:val="-301843071"/>
        </w:sdtPr>
        <w:sdtContent>
          <w:ins w:id="66" w:author="Marie-Christine ." w:date="2024-07-04T09:52:00Z">
            <w:r>
              <w:rPr>
                <w:rFonts w:ascii="Arial" w:eastAsia="Arial" w:hAnsi="Arial" w:cs="Arial"/>
                <w:sz w:val="22"/>
                <w:szCs w:val="22"/>
              </w:rPr>
              <w:t xml:space="preserve">limitations </w:t>
            </w:r>
          </w:ins>
        </w:sdtContent>
      </w:sdt>
      <w:sdt>
        <w:sdtPr>
          <w:tag w:val="goog_rdk_68"/>
          <w:id w:val="-582305733"/>
        </w:sdtPr>
        <w:sdtContent>
          <w:del w:id="67" w:author="Marie-Christine ." w:date="2024-07-04T09:52:00Z">
            <w:r>
              <w:rPr>
                <w:rFonts w:ascii="Arial" w:eastAsia="Arial" w:hAnsi="Arial" w:cs="Arial"/>
                <w:sz w:val="22"/>
                <w:szCs w:val="22"/>
              </w:rPr>
              <w:delText xml:space="preserve">in more detail </w:delText>
            </w:r>
          </w:del>
        </w:sdtContent>
      </w:sdt>
      <w:r>
        <w:rPr>
          <w:rFonts w:ascii="Arial" w:eastAsia="Arial" w:hAnsi="Arial" w:cs="Arial"/>
          <w:sz w:val="22"/>
          <w:szCs w:val="22"/>
        </w:rPr>
        <w:t xml:space="preserve">and </w:t>
      </w:r>
      <w:sdt>
        <w:sdtPr>
          <w:tag w:val="goog_rdk_69"/>
          <w:id w:val="122663151"/>
        </w:sdtPr>
        <w:sdtContent>
          <w:del w:id="68" w:author="Marie-Christine ." w:date="2024-07-04T09:52:00Z">
            <w:r>
              <w:rPr>
                <w:rFonts w:ascii="Arial" w:eastAsia="Arial" w:hAnsi="Arial" w:cs="Arial"/>
                <w:sz w:val="22"/>
                <w:szCs w:val="22"/>
              </w:rPr>
              <w:delText xml:space="preserve">by outlining </w:delText>
            </w:r>
          </w:del>
        </w:sdtContent>
      </w:sdt>
      <w:sdt>
        <w:sdtPr>
          <w:tag w:val="goog_rdk_70"/>
          <w:id w:val="581101675"/>
        </w:sdtPr>
        <w:sdtContent>
          <w:ins w:id="69" w:author="Marie-Christine ." w:date="2024-07-04T09:52:00Z">
            <w:r>
              <w:rPr>
                <w:rFonts w:ascii="Arial" w:eastAsia="Arial" w:hAnsi="Arial" w:cs="Arial"/>
                <w:sz w:val="22"/>
                <w:szCs w:val="22"/>
              </w:rPr>
              <w:t xml:space="preserve">outline </w:t>
            </w:r>
          </w:ins>
        </w:sdtContent>
      </w:sdt>
      <w:sdt>
        <w:sdtPr>
          <w:tag w:val="goog_rdk_71"/>
          <w:id w:val="-886102570"/>
        </w:sdtPr>
        <w:sdtContent>
          <w:del w:id="70" w:author="Marie-Christine ." w:date="2024-07-04T09:52:00Z">
            <w:r>
              <w:rPr>
                <w:rFonts w:ascii="Arial" w:eastAsia="Arial" w:hAnsi="Arial" w:cs="Arial"/>
                <w:sz w:val="22"/>
                <w:szCs w:val="22"/>
              </w:rPr>
              <w:delText xml:space="preserve">opportunities for </w:delText>
            </w:r>
          </w:del>
        </w:sdtContent>
      </w:sdt>
      <w:r>
        <w:rPr>
          <w:rFonts w:ascii="Arial" w:eastAsia="Arial" w:hAnsi="Arial" w:cs="Arial"/>
          <w:sz w:val="22"/>
          <w:szCs w:val="22"/>
        </w:rPr>
        <w:t>future research</w:t>
      </w:r>
      <w:sdt>
        <w:sdtPr>
          <w:tag w:val="goog_rdk_72"/>
          <w:id w:val="-1064018027"/>
        </w:sdtPr>
        <w:sdtContent>
          <w:ins w:id="71" w:author="Marie-Christine ." w:date="2024-07-04T09:52:00Z">
            <w:r>
              <w:rPr>
                <w:rFonts w:ascii="Arial" w:eastAsia="Arial" w:hAnsi="Arial" w:cs="Arial"/>
                <w:sz w:val="22"/>
                <w:szCs w:val="22"/>
              </w:rPr>
              <w:t xml:space="preserve"> opportunities</w:t>
            </w:r>
          </w:ins>
        </w:sdtContent>
      </w:sdt>
      <w:r>
        <w:rPr>
          <w:rFonts w:ascii="Arial" w:eastAsia="Arial" w:hAnsi="Arial" w:cs="Arial"/>
          <w:sz w:val="22"/>
          <w:szCs w:val="22"/>
        </w:rPr>
        <w:t>.</w:t>
      </w:r>
    </w:p>
    <w:p w14:paraId="57AD327D" w14:textId="77777777" w:rsidR="00073438" w:rsidRDefault="00073438">
      <w:pPr>
        <w:rPr>
          <w:rFonts w:ascii="Arial" w:eastAsia="Arial" w:hAnsi="Arial" w:cs="Arial"/>
        </w:rPr>
      </w:pPr>
    </w:p>
    <w:p w14:paraId="2A76CDC9" w14:textId="77777777" w:rsidR="00073438" w:rsidRDefault="00000000">
      <w:pPr>
        <w:rPr>
          <w:rFonts w:ascii="Arial" w:eastAsia="Arial" w:hAnsi="Arial" w:cs="Arial"/>
        </w:rPr>
      </w:pPr>
      <w:r>
        <w:rPr>
          <w:rFonts w:ascii="Arial" w:eastAsia="Arial" w:hAnsi="Arial" w:cs="Arial"/>
          <w:b/>
        </w:rPr>
        <w:t xml:space="preserve">Keywords: </w:t>
      </w:r>
      <w:r>
        <w:rPr>
          <w:rFonts w:ascii="Arial" w:eastAsia="Arial" w:hAnsi="Arial" w:cs="Arial"/>
        </w:rPr>
        <w:t xml:space="preserve">Car Detection, </w:t>
      </w:r>
      <w:sdt>
        <w:sdtPr>
          <w:tag w:val="goog_rdk_73"/>
          <w:id w:val="1070389175"/>
        </w:sdtPr>
        <w:sdtContent>
          <w:del w:id="72" w:author="Marie-Christine Rufener" w:date="2024-07-07T20:13:00Z">
            <w:r>
              <w:rPr>
                <w:rFonts w:ascii="Arial" w:eastAsia="Arial" w:hAnsi="Arial" w:cs="Arial"/>
              </w:rPr>
              <w:delText xml:space="preserve">Remote Sensing, </w:delText>
            </w:r>
          </w:del>
        </w:sdtContent>
      </w:sdt>
      <w:r>
        <w:rPr>
          <w:rFonts w:ascii="Arial" w:eastAsia="Arial" w:hAnsi="Arial" w:cs="Arial"/>
        </w:rPr>
        <w:t xml:space="preserve">Satellite Imagery, Convolutional Neural Network, Crisis Response, </w:t>
      </w:r>
      <w:sdt>
        <w:sdtPr>
          <w:tag w:val="goog_rdk_74"/>
          <w:id w:val="-493883439"/>
        </w:sdtPr>
        <w:sdtContent>
          <w:del w:id="73" w:author="Marie-Christine Rufener" w:date="2024-07-07T20:14:00Z">
            <w:r>
              <w:rPr>
                <w:rFonts w:ascii="Arial" w:eastAsia="Arial" w:hAnsi="Arial" w:cs="Arial"/>
              </w:rPr>
              <w:delText xml:space="preserve">Internal Displacement, </w:delText>
            </w:r>
          </w:del>
        </w:sdtContent>
      </w:sdt>
      <w:r>
        <w:rPr>
          <w:rFonts w:ascii="Arial" w:eastAsia="Arial" w:hAnsi="Arial" w:cs="Arial"/>
        </w:rPr>
        <w:t>Migration, Societal Computing</w:t>
      </w:r>
    </w:p>
    <w:p w14:paraId="2AC172D6" w14:textId="77777777" w:rsidR="00073438" w:rsidRDefault="00073438">
      <w:pPr>
        <w:rPr>
          <w:rFonts w:ascii="Arial" w:eastAsia="Arial" w:hAnsi="Arial" w:cs="Arial"/>
        </w:rPr>
      </w:pPr>
    </w:p>
    <w:p w14:paraId="5A5F34E9" w14:textId="77777777" w:rsidR="00073438" w:rsidRDefault="00000000">
      <w:pPr>
        <w:numPr>
          <w:ilvl w:val="0"/>
          <w:numId w:val="1"/>
        </w:numPr>
        <w:pBdr>
          <w:top w:val="nil"/>
          <w:left w:val="nil"/>
          <w:bottom w:val="nil"/>
          <w:right w:val="nil"/>
          <w:between w:val="nil"/>
        </w:pBdr>
        <w:ind w:left="426"/>
        <w:rPr>
          <w:rFonts w:ascii="Arial" w:eastAsia="Arial" w:hAnsi="Arial" w:cs="Arial"/>
          <w:b/>
          <w:color w:val="000000"/>
        </w:rPr>
      </w:pPr>
      <w:r>
        <w:rPr>
          <w:rFonts w:ascii="Arial" w:eastAsia="Arial" w:hAnsi="Arial" w:cs="Arial"/>
          <w:b/>
          <w:color w:val="000000"/>
        </w:rPr>
        <w:t>Main</w:t>
      </w:r>
    </w:p>
    <w:p w14:paraId="117DBF31" w14:textId="77777777" w:rsidR="00073438" w:rsidRDefault="00000000">
      <w:pPr>
        <w:widowControl w:val="0"/>
        <w:pBdr>
          <w:top w:val="nil"/>
          <w:left w:val="nil"/>
          <w:bottom w:val="nil"/>
          <w:right w:val="nil"/>
          <w:between w:val="nil"/>
        </w:pBdr>
        <w:spacing w:before="200" w:after="0" w:line="360" w:lineRule="auto"/>
        <w:ind w:right="14"/>
        <w:rPr>
          <w:rFonts w:ascii="Arial" w:eastAsia="Arial" w:hAnsi="Arial" w:cs="Arial"/>
          <w:color w:val="000000"/>
        </w:rPr>
      </w:pPr>
      <w:r>
        <w:rPr>
          <w:rFonts w:ascii="Arial" w:eastAsia="Arial" w:hAnsi="Arial" w:cs="Arial"/>
          <w:color w:val="000000"/>
        </w:rPr>
        <w:t>Millions of civilians are uprooted each year from their places of residence due to conflicts, human rights violations, and natural disasters (</w:t>
      </w:r>
      <w:r>
        <w:rPr>
          <w:rFonts w:ascii="Arial" w:eastAsia="Arial" w:hAnsi="Arial" w:cs="Arial"/>
        </w:rPr>
        <w:t>UNHCR</w:t>
      </w:r>
      <w:r>
        <w:rPr>
          <w:rFonts w:ascii="Arial" w:eastAsia="Arial" w:hAnsi="Arial" w:cs="Arial"/>
          <w:color w:val="000000"/>
        </w:rPr>
        <w:t xml:space="preserve">, </w:t>
      </w:r>
      <w:r>
        <w:rPr>
          <w:rFonts w:ascii="Arial" w:eastAsia="Arial" w:hAnsi="Arial" w:cs="Arial"/>
        </w:rPr>
        <w:t>2022b</w:t>
      </w:r>
      <w:r>
        <w:rPr>
          <w:rFonts w:ascii="Arial" w:eastAsia="Arial" w:hAnsi="Arial" w:cs="Arial"/>
          <w:color w:val="000000"/>
        </w:rPr>
        <w:t>). The number of forcibly displaced people has more than doubled over the past decade, reaching a record high of 100 million in 2022 (</w:t>
      </w:r>
      <w:r>
        <w:rPr>
          <w:rFonts w:ascii="Arial" w:eastAsia="Arial" w:hAnsi="Arial" w:cs="Arial"/>
        </w:rPr>
        <w:t>UNHCR</w:t>
      </w:r>
      <w:r>
        <w:rPr>
          <w:rFonts w:ascii="Arial" w:eastAsia="Arial" w:hAnsi="Arial" w:cs="Arial"/>
          <w:color w:val="000000"/>
        </w:rPr>
        <w:t xml:space="preserve">, </w:t>
      </w:r>
      <w:r>
        <w:rPr>
          <w:rFonts w:ascii="Arial" w:eastAsia="Arial" w:hAnsi="Arial" w:cs="Arial"/>
        </w:rPr>
        <w:t>2022a</w:t>
      </w:r>
      <w:r>
        <w:rPr>
          <w:rFonts w:ascii="Arial" w:eastAsia="Arial" w:hAnsi="Arial" w:cs="Arial"/>
          <w:color w:val="000000"/>
        </w:rPr>
        <w:t>). Internally displaced people (IDPs), i.e., people forced to leave their homes but who remain within their country’s border, accounted for more than 70% of the recorded movements, marking a 20% increase compared to the previous year (</w:t>
      </w:r>
      <w:r>
        <w:rPr>
          <w:rFonts w:ascii="Arial" w:eastAsia="Arial" w:hAnsi="Arial" w:cs="Arial"/>
        </w:rPr>
        <w:t>IDMC</w:t>
      </w:r>
      <w:r>
        <w:rPr>
          <w:rFonts w:ascii="Arial" w:eastAsia="Arial" w:hAnsi="Arial" w:cs="Arial"/>
          <w:color w:val="000000"/>
        </w:rPr>
        <w:t xml:space="preserve">, </w:t>
      </w:r>
      <w:r>
        <w:rPr>
          <w:rFonts w:ascii="Arial" w:eastAsia="Arial" w:hAnsi="Arial" w:cs="Arial"/>
        </w:rPr>
        <w:t>2023</w:t>
      </w:r>
      <w:r>
        <w:rPr>
          <w:rFonts w:ascii="Arial" w:eastAsia="Arial" w:hAnsi="Arial" w:cs="Arial"/>
          <w:color w:val="000000"/>
        </w:rPr>
        <w:t>). According to the latest report of the Internal Displacement Monitoring Centre (iDMC), the escalating number of conflicts and violence in the past year pushed the figure to an unprecedented 28.3 million displacements worldwide (</w:t>
      </w:r>
      <w:r>
        <w:rPr>
          <w:rFonts w:ascii="Arial" w:eastAsia="Arial" w:hAnsi="Arial" w:cs="Arial"/>
        </w:rPr>
        <w:t>IDMC</w:t>
      </w:r>
      <w:r>
        <w:rPr>
          <w:rFonts w:ascii="Arial" w:eastAsia="Arial" w:hAnsi="Arial" w:cs="Arial"/>
          <w:color w:val="000000"/>
        </w:rPr>
        <w:t xml:space="preserve">, </w:t>
      </w:r>
      <w:r>
        <w:rPr>
          <w:rFonts w:ascii="Arial" w:eastAsia="Arial" w:hAnsi="Arial" w:cs="Arial"/>
        </w:rPr>
        <w:t>2023</w:t>
      </w:r>
      <w:r>
        <w:rPr>
          <w:rFonts w:ascii="Arial" w:eastAsia="Arial" w:hAnsi="Arial" w:cs="Arial"/>
          <w:color w:val="000000"/>
        </w:rPr>
        <w:t>). Such alarming numbers raise inter- national concerns, as IDPs are amongst the most vulnerable people and often in need of humanitarian assistance to ensure their safety, as well as access to medical care, services, and food (</w:t>
      </w:r>
      <w:r>
        <w:rPr>
          <w:rFonts w:ascii="Arial" w:eastAsia="Arial" w:hAnsi="Arial" w:cs="Arial"/>
        </w:rPr>
        <w:t>UNHCR</w:t>
      </w:r>
      <w:r>
        <w:rPr>
          <w:rFonts w:ascii="Arial" w:eastAsia="Arial" w:hAnsi="Arial" w:cs="Arial"/>
          <w:color w:val="000000"/>
        </w:rPr>
        <w:t xml:space="preserve">, </w:t>
      </w:r>
      <w:r>
        <w:rPr>
          <w:rFonts w:ascii="Arial" w:eastAsia="Arial" w:hAnsi="Arial" w:cs="Arial"/>
        </w:rPr>
        <w:t>2022b</w:t>
      </w:r>
      <w:r>
        <w:rPr>
          <w:rFonts w:ascii="Arial" w:eastAsia="Arial" w:hAnsi="Arial" w:cs="Arial"/>
          <w:color w:val="000000"/>
        </w:rPr>
        <w:t>).</w:t>
      </w:r>
    </w:p>
    <w:sdt>
      <w:sdtPr>
        <w:tag w:val="goog_rdk_97"/>
        <w:id w:val="1938473526"/>
      </w:sdtPr>
      <w:sdtContent>
        <w:p w14:paraId="68363905" w14:textId="77777777" w:rsidR="00057540" w:rsidRDefault="00000000">
          <w:pPr>
            <w:widowControl w:val="0"/>
            <w:pBdr>
              <w:top w:val="nil"/>
              <w:left w:val="nil"/>
              <w:bottom w:val="nil"/>
              <w:right w:val="nil"/>
              <w:between w:val="nil"/>
            </w:pBdr>
            <w:spacing w:before="200" w:after="0" w:line="360" w:lineRule="auto"/>
            <w:ind w:right="14"/>
            <w:rPr>
              <w:ins w:id="74" w:author="Marie-Christine ." w:date="2024-07-17T09:20:00Z" w16du:dateUtc="2024-07-17T12:20:00Z"/>
              <w:rFonts w:ascii="Arial" w:eastAsia="Arial" w:hAnsi="Arial" w:cs="Arial"/>
              <w:color w:val="000000"/>
            </w:rPr>
          </w:pPr>
          <w:r w:rsidRPr="00415BE6">
            <w:rPr>
              <w:rFonts w:ascii="Arial" w:eastAsia="Arial" w:hAnsi="Arial" w:cs="Arial"/>
              <w:color w:val="000000"/>
            </w:rPr>
            <w:t xml:space="preserve">While there have been wide-ranging international efforts to measure the scale of </w:t>
          </w:r>
          <w:r w:rsidRPr="00415BE6">
            <w:rPr>
              <w:rFonts w:ascii="Arial" w:eastAsia="Arial" w:hAnsi="Arial" w:cs="Arial"/>
              <w:i/>
              <w:color w:val="000000"/>
            </w:rPr>
            <w:t xml:space="preserve">cross-border </w:t>
          </w:r>
          <w:r w:rsidRPr="00415BE6">
            <w:rPr>
              <w:rFonts w:ascii="Arial" w:eastAsia="Arial" w:hAnsi="Arial" w:cs="Arial"/>
              <w:color w:val="000000"/>
            </w:rPr>
            <w:t xml:space="preserve">population flows, estimation of </w:t>
          </w:r>
          <w:r w:rsidRPr="00415BE6">
            <w:rPr>
              <w:rFonts w:ascii="Arial" w:eastAsia="Arial" w:hAnsi="Arial" w:cs="Arial"/>
              <w:i/>
              <w:color w:val="000000"/>
            </w:rPr>
            <w:t xml:space="preserve">within-country </w:t>
          </w:r>
          <w:r w:rsidRPr="00415BE6">
            <w:rPr>
              <w:rFonts w:ascii="Arial" w:eastAsia="Arial" w:hAnsi="Arial" w:cs="Arial"/>
              <w:color w:val="000000"/>
            </w:rPr>
            <w:t xml:space="preserve">migration flows </w:t>
          </w:r>
          <w:del w:id="75" w:author="Marie-Christine ." w:date="2024-07-17T09:18:00Z" w16du:dateUtc="2024-07-17T12:18:00Z">
            <w:r w:rsidRPr="00415BE6" w:rsidDel="00057540">
              <w:rPr>
                <w:rFonts w:ascii="Arial" w:eastAsia="Arial" w:hAnsi="Arial" w:cs="Arial"/>
                <w:color w:val="000000"/>
              </w:rPr>
              <w:delText xml:space="preserve">are </w:delText>
            </w:r>
          </w:del>
          <w:ins w:id="76" w:author="Marie-Christine ." w:date="2024-07-17T09:18:00Z" w16du:dateUtc="2024-07-17T12:18:00Z">
            <w:r w:rsidR="00057540">
              <w:rPr>
                <w:rFonts w:ascii="Arial" w:eastAsia="Arial" w:hAnsi="Arial" w:cs="Arial"/>
                <w:color w:val="000000"/>
              </w:rPr>
              <w:t>is</w:t>
            </w:r>
            <w:r w:rsidR="00057540" w:rsidRPr="00415BE6">
              <w:rPr>
                <w:rFonts w:ascii="Arial" w:eastAsia="Arial" w:hAnsi="Arial" w:cs="Arial"/>
                <w:color w:val="000000"/>
              </w:rPr>
              <w:t xml:space="preserve"> </w:t>
            </w:r>
          </w:ins>
          <w:r w:rsidRPr="00415BE6">
            <w:rPr>
              <w:rFonts w:ascii="Arial" w:eastAsia="Arial" w:hAnsi="Arial" w:cs="Arial"/>
              <w:color w:val="000000"/>
            </w:rPr>
            <w:t>particularly prone to inaccuracies, lack of timely updates, and lack of disaggregation, e.g., by age (</w:t>
          </w:r>
          <w:r w:rsidRPr="00415BE6">
            <w:rPr>
              <w:rFonts w:ascii="Arial" w:eastAsia="Arial" w:hAnsi="Arial" w:cs="Arial"/>
            </w:rPr>
            <w:t>Checchi et al</w:t>
          </w:r>
          <w:r w:rsidRPr="00415BE6">
            <w:rPr>
              <w:rFonts w:ascii="Arial" w:eastAsia="Arial" w:hAnsi="Arial" w:cs="Arial"/>
              <w:color w:val="000000"/>
            </w:rPr>
            <w:t xml:space="preserve">, </w:t>
          </w:r>
          <w:r w:rsidRPr="00415BE6">
            <w:rPr>
              <w:rFonts w:ascii="Arial" w:eastAsia="Arial" w:hAnsi="Arial" w:cs="Arial"/>
            </w:rPr>
            <w:t>2017</w:t>
          </w:r>
          <w:r w:rsidRPr="00415BE6">
            <w:rPr>
              <w:rFonts w:ascii="Arial" w:eastAsia="Arial" w:hAnsi="Arial" w:cs="Arial"/>
              <w:color w:val="000000"/>
            </w:rPr>
            <w:t xml:space="preserve">; </w:t>
          </w:r>
          <w:r w:rsidRPr="00415BE6">
            <w:rPr>
              <w:rFonts w:ascii="Arial" w:eastAsia="Arial" w:hAnsi="Arial" w:cs="Arial"/>
            </w:rPr>
            <w:t>Ratnayake et al</w:t>
          </w:r>
          <w:r w:rsidRPr="00415BE6">
            <w:rPr>
              <w:rFonts w:ascii="Arial" w:eastAsia="Arial" w:hAnsi="Arial" w:cs="Arial"/>
              <w:color w:val="000000"/>
            </w:rPr>
            <w:t xml:space="preserve">, </w:t>
          </w:r>
          <w:r w:rsidRPr="00415BE6">
            <w:rPr>
              <w:rFonts w:ascii="Arial" w:eastAsia="Arial" w:hAnsi="Arial" w:cs="Arial"/>
            </w:rPr>
            <w:t>2022</w:t>
          </w:r>
          <w:r w:rsidRPr="00415BE6">
            <w:rPr>
              <w:rFonts w:ascii="Arial" w:eastAsia="Arial" w:hAnsi="Arial" w:cs="Arial"/>
              <w:color w:val="000000"/>
            </w:rPr>
            <w:t xml:space="preserve">). This also applies in the context of the ongoing Russia-Ukraine War, which triggered the largest humanitarian crisis in Europe since World War II. </w:t>
          </w:r>
          <w:sdt>
            <w:sdtPr>
              <w:tag w:val="goog_rdk_75"/>
              <w:id w:val="-2146730528"/>
            </w:sdtPr>
            <w:sdtContent>
              <w:r w:rsidRPr="00415BE6">
                <w:rPr>
                  <w:rFonts w:ascii="Arial" w:eastAsia="Arial" w:hAnsi="Arial" w:cs="Arial"/>
                  <w:color w:val="000000"/>
                </w:rPr>
                <w:t xml:space="preserve">As of </w:t>
              </w:r>
            </w:sdtContent>
          </w:sdt>
          <w:sdt>
            <w:sdtPr>
              <w:tag w:val="goog_rdk_76"/>
              <w:id w:val="-1680884814"/>
            </w:sdtPr>
            <w:sdtContent>
              <w:sdt>
                <w:sdtPr>
                  <w:tag w:val="goog_rdk_77"/>
                  <w:id w:val="1247694843"/>
                </w:sdtPr>
                <w:sdtContent>
                  <w:ins w:id="77" w:author="Marie-Christine Rufener" w:date="2024-07-15T16:58:00Z">
                    <w:r w:rsidRPr="00415BE6">
                      <w:rPr>
                        <w:rFonts w:ascii="Arial" w:eastAsia="Arial" w:hAnsi="Arial" w:cs="Arial"/>
                        <w:color w:val="000000"/>
                      </w:rPr>
                      <w:t>April</w:t>
                    </w:r>
                  </w:ins>
                </w:sdtContent>
              </w:sdt>
            </w:sdtContent>
          </w:sdt>
          <w:sdt>
            <w:sdtPr>
              <w:tag w:val="goog_rdk_78"/>
              <w:id w:val="909040144"/>
            </w:sdtPr>
            <w:sdtContent>
              <w:sdt>
                <w:sdtPr>
                  <w:tag w:val="goog_rdk_79"/>
                  <w:id w:val="-119839994"/>
                </w:sdtPr>
                <w:sdtContent>
                  <w:del w:id="78" w:author="Marie-Christine Rufener" w:date="2024-07-15T16:58:00Z">
                    <w:r w:rsidRPr="00667AC5">
                      <w:rPr>
                        <w:rFonts w:ascii="Arial" w:eastAsia="Arial" w:hAnsi="Arial" w:cs="Arial"/>
                        <w:color w:val="000000"/>
                      </w:rPr>
                      <w:delText>December</w:delText>
                    </w:r>
                  </w:del>
                </w:sdtContent>
              </w:sdt>
            </w:sdtContent>
          </w:sdt>
          <w:sdt>
            <w:sdtPr>
              <w:tag w:val="goog_rdk_80"/>
              <w:id w:val="245704763"/>
            </w:sdtPr>
            <w:sdtContent>
              <w:r w:rsidRPr="00415BE6">
                <w:rPr>
                  <w:rFonts w:ascii="Arial" w:eastAsia="Arial" w:hAnsi="Arial" w:cs="Arial"/>
                  <w:color w:val="000000"/>
                </w:rPr>
                <w:t xml:space="preserve"> 202</w:t>
              </w:r>
            </w:sdtContent>
          </w:sdt>
          <w:sdt>
            <w:sdtPr>
              <w:tag w:val="goog_rdk_81"/>
              <w:id w:val="-1207940686"/>
            </w:sdtPr>
            <w:sdtContent>
              <w:sdt>
                <w:sdtPr>
                  <w:tag w:val="goog_rdk_82"/>
                  <w:id w:val="-1323031423"/>
                </w:sdtPr>
                <w:sdtContent>
                  <w:ins w:id="79" w:author="Marie-Christine Rufener" w:date="2024-07-15T16:58:00Z">
                    <w:r w:rsidRPr="00415BE6">
                      <w:rPr>
                        <w:rFonts w:ascii="Arial" w:eastAsia="Arial" w:hAnsi="Arial" w:cs="Arial"/>
                        <w:color w:val="000000"/>
                      </w:rPr>
                      <w:t>4</w:t>
                    </w:r>
                  </w:ins>
                </w:sdtContent>
              </w:sdt>
            </w:sdtContent>
          </w:sdt>
          <w:sdt>
            <w:sdtPr>
              <w:tag w:val="goog_rdk_83"/>
              <w:id w:val="-49076241"/>
            </w:sdtPr>
            <w:sdtContent>
              <w:sdt>
                <w:sdtPr>
                  <w:tag w:val="goog_rdk_84"/>
                  <w:id w:val="-1980985676"/>
                </w:sdtPr>
                <w:sdtContent>
                  <w:del w:id="80" w:author="Marie-Christine Rufener" w:date="2024-07-15T16:58:00Z">
                    <w:r w:rsidRPr="00667AC5">
                      <w:rPr>
                        <w:rFonts w:ascii="Arial" w:eastAsia="Arial" w:hAnsi="Arial" w:cs="Arial"/>
                        <w:color w:val="000000"/>
                      </w:rPr>
                      <w:delText>3</w:delText>
                    </w:r>
                  </w:del>
                </w:sdtContent>
              </w:sdt>
            </w:sdtContent>
          </w:sdt>
          <w:sdt>
            <w:sdtPr>
              <w:tag w:val="goog_rdk_85"/>
              <w:id w:val="1566068263"/>
            </w:sdtPr>
            <w:sdtContent>
              <w:r w:rsidRPr="00415BE6">
                <w:rPr>
                  <w:rFonts w:ascii="Arial" w:eastAsia="Arial" w:hAnsi="Arial" w:cs="Arial"/>
                  <w:color w:val="000000"/>
                </w:rPr>
                <w:t xml:space="preserve">, over </w:t>
              </w:r>
            </w:sdtContent>
          </w:sdt>
          <w:sdt>
            <w:sdtPr>
              <w:tag w:val="goog_rdk_86"/>
              <w:id w:val="615416808"/>
            </w:sdtPr>
            <w:sdtContent>
              <w:sdt>
                <w:sdtPr>
                  <w:tag w:val="goog_rdk_87"/>
                  <w:id w:val="-2040353176"/>
                </w:sdtPr>
                <w:sdtContent>
                  <w:ins w:id="81" w:author="Marie-Christine Rufener" w:date="2024-07-15T16:58:00Z">
                    <w:r w:rsidRPr="00415BE6">
                      <w:rPr>
                        <w:rFonts w:ascii="Arial" w:eastAsia="Arial" w:hAnsi="Arial" w:cs="Arial"/>
                        <w:color w:val="000000"/>
                      </w:rPr>
                      <w:t>39</w:t>
                    </w:r>
                  </w:ins>
                </w:sdtContent>
              </w:sdt>
            </w:sdtContent>
          </w:sdt>
          <w:sdt>
            <w:sdtPr>
              <w:tag w:val="goog_rdk_88"/>
              <w:id w:val="-1040431622"/>
            </w:sdtPr>
            <w:sdtContent>
              <w:sdt>
                <w:sdtPr>
                  <w:tag w:val="goog_rdk_89"/>
                  <w:id w:val="-1326132629"/>
                </w:sdtPr>
                <w:sdtContent>
                  <w:del w:id="82" w:author="Marie-Christine Rufener" w:date="2024-07-15T16:58:00Z">
                    <w:r w:rsidRPr="00667AC5">
                      <w:rPr>
                        <w:rFonts w:ascii="Arial" w:eastAsia="Arial" w:hAnsi="Arial" w:cs="Arial"/>
                        <w:color w:val="000000"/>
                      </w:rPr>
                      <w:delText>28</w:delText>
                    </w:r>
                  </w:del>
                </w:sdtContent>
              </w:sdt>
            </w:sdtContent>
          </w:sdt>
          <w:sdt>
            <w:sdtPr>
              <w:tag w:val="goog_rdk_90"/>
              <w:id w:val="-661543213"/>
            </w:sdtPr>
            <w:sdtContent>
              <w:r w:rsidRPr="00415BE6">
                <w:rPr>
                  <w:rFonts w:ascii="Arial" w:eastAsia="Arial" w:hAnsi="Arial" w:cs="Arial"/>
                  <w:color w:val="000000"/>
                </w:rPr>
                <w:t xml:space="preserve"> million border crossings from Ukraine have been regist</w:t>
              </w:r>
            </w:sdtContent>
          </w:sdt>
          <w:r w:rsidRPr="00415BE6">
            <w:rPr>
              <w:rFonts w:ascii="Arial" w:eastAsia="Arial" w:hAnsi="Arial" w:cs="Arial"/>
              <w:color w:val="000000"/>
            </w:rPr>
            <w:t>ered since the start of the war (24 February 2022), in addition to 6</w:t>
          </w:r>
          <w:sdt>
            <w:sdtPr>
              <w:tag w:val="goog_rdk_91"/>
              <w:id w:val="1496926276"/>
            </w:sdtPr>
            <w:sdtContent>
              <w:ins w:id="83" w:author="Marie-Christine Rufener" w:date="2024-07-15T17:00:00Z">
                <w:r w:rsidRPr="00415BE6">
                  <w:rPr>
                    <w:rFonts w:ascii="Arial" w:eastAsia="Arial" w:hAnsi="Arial" w:cs="Arial"/>
                    <w:color w:val="000000"/>
                  </w:rPr>
                  <w:t>.5</w:t>
                </w:r>
              </w:ins>
            </w:sdtContent>
          </w:sdt>
          <w:r w:rsidRPr="00415BE6">
            <w:rPr>
              <w:rFonts w:ascii="Arial" w:eastAsia="Arial" w:hAnsi="Arial" w:cs="Arial"/>
              <w:color w:val="000000"/>
            </w:rPr>
            <w:t xml:space="preserve"> million Ukrainians who sought refuge in </w:t>
          </w:r>
          <w:r w:rsidRPr="00415BE6">
            <w:rPr>
              <w:rFonts w:ascii="Arial" w:eastAsia="Arial" w:hAnsi="Arial" w:cs="Arial"/>
              <w:color w:val="000000"/>
            </w:rPr>
            <w:lastRenderedPageBreak/>
            <w:t>neighbo</w:t>
          </w:r>
          <w:ins w:id="84" w:author="Marie-Christine ." w:date="2024-07-17T09:19:00Z" w16du:dateUtc="2024-07-17T12:19:00Z">
            <w:r w:rsidR="00057540">
              <w:rPr>
                <w:rFonts w:ascii="Arial" w:eastAsia="Arial" w:hAnsi="Arial" w:cs="Arial"/>
                <w:color w:val="000000"/>
              </w:rPr>
              <w:t>u</w:t>
            </w:r>
          </w:ins>
          <w:r w:rsidRPr="00415BE6">
            <w:rPr>
              <w:rFonts w:ascii="Arial" w:eastAsia="Arial" w:hAnsi="Arial" w:cs="Arial"/>
              <w:color w:val="000000"/>
            </w:rPr>
            <w:t xml:space="preserve">ring countries and another </w:t>
          </w:r>
          <w:sdt>
            <w:sdtPr>
              <w:tag w:val="goog_rdk_92"/>
              <w:id w:val="-1141728904"/>
            </w:sdtPr>
            <w:sdtContent>
              <w:ins w:id="85" w:author="Marie-Christine Rufener" w:date="2024-07-15T17:00:00Z">
                <w:r w:rsidRPr="00415BE6">
                  <w:rPr>
                    <w:rFonts w:ascii="Arial" w:eastAsia="Arial" w:hAnsi="Arial" w:cs="Arial"/>
                    <w:color w:val="000000"/>
                  </w:rPr>
                  <w:t>3.</w:t>
                </w:r>
              </w:ins>
            </w:sdtContent>
          </w:sdt>
          <w:r w:rsidRPr="00415BE6">
            <w:rPr>
              <w:rFonts w:ascii="Arial" w:eastAsia="Arial" w:hAnsi="Arial" w:cs="Arial"/>
              <w:color w:val="000000"/>
            </w:rPr>
            <w:t>5 million within the borders of their country (</w:t>
          </w:r>
          <w:r w:rsidRPr="00415BE6">
            <w:rPr>
              <w:rFonts w:ascii="Arial" w:eastAsia="Arial" w:hAnsi="Arial" w:cs="Arial"/>
            </w:rPr>
            <w:t>UNHCR</w:t>
          </w:r>
          <w:r w:rsidRPr="00415BE6">
            <w:rPr>
              <w:rFonts w:ascii="Arial" w:eastAsia="Arial" w:hAnsi="Arial" w:cs="Arial"/>
              <w:color w:val="000000"/>
            </w:rPr>
            <w:t xml:space="preserve">, </w:t>
          </w:r>
          <w:r w:rsidRPr="00415BE6">
            <w:rPr>
              <w:rFonts w:ascii="Arial" w:eastAsia="Arial" w:hAnsi="Arial" w:cs="Arial"/>
            </w:rPr>
            <w:t>202</w:t>
          </w:r>
          <w:sdt>
            <w:sdtPr>
              <w:tag w:val="goog_rdk_93"/>
              <w:id w:val="-32270419"/>
            </w:sdtPr>
            <w:sdtContent>
              <w:ins w:id="86" w:author="Marie-Christine Rufener" w:date="2024-07-15T17:01:00Z">
                <w:r w:rsidRPr="00415BE6">
                  <w:rPr>
                    <w:rFonts w:ascii="Arial" w:eastAsia="Arial" w:hAnsi="Arial" w:cs="Arial"/>
                  </w:rPr>
                  <w:t>4</w:t>
                </w:r>
              </w:ins>
            </w:sdtContent>
          </w:sdt>
          <w:sdt>
            <w:sdtPr>
              <w:tag w:val="goog_rdk_94"/>
              <w:id w:val="796104332"/>
            </w:sdtPr>
            <w:sdtContent>
              <w:del w:id="87" w:author="Marie-Christine Rufener" w:date="2024-07-15T17:01:00Z">
                <w:r w:rsidRPr="00415BE6">
                  <w:rPr>
                    <w:rFonts w:ascii="Arial" w:eastAsia="Arial" w:hAnsi="Arial" w:cs="Arial"/>
                  </w:rPr>
                  <w:delText>3b</w:delText>
                </w:r>
              </w:del>
            </w:sdtContent>
          </w:sdt>
          <w:r w:rsidRPr="00415BE6">
            <w:rPr>
              <w:rFonts w:ascii="Arial" w:eastAsia="Arial" w:hAnsi="Arial" w:cs="Arial"/>
              <w:color w:val="000000"/>
            </w:rPr>
            <w:t xml:space="preserve">; </w:t>
          </w:r>
          <w:r w:rsidRPr="00415BE6">
            <w:rPr>
              <w:rFonts w:ascii="Arial" w:eastAsia="Arial" w:hAnsi="Arial" w:cs="Arial"/>
            </w:rPr>
            <w:t>IOM</w:t>
          </w:r>
          <w:r w:rsidRPr="00415BE6">
            <w:rPr>
              <w:rFonts w:ascii="Arial" w:eastAsia="Arial" w:hAnsi="Arial" w:cs="Arial"/>
              <w:color w:val="000000"/>
            </w:rPr>
            <w:t xml:space="preserve">, </w:t>
          </w:r>
          <w:r w:rsidRPr="00415BE6">
            <w:rPr>
              <w:rFonts w:ascii="Arial" w:eastAsia="Arial" w:hAnsi="Arial" w:cs="Arial"/>
            </w:rPr>
            <w:t>2023</w:t>
          </w:r>
          <w:r w:rsidRPr="00415BE6">
            <w:rPr>
              <w:rFonts w:ascii="Arial" w:eastAsia="Arial" w:hAnsi="Arial" w:cs="Arial"/>
              <w:color w:val="000000"/>
            </w:rPr>
            <w:t xml:space="preserve">). </w:t>
          </w:r>
        </w:p>
        <w:p w14:paraId="201C6789" w14:textId="26DA6B2A" w:rsidR="00073438" w:rsidRDefault="00000000">
          <w:pPr>
            <w:widowControl w:val="0"/>
            <w:pBdr>
              <w:top w:val="nil"/>
              <w:left w:val="nil"/>
              <w:bottom w:val="nil"/>
              <w:right w:val="nil"/>
              <w:between w:val="nil"/>
            </w:pBdr>
            <w:spacing w:before="200" w:after="0" w:line="360" w:lineRule="auto"/>
            <w:ind w:right="14"/>
            <w:rPr>
              <w:del w:id="88" w:author="Marie-Christine Rufener" w:date="2024-07-07T12:54:00Z"/>
              <w:rFonts w:ascii="Arial" w:eastAsia="Arial" w:hAnsi="Arial" w:cs="Arial"/>
              <w:color w:val="000000"/>
            </w:rPr>
          </w:pPr>
          <w:r w:rsidRPr="00415BE6">
            <w:rPr>
              <w:rFonts w:ascii="Arial" w:eastAsia="Arial" w:hAnsi="Arial" w:cs="Arial"/>
              <w:color w:val="000000"/>
            </w:rPr>
            <w:t xml:space="preserve">The volatile situation of the conflict has resulted in pendular migration not only between Ukraine and adjacent countries but also within the country itself. Although public authorities have a good understanding of the population flow to and from receiving countries, less is known about the Ukrainians’ displacement pattern at the sub-national level (Rowe et al., </w:t>
          </w:r>
          <w:r w:rsidRPr="00415BE6">
            <w:rPr>
              <w:rFonts w:ascii="Arial" w:eastAsia="Arial" w:hAnsi="Arial" w:cs="Arial"/>
            </w:rPr>
            <w:t>2022</w:t>
          </w:r>
          <w:r w:rsidRPr="00415BE6">
            <w:rPr>
              <w:rFonts w:ascii="Arial" w:eastAsia="Arial" w:hAnsi="Arial" w:cs="Arial"/>
              <w:color w:val="000000"/>
            </w:rPr>
            <w:t>).</w:t>
          </w:r>
          <w:sdt>
            <w:sdtPr>
              <w:tag w:val="goog_rdk_95"/>
              <w:id w:val="-961870165"/>
            </w:sdtPr>
            <w:sdtContent>
              <w:ins w:id="89" w:author="Marie-Christine Rufener" w:date="2024-07-07T12:54:00Z">
                <w:r w:rsidRPr="00415BE6">
                  <w:rPr>
                    <w:rFonts w:ascii="Arial" w:eastAsia="Arial" w:hAnsi="Arial" w:cs="Arial"/>
                    <w:color w:val="000000"/>
                  </w:rPr>
                  <w:t xml:space="preserve"> This is a crucial limitation, as Ukraine currently lacks intermediary institutions that could ensure periodic assessments throughout the country.   </w:t>
                </w:r>
              </w:ins>
            </w:sdtContent>
          </w:sdt>
          <w:sdt>
            <w:sdtPr>
              <w:tag w:val="goog_rdk_96"/>
              <w:id w:val="502481369"/>
            </w:sdtPr>
            <w:sdtContent/>
          </w:sdt>
        </w:p>
      </w:sdtContent>
    </w:sdt>
    <w:p w14:paraId="6EC95375" w14:textId="4CE3CCC4" w:rsidR="00073438" w:rsidRDefault="00000000">
      <w:pPr>
        <w:widowControl w:val="0"/>
        <w:pBdr>
          <w:top w:val="nil"/>
          <w:left w:val="nil"/>
          <w:bottom w:val="nil"/>
          <w:right w:val="nil"/>
          <w:between w:val="nil"/>
        </w:pBdr>
        <w:spacing w:before="200" w:after="0" w:line="360" w:lineRule="auto"/>
        <w:ind w:right="14"/>
        <w:rPr>
          <w:rFonts w:ascii="Arial" w:eastAsia="Arial" w:hAnsi="Arial" w:cs="Arial"/>
          <w:color w:val="000000"/>
        </w:rPr>
      </w:pPr>
      <w:r>
        <w:rPr>
          <w:rFonts w:ascii="Arial" w:eastAsia="Arial" w:hAnsi="Arial" w:cs="Arial"/>
          <w:color w:val="000000"/>
        </w:rPr>
        <w:t xml:space="preserve">To date, most information on IDPs is collected by humanitarian organizations through either phone- or field-based </w:t>
      </w:r>
      <w:proofErr w:type="gramStart"/>
      <w:r>
        <w:rPr>
          <w:rFonts w:ascii="Arial" w:eastAsia="Arial" w:hAnsi="Arial" w:cs="Arial"/>
          <w:color w:val="000000"/>
        </w:rPr>
        <w:t>surveys</w:t>
      </w:r>
      <w:proofErr w:type="gramEnd"/>
      <w:r>
        <w:rPr>
          <w:rFonts w:ascii="Arial" w:eastAsia="Arial" w:hAnsi="Arial" w:cs="Arial"/>
          <w:color w:val="000000"/>
        </w:rPr>
        <w:t xml:space="preserve"> (</w:t>
      </w:r>
      <w:r>
        <w:rPr>
          <w:rFonts w:ascii="Arial" w:eastAsia="Arial" w:hAnsi="Arial" w:cs="Arial"/>
        </w:rPr>
        <w:t>Baal and Ronkainen</w:t>
      </w:r>
      <w:r>
        <w:rPr>
          <w:rFonts w:ascii="Arial" w:eastAsia="Arial" w:hAnsi="Arial" w:cs="Arial"/>
          <w:color w:val="000000"/>
        </w:rPr>
        <w:t xml:space="preserve">, </w:t>
      </w:r>
      <w:r>
        <w:rPr>
          <w:rFonts w:ascii="Arial" w:eastAsia="Arial" w:hAnsi="Arial" w:cs="Arial"/>
        </w:rPr>
        <w:t>2017</w:t>
      </w:r>
      <w:r>
        <w:rPr>
          <w:rFonts w:ascii="Arial" w:eastAsia="Arial" w:hAnsi="Arial" w:cs="Arial"/>
          <w:color w:val="000000"/>
        </w:rPr>
        <w:t xml:space="preserve">; </w:t>
      </w:r>
      <w:r>
        <w:rPr>
          <w:rFonts w:ascii="Arial" w:eastAsia="Arial" w:hAnsi="Arial" w:cs="Arial"/>
        </w:rPr>
        <w:t>Leasure et al</w:t>
      </w:r>
      <w:r>
        <w:rPr>
          <w:rFonts w:ascii="Arial" w:eastAsia="Arial" w:hAnsi="Arial" w:cs="Arial"/>
          <w:color w:val="000000"/>
        </w:rPr>
        <w:t xml:space="preserve">, </w:t>
      </w:r>
      <w:r>
        <w:rPr>
          <w:rFonts w:ascii="Arial" w:eastAsia="Arial" w:hAnsi="Arial" w:cs="Arial"/>
        </w:rPr>
        <w:t>2023</w:t>
      </w:r>
      <w:r>
        <w:rPr>
          <w:rFonts w:ascii="Arial" w:eastAsia="Arial" w:hAnsi="Arial" w:cs="Arial"/>
          <w:color w:val="000000"/>
        </w:rPr>
        <w:t>). In a conflict or disaster, however, these traditional data sources often fail to provide accurate and timely information, especially during the acute phase of the displacement crisis (</w:t>
      </w:r>
      <w:r>
        <w:rPr>
          <w:rFonts w:ascii="Arial" w:eastAsia="Arial" w:hAnsi="Arial" w:cs="Arial"/>
        </w:rPr>
        <w:t>Baal and Ronkainen</w:t>
      </w:r>
      <w:r>
        <w:rPr>
          <w:rFonts w:ascii="Arial" w:eastAsia="Arial" w:hAnsi="Arial" w:cs="Arial"/>
          <w:color w:val="000000"/>
        </w:rPr>
        <w:t xml:space="preserve">, </w:t>
      </w:r>
      <w:r>
        <w:rPr>
          <w:rFonts w:ascii="Arial" w:eastAsia="Arial" w:hAnsi="Arial" w:cs="Arial"/>
        </w:rPr>
        <w:t>2017</w:t>
      </w:r>
      <w:r>
        <w:rPr>
          <w:rFonts w:ascii="Arial" w:eastAsia="Arial" w:hAnsi="Arial" w:cs="Arial"/>
          <w:color w:val="000000"/>
        </w:rPr>
        <w:t xml:space="preserve">; </w:t>
      </w:r>
      <w:r>
        <w:rPr>
          <w:rFonts w:ascii="Arial" w:eastAsia="Arial" w:hAnsi="Arial" w:cs="Arial"/>
        </w:rPr>
        <w:t>Ratnayake et al</w:t>
      </w:r>
      <w:r>
        <w:rPr>
          <w:rFonts w:ascii="Arial" w:eastAsia="Arial" w:hAnsi="Arial" w:cs="Arial"/>
          <w:color w:val="000000"/>
        </w:rPr>
        <w:t xml:space="preserve">, </w:t>
      </w:r>
      <w:r>
        <w:rPr>
          <w:rFonts w:ascii="Arial" w:eastAsia="Arial" w:hAnsi="Arial" w:cs="Arial"/>
        </w:rPr>
        <w:t>2022</w:t>
      </w:r>
      <w:r>
        <w:rPr>
          <w:rFonts w:ascii="Arial" w:eastAsia="Arial" w:hAnsi="Arial" w:cs="Arial"/>
          <w:color w:val="000000"/>
        </w:rPr>
        <w:t>). In armed conflicts, on-the-ground enumerators can be exposed to life-threatening risks, or have their access hindered by either infrastructural damages or inaccessibility to more remote areas (</w:t>
      </w:r>
      <w:r>
        <w:rPr>
          <w:rFonts w:ascii="Arial" w:eastAsia="Arial" w:hAnsi="Arial" w:cs="Arial"/>
        </w:rPr>
        <w:t>Abdelmagid and Checchi</w:t>
      </w:r>
      <w:r>
        <w:rPr>
          <w:rFonts w:ascii="Arial" w:eastAsia="Arial" w:hAnsi="Arial" w:cs="Arial"/>
          <w:color w:val="000000"/>
        </w:rPr>
        <w:t xml:space="preserve">, </w:t>
      </w:r>
      <w:r>
        <w:rPr>
          <w:rFonts w:ascii="Arial" w:eastAsia="Arial" w:hAnsi="Arial" w:cs="Arial"/>
        </w:rPr>
        <w:t>2018</w:t>
      </w:r>
      <w:r>
        <w:rPr>
          <w:rFonts w:ascii="Arial" w:eastAsia="Arial" w:hAnsi="Arial" w:cs="Arial"/>
          <w:color w:val="000000"/>
        </w:rPr>
        <w:t xml:space="preserve">). </w:t>
      </w:r>
      <w:proofErr w:type="gramStart"/>
      <w:r>
        <w:rPr>
          <w:rFonts w:ascii="Arial" w:eastAsia="Arial" w:hAnsi="Arial" w:cs="Arial"/>
          <w:color w:val="000000"/>
        </w:rPr>
        <w:t>As a consequence</w:t>
      </w:r>
      <w:proofErr w:type="gramEnd"/>
      <w:r>
        <w:rPr>
          <w:rFonts w:ascii="Arial" w:eastAsia="Arial" w:hAnsi="Arial" w:cs="Arial"/>
          <w:color w:val="000000"/>
        </w:rPr>
        <w:t>, most countries rely on a patchwork of IDP estimates that arise from various independent assessments, each of which is collected for different purposes that ultimately yield conflicting IDP estimates (</w:t>
      </w:r>
      <w:r>
        <w:rPr>
          <w:rFonts w:ascii="Arial" w:eastAsia="Arial" w:hAnsi="Arial" w:cs="Arial"/>
        </w:rPr>
        <w:t>Baal and Ronkainen</w:t>
      </w:r>
      <w:r>
        <w:rPr>
          <w:rFonts w:ascii="Arial" w:eastAsia="Arial" w:hAnsi="Arial" w:cs="Arial"/>
          <w:color w:val="000000"/>
        </w:rPr>
        <w:t xml:space="preserve">, </w:t>
      </w:r>
      <w:r>
        <w:rPr>
          <w:rFonts w:ascii="Arial" w:eastAsia="Arial" w:hAnsi="Arial" w:cs="Arial"/>
        </w:rPr>
        <w:t>2017</w:t>
      </w:r>
      <w:r>
        <w:rPr>
          <w:rFonts w:ascii="Arial" w:eastAsia="Arial" w:hAnsi="Arial" w:cs="Arial"/>
          <w:color w:val="000000"/>
        </w:rPr>
        <w:t>).</w:t>
      </w:r>
    </w:p>
    <w:sdt>
      <w:sdtPr>
        <w:tag w:val="goog_rdk_108"/>
        <w:id w:val="971411688"/>
      </w:sdtPr>
      <w:sdtContent>
        <w:p w14:paraId="3C93A8D0" w14:textId="77777777" w:rsidR="00073438" w:rsidRDefault="00000000">
          <w:pPr>
            <w:widowControl w:val="0"/>
            <w:pBdr>
              <w:top w:val="nil"/>
              <w:left w:val="nil"/>
              <w:bottom w:val="nil"/>
              <w:right w:val="nil"/>
              <w:between w:val="nil"/>
            </w:pBdr>
            <w:spacing w:before="200" w:after="0" w:line="360" w:lineRule="auto"/>
            <w:ind w:right="14"/>
            <w:rPr>
              <w:ins w:id="90" w:author="Marie-Christine Rufener" w:date="2024-07-09T12:48:00Z"/>
              <w:rFonts w:ascii="Arial" w:eastAsia="Arial" w:hAnsi="Arial" w:cs="Arial"/>
              <w:color w:val="000000"/>
            </w:rPr>
          </w:pPr>
          <w:proofErr w:type="gramStart"/>
          <w:r>
            <w:rPr>
              <w:rFonts w:ascii="Arial" w:eastAsia="Arial" w:hAnsi="Arial" w:cs="Arial"/>
              <w:color w:val="000000"/>
            </w:rPr>
            <w:t>In light of</w:t>
          </w:r>
          <w:proofErr w:type="gramEnd"/>
          <w:r>
            <w:rPr>
              <w:rFonts w:ascii="Arial" w:eastAsia="Arial" w:hAnsi="Arial" w:cs="Arial"/>
              <w:color w:val="000000"/>
            </w:rPr>
            <w:t xml:space="preserve"> such limitations, the use of non-traditional data for monitoring mobility patterns has gained momentum among both the scientific and the humanitarian community due to their untapped potential to sidestep some of the current data limi</w:t>
          </w:r>
          <w:del w:id="91" w:author="Marie-Christine ." w:date="2024-07-17T09:22:00Z" w16du:dateUtc="2024-07-17T12:22:00Z">
            <w:r w:rsidDel="00057540">
              <w:rPr>
                <w:rFonts w:ascii="Arial" w:eastAsia="Arial" w:hAnsi="Arial" w:cs="Arial"/>
                <w:color w:val="000000"/>
              </w:rPr>
              <w:delText xml:space="preserve">- </w:delText>
            </w:r>
          </w:del>
          <w:r>
            <w:rPr>
              <w:rFonts w:ascii="Arial" w:eastAsia="Arial" w:hAnsi="Arial" w:cs="Arial"/>
              <w:color w:val="000000"/>
            </w:rPr>
            <w:t>tations (</w:t>
          </w:r>
          <w:r>
            <w:rPr>
              <w:rFonts w:ascii="Arial" w:eastAsia="Arial" w:hAnsi="Arial" w:cs="Arial"/>
            </w:rPr>
            <w:t>Baal and Ronkainen</w:t>
          </w:r>
          <w:r>
            <w:rPr>
              <w:rFonts w:ascii="Arial" w:eastAsia="Arial" w:hAnsi="Arial" w:cs="Arial"/>
              <w:color w:val="000000"/>
            </w:rPr>
            <w:t xml:space="preserve">, </w:t>
          </w:r>
          <w:r>
            <w:rPr>
              <w:rFonts w:ascii="Arial" w:eastAsia="Arial" w:hAnsi="Arial" w:cs="Arial"/>
            </w:rPr>
            <w:t>2017</w:t>
          </w:r>
          <w:r>
            <w:rPr>
              <w:rFonts w:ascii="Arial" w:eastAsia="Arial" w:hAnsi="Arial" w:cs="Arial"/>
              <w:color w:val="000000"/>
            </w:rPr>
            <w:t xml:space="preserve">; </w:t>
          </w:r>
          <w:r>
            <w:rPr>
              <w:rFonts w:ascii="Arial" w:eastAsia="Arial" w:hAnsi="Arial" w:cs="Arial"/>
            </w:rPr>
            <w:t>Quinn et al</w:t>
          </w:r>
          <w:r>
            <w:rPr>
              <w:rFonts w:ascii="Arial" w:eastAsia="Arial" w:hAnsi="Arial" w:cs="Arial"/>
              <w:color w:val="000000"/>
            </w:rPr>
            <w:t xml:space="preserve">, </w:t>
          </w:r>
          <w:r>
            <w:rPr>
              <w:rFonts w:ascii="Arial" w:eastAsia="Arial" w:hAnsi="Arial" w:cs="Arial"/>
            </w:rPr>
            <w:t>2018</w:t>
          </w:r>
          <w:r>
            <w:rPr>
              <w:rFonts w:ascii="Arial" w:eastAsia="Arial" w:hAnsi="Arial" w:cs="Arial"/>
              <w:color w:val="000000"/>
            </w:rPr>
            <w:t xml:space="preserve">; </w:t>
          </w:r>
          <w:r>
            <w:rPr>
              <w:rFonts w:ascii="Arial" w:eastAsia="Arial" w:hAnsi="Arial" w:cs="Arial"/>
            </w:rPr>
            <w:t>Weber et al</w:t>
          </w:r>
          <w:r>
            <w:rPr>
              <w:rFonts w:ascii="Arial" w:eastAsia="Arial" w:hAnsi="Arial" w:cs="Arial"/>
              <w:color w:val="000000"/>
            </w:rPr>
            <w:t xml:space="preserve">, </w:t>
          </w:r>
          <w:r>
            <w:rPr>
              <w:rFonts w:ascii="Arial" w:eastAsia="Arial" w:hAnsi="Arial" w:cs="Arial"/>
            </w:rPr>
            <w:t>2021</w:t>
          </w:r>
          <w:r>
            <w:rPr>
              <w:rFonts w:ascii="Arial" w:eastAsia="Arial" w:hAnsi="Arial" w:cs="Arial"/>
              <w:color w:val="000000"/>
            </w:rPr>
            <w:t xml:space="preserve">). A </w:t>
          </w:r>
          <w:sdt>
            <w:sdtPr>
              <w:tag w:val="goog_rdk_98"/>
              <w:id w:val="-247272395"/>
            </w:sdtPr>
            <w:sdtContent>
              <w:ins w:id="92" w:author="Marie-Christine Rufener" w:date="2024-07-09T12:46:00Z">
                <w:r>
                  <w:rPr>
                    <w:rFonts w:ascii="Arial" w:eastAsia="Arial" w:hAnsi="Arial" w:cs="Arial"/>
                    <w:color w:val="000000"/>
                  </w:rPr>
                  <w:t>substantial</w:t>
                </w:r>
              </w:ins>
            </w:sdtContent>
          </w:sdt>
          <w:sdt>
            <w:sdtPr>
              <w:tag w:val="goog_rdk_99"/>
              <w:id w:val="730189449"/>
            </w:sdtPr>
            <w:sdtContent>
              <w:del w:id="93" w:author="Marie-Christine Rufener" w:date="2024-07-09T12:46:00Z">
                <w:r>
                  <w:rPr>
                    <w:rFonts w:ascii="Arial" w:eastAsia="Arial" w:hAnsi="Arial" w:cs="Arial"/>
                    <w:color w:val="000000"/>
                  </w:rPr>
                  <w:delText>large</w:delText>
                </w:r>
              </w:del>
            </w:sdtContent>
          </w:sdt>
          <w:r>
            <w:rPr>
              <w:rFonts w:ascii="Arial" w:eastAsia="Arial" w:hAnsi="Arial" w:cs="Arial"/>
              <w:color w:val="000000"/>
            </w:rPr>
            <w:t xml:space="preserve"> body of </w:t>
          </w:r>
          <w:sdt>
            <w:sdtPr>
              <w:tag w:val="goog_rdk_100"/>
              <w:id w:val="-1049216206"/>
            </w:sdtPr>
            <w:sdtContent>
              <w:ins w:id="94" w:author="Marie-Christine Rufener" w:date="2024-07-09T12:46:00Z">
                <w:r>
                  <w:rPr>
                    <w:rFonts w:ascii="Arial" w:eastAsia="Arial" w:hAnsi="Arial" w:cs="Arial"/>
                    <w:color w:val="000000"/>
                  </w:rPr>
                  <w:t>research</w:t>
                </w:r>
              </w:ins>
            </w:sdtContent>
          </w:sdt>
          <w:sdt>
            <w:sdtPr>
              <w:tag w:val="goog_rdk_101"/>
              <w:id w:val="1640459850"/>
            </w:sdtPr>
            <w:sdtContent>
              <w:del w:id="95" w:author="Marie-Christine Rufener" w:date="2024-07-09T12:46:00Z">
                <w:r>
                  <w:rPr>
                    <w:rFonts w:ascii="Arial" w:eastAsia="Arial" w:hAnsi="Arial" w:cs="Arial"/>
                    <w:color w:val="000000"/>
                  </w:rPr>
                  <w:delText>work</w:delText>
                </w:r>
              </w:del>
            </w:sdtContent>
          </w:sdt>
          <w:r>
            <w:rPr>
              <w:rFonts w:ascii="Arial" w:eastAsia="Arial" w:hAnsi="Arial" w:cs="Arial"/>
              <w:color w:val="000000"/>
            </w:rPr>
            <w:t xml:space="preserve"> has </w:t>
          </w:r>
          <w:sdt>
            <w:sdtPr>
              <w:tag w:val="goog_rdk_102"/>
              <w:id w:val="1650939698"/>
            </w:sdtPr>
            <w:sdtContent>
              <w:ins w:id="96" w:author="Marie-Christine Rufener" w:date="2024-07-09T12:46:00Z">
                <w:r>
                  <w:rPr>
                    <w:rFonts w:ascii="Arial" w:eastAsia="Arial" w:hAnsi="Arial" w:cs="Arial"/>
                    <w:color w:val="000000"/>
                  </w:rPr>
                  <w:t>explored</w:t>
                </w:r>
              </w:ins>
            </w:sdtContent>
          </w:sdt>
          <w:sdt>
            <w:sdtPr>
              <w:tag w:val="goog_rdk_103"/>
              <w:id w:val="1638911690"/>
            </w:sdtPr>
            <w:sdtContent>
              <w:del w:id="97" w:author="Marie-Christine Rufener" w:date="2024-07-09T12:46:00Z">
                <w:r>
                  <w:rPr>
                    <w:rFonts w:ascii="Arial" w:eastAsia="Arial" w:hAnsi="Arial" w:cs="Arial"/>
                    <w:color w:val="000000"/>
                  </w:rPr>
                  <w:delText>looked at</w:delText>
                </w:r>
              </w:del>
            </w:sdtContent>
          </w:sdt>
          <w:r>
            <w:rPr>
              <w:rFonts w:ascii="Arial" w:eastAsia="Arial" w:hAnsi="Arial" w:cs="Arial"/>
              <w:color w:val="000000"/>
            </w:rPr>
            <w:t xml:space="preserve"> the potential use of anonymized call detail records (CDR) from mobile phone operators to monitor mobility patterns</w:t>
          </w:r>
          <w:sdt>
            <w:sdtPr>
              <w:tag w:val="goog_rdk_104"/>
              <w:id w:val="-138961149"/>
            </w:sdtPr>
            <w:sdtContent>
              <w:ins w:id="98" w:author="Marie-Christine Rufener" w:date="2024-07-09T12:47:00Z">
                <w:r>
                  <w:rPr>
                    <w:rFonts w:ascii="Arial" w:eastAsia="Arial" w:hAnsi="Arial" w:cs="Arial"/>
                    <w:color w:val="000000"/>
                  </w:rPr>
                  <w:t xml:space="preserve"> (Williams et al, 2015; Wesolowski et al, 2016). For example, studies have shown how CDR can track the spread of communicable diseases, such as the </w:t>
                </w:r>
                <w:r>
                  <w:rPr>
                    <w:rFonts w:ascii="Arial" w:eastAsia="Arial" w:hAnsi="Arial" w:cs="Arial"/>
                    <w:color w:val="000000"/>
                  </w:rPr>
                  <w:lastRenderedPageBreak/>
                  <w:t xml:space="preserve">work by </w:t>
                </w:r>
              </w:ins>
              <w:customXmlInsRangeStart w:id="99" w:author="Marie-Christine Rufener" w:date="2024-07-09T12:47:00Z"/>
              <w:sdt>
                <w:sdtPr>
                  <w:tag w:val="goog_rdk_105"/>
                  <w:id w:val="-1883467480"/>
                </w:sdtPr>
                <w:sdtContent>
                  <w:customXmlInsRangeEnd w:id="99"/>
                  <w:ins w:id="100" w:author="Marie-Christine Rufener" w:date="2024-07-09T12:47:00Z">
                    <w:del w:id="101" w:author="Marie-Christine Rufener" w:date="2024-07-09T12:48:00Z">
                      <w:r>
                        <w:rPr>
                          <w:rFonts w:ascii="Arial" w:eastAsia="Arial" w:hAnsi="Arial" w:cs="Arial"/>
                          <w:color w:val="000000"/>
                        </w:rPr>
                        <w:delText>by Wiliams et al. (2015) on malaria</w:delText>
                      </w:r>
                    </w:del>
                  </w:ins>
                  <w:customXmlInsRangeStart w:id="102" w:author="Marie-Christine Rufener" w:date="2024-07-09T12:47:00Z"/>
                </w:sdtContent>
              </w:sdt>
              <w:customXmlInsRangeEnd w:id="102"/>
            </w:sdtContent>
          </w:sdt>
          <w:sdt>
            <w:sdtPr>
              <w:tag w:val="goog_rdk_106"/>
              <w:id w:val="-1687978299"/>
            </w:sdtPr>
            <w:sdtContent>
              <w:del w:id="103" w:author="Marie-Christine Rufener" w:date="2024-07-09T12:48:00Z">
                <w:r>
                  <w:rPr>
                    <w:rFonts w:ascii="Arial" w:eastAsia="Arial" w:hAnsi="Arial" w:cs="Arial"/>
                    <w:color w:val="000000"/>
                  </w:rPr>
                  <w:delText>,</w:delText>
                </w:r>
              </w:del>
            </w:sdtContent>
          </w:sdt>
          <w:sdt>
            <w:sdtPr>
              <w:tag w:val="goog_rdk_107"/>
              <w:id w:val="-1705087268"/>
            </w:sdtPr>
            <w:sdtContent>
              <w:ins w:id="104" w:author="Marie-Christine Rufener" w:date="2024-07-09T12:48:00Z">
                <w:r>
                  <w:rPr>
                    <w:rFonts w:ascii="Arial" w:eastAsia="Arial" w:hAnsi="Arial" w:cs="Arial"/>
                    <w:color w:val="000000"/>
                  </w:rPr>
                  <w:t xml:space="preserve">Wesolowski et al (2012) on malaria, and Oliver et al (2020) on COVID-19. Additionally, CDR data has been useful to measure communication patterns within </w:t>
                </w:r>
                <w:proofErr w:type="gramStart"/>
                <w:r>
                  <w:rPr>
                    <w:rFonts w:ascii="Arial" w:eastAsia="Arial" w:hAnsi="Arial" w:cs="Arial"/>
                    <w:color w:val="000000"/>
                  </w:rPr>
                  <w:t>particular communities</w:t>
                </w:r>
                <w:proofErr w:type="gramEnd"/>
                <w:r>
                  <w:rPr>
                    <w:rFonts w:ascii="Arial" w:eastAsia="Arial" w:hAnsi="Arial" w:cs="Arial"/>
                    <w:color w:val="000000"/>
                  </w:rPr>
                  <w:t xml:space="preserve"> such as the Syrian refugees in Turkey (Bakker et al, 2019), as well as to analyze internal displacement trends as exposed by Shibuya et al (2024) in the context of the Russia-Ukraine war.  </w:t>
                </w:r>
              </w:ins>
            </w:sdtContent>
          </w:sdt>
        </w:p>
      </w:sdtContent>
    </w:sdt>
    <w:p w14:paraId="07C01067" w14:textId="47139C4F" w:rsidR="00073438" w:rsidRDefault="00000000">
      <w:pPr>
        <w:widowControl w:val="0"/>
        <w:pBdr>
          <w:top w:val="nil"/>
          <w:left w:val="nil"/>
          <w:bottom w:val="nil"/>
          <w:right w:val="nil"/>
          <w:between w:val="nil"/>
        </w:pBdr>
        <w:spacing w:before="200" w:after="0" w:line="360" w:lineRule="auto"/>
        <w:ind w:right="14"/>
        <w:rPr>
          <w:rFonts w:ascii="Arial" w:eastAsia="Arial" w:hAnsi="Arial" w:cs="Arial"/>
          <w:color w:val="000000"/>
        </w:rPr>
      </w:pPr>
      <w:sdt>
        <w:sdtPr>
          <w:tag w:val="goog_rdk_112"/>
          <w:id w:val="694747512"/>
          <w:showingPlcHdr/>
        </w:sdtPr>
        <w:sdtContent>
          <w:r w:rsidR="004C6412">
            <w:t xml:space="preserve">     </w:t>
          </w:r>
        </w:sdtContent>
      </w:sdt>
      <w:sdt>
        <w:sdtPr>
          <w:tag w:val="goog_rdk_114"/>
          <w:id w:val="-1763827207"/>
        </w:sdtPr>
        <w:sdtContent>
          <w:del w:id="105" w:author="Marie-Christine Rufener" w:date="2024-07-09T12:08:00Z">
            <w:r>
              <w:rPr>
                <w:rFonts w:ascii="Arial" w:eastAsia="Arial" w:hAnsi="Arial" w:cs="Arial"/>
                <w:color w:val="000000"/>
              </w:rPr>
              <w:delText xml:space="preserve"> in particular</w:delText>
            </w:r>
          </w:del>
        </w:sdtContent>
      </w:sdt>
      <w:sdt>
        <w:sdtPr>
          <w:tag w:val="goog_rdk_115"/>
          <w:id w:val="273685070"/>
        </w:sdtPr>
        <w:sdtContent>
          <w:customXmlInsRangeStart w:id="106" w:author="Marie-Christine Rufener" w:date="2024-07-09T12:08:00Z"/>
          <w:sdt>
            <w:sdtPr>
              <w:tag w:val="goog_rdk_116"/>
              <w:id w:val="-1869676640"/>
            </w:sdtPr>
            <w:sdtContent>
              <w:customXmlInsRangeEnd w:id="106"/>
              <w:ins w:id="107" w:author="Marie-Christine Rufener" w:date="2024-07-09T12:08:00Z">
                <w:del w:id="108" w:author="Marie-Christine Rufener" w:date="2024-07-09T12:08:00Z">
                  <w:r>
                    <w:rPr>
                      <w:rFonts w:ascii="Arial" w:eastAsia="Arial" w:hAnsi="Arial" w:cs="Arial"/>
                      <w:color w:val="000000"/>
                    </w:rPr>
                    <w:delText>ly</w:delText>
                  </w:r>
                </w:del>
              </w:ins>
              <w:customXmlInsRangeStart w:id="109" w:author="Marie-Christine Rufener" w:date="2024-07-09T12:08:00Z"/>
            </w:sdtContent>
          </w:sdt>
          <w:customXmlInsRangeEnd w:id="109"/>
        </w:sdtContent>
      </w:sdt>
      <w:sdt>
        <w:sdtPr>
          <w:tag w:val="goog_rdk_117"/>
          <w:id w:val="1850831815"/>
        </w:sdtPr>
        <w:sdtContent>
          <w:del w:id="110" w:author="Marie-Christine Rufener" w:date="2024-07-09T12:08:00Z">
            <w:r>
              <w:rPr>
                <w:rFonts w:ascii="Arial" w:eastAsia="Arial" w:hAnsi="Arial" w:cs="Arial"/>
                <w:color w:val="000000"/>
              </w:rPr>
              <w:delText xml:space="preserve"> in the context of communicable diseases</w:delText>
            </w:r>
          </w:del>
        </w:sdtContent>
      </w:sdt>
      <w:sdt>
        <w:sdtPr>
          <w:tag w:val="goog_rdk_118"/>
          <w:id w:val="778681451"/>
        </w:sdtPr>
        <w:sdtContent>
          <w:customXmlInsRangeStart w:id="111" w:author="Marie-Christine Rufener" w:date="2024-07-09T12:09:00Z"/>
          <w:sdt>
            <w:sdtPr>
              <w:tag w:val="goog_rdk_119"/>
              <w:id w:val="-142973208"/>
            </w:sdtPr>
            <w:sdtContent>
              <w:customXmlInsRangeEnd w:id="111"/>
              <w:ins w:id="112" w:author="Marie-Christine Rufener" w:date="2024-07-09T12:09:00Z">
                <w:del w:id="113" w:author="Marie-Christine Rufener" w:date="2024-07-09T12:08:00Z">
                  <w:r>
                    <w:rPr>
                      <w:rFonts w:ascii="Arial" w:eastAsia="Arial" w:hAnsi="Arial" w:cs="Arial"/>
                      <w:color w:val="000000"/>
                    </w:rPr>
                    <w:delText xml:space="preserve"> (Williams et al, 2015; Wesolowski et al, 2012, 2016; Oliver et al, 2020)</w:delText>
                  </w:r>
                </w:del>
              </w:ins>
              <w:customXmlInsRangeStart w:id="114" w:author="Marie-Christine Rufener" w:date="2024-07-09T12:09:00Z"/>
            </w:sdtContent>
          </w:sdt>
          <w:customXmlInsRangeEnd w:id="114"/>
        </w:sdtContent>
      </w:sdt>
      <w:sdt>
        <w:sdtPr>
          <w:tag w:val="goog_rdk_120"/>
          <w:id w:val="-1156536183"/>
        </w:sdtPr>
        <w:sdtContent>
          <w:del w:id="115" w:author="Marie-Christine Rufener" w:date="2024-07-09T12:08:00Z">
            <w:r>
              <w:rPr>
                <w:rFonts w:ascii="Arial" w:eastAsia="Arial" w:hAnsi="Arial" w:cs="Arial"/>
                <w:color w:val="000000"/>
              </w:rPr>
              <w:delText xml:space="preserve">, and most recently </w:delText>
            </w:r>
          </w:del>
        </w:sdtContent>
      </w:sdt>
      <w:sdt>
        <w:sdtPr>
          <w:tag w:val="goog_rdk_121"/>
          <w:id w:val="-1961553762"/>
        </w:sdtPr>
        <w:sdtContent>
          <w:customXmlInsRangeStart w:id="116" w:author="Marie-Christine Rufener" w:date="2024-07-09T12:10:00Z"/>
          <w:sdt>
            <w:sdtPr>
              <w:tag w:val="goog_rdk_122"/>
              <w:id w:val="-225762230"/>
            </w:sdtPr>
            <w:sdtContent>
              <w:customXmlInsRangeEnd w:id="116"/>
              <w:ins w:id="117" w:author="Marie-Christine Rufener" w:date="2024-07-09T12:10:00Z">
                <w:del w:id="118" w:author="Marie-Christine Rufener" w:date="2024-07-09T12:08:00Z">
                  <w:r>
                    <w:rPr>
                      <w:rFonts w:ascii="Arial" w:eastAsia="Arial" w:hAnsi="Arial" w:cs="Arial"/>
                      <w:color w:val="000000"/>
                    </w:rPr>
                    <w:delText>in the ongoing Russia-Ukraine</w:delText>
                  </w:r>
                </w:del>
              </w:ins>
              <w:customXmlInsRangeStart w:id="119" w:author="Marie-Christine Rufener" w:date="2024-07-09T12:10:00Z"/>
            </w:sdtContent>
          </w:sdt>
          <w:customXmlInsRangeEnd w:id="119"/>
        </w:sdtContent>
      </w:sdt>
      <w:sdt>
        <w:sdtPr>
          <w:tag w:val="goog_rdk_123"/>
          <w:id w:val="-800926882"/>
        </w:sdtPr>
        <w:sdtContent>
          <w:del w:id="120" w:author="Marie-Christine Rufener" w:date="2024-07-09T12:08:00Z">
            <w:r>
              <w:rPr>
                <w:rFonts w:ascii="Arial" w:eastAsia="Arial" w:hAnsi="Arial" w:cs="Arial"/>
                <w:color w:val="000000"/>
              </w:rPr>
              <w:delText>during the COVID-19 pandemic</w:delText>
            </w:r>
          </w:del>
        </w:sdtContent>
      </w:sdt>
      <w:sdt>
        <w:sdtPr>
          <w:tag w:val="goog_rdk_124"/>
          <w:id w:val="-1267068870"/>
        </w:sdtPr>
        <w:sdtContent>
          <w:customXmlInsRangeStart w:id="121" w:author="Marie-Christine Rufener" w:date="2024-07-09T12:10:00Z"/>
          <w:sdt>
            <w:sdtPr>
              <w:tag w:val="goog_rdk_125"/>
              <w:id w:val="487977248"/>
            </w:sdtPr>
            <w:sdtContent>
              <w:customXmlInsRangeEnd w:id="121"/>
              <w:ins w:id="122" w:author="Marie-Christine Rufener" w:date="2024-07-09T12:10:00Z">
                <w:del w:id="123" w:author="Marie-Christine Rufener" w:date="2024-07-09T12:08:00Z">
                  <w:r>
                    <w:rPr>
                      <w:rFonts w:ascii="Arial" w:eastAsia="Arial" w:hAnsi="Arial" w:cs="Arial"/>
                      <w:color w:val="000000"/>
                    </w:rPr>
                    <w:delText xml:space="preserve"> war (Shibuya et al, 2024).</w:delText>
                  </w:r>
                </w:del>
              </w:ins>
              <w:customXmlInsRangeStart w:id="124" w:author="Marie-Christine Rufener" w:date="2024-07-09T12:10:00Z"/>
            </w:sdtContent>
          </w:sdt>
          <w:customXmlInsRangeEnd w:id="124"/>
        </w:sdtContent>
      </w:sdt>
      <w:sdt>
        <w:sdtPr>
          <w:tag w:val="goog_rdk_126"/>
          <w:id w:val="-805692196"/>
        </w:sdtPr>
        <w:sdtContent>
          <w:del w:id="125" w:author="Marie-Christine Rufener" w:date="2024-07-09T12:08:00Z">
            <w:r>
              <w:rPr>
                <w:rFonts w:ascii="Arial" w:eastAsia="Arial" w:hAnsi="Arial" w:cs="Arial"/>
                <w:color w:val="000000"/>
              </w:rPr>
              <w:delText xml:space="preserve"> (</w:delText>
            </w:r>
            <w:r>
              <w:rPr>
                <w:rFonts w:ascii="Arial" w:eastAsia="Arial" w:hAnsi="Arial" w:cs="Arial"/>
              </w:rPr>
              <w:delText>Williams et al</w:delText>
            </w:r>
            <w:r>
              <w:rPr>
                <w:rFonts w:ascii="Arial" w:eastAsia="Arial" w:hAnsi="Arial" w:cs="Arial"/>
                <w:color w:val="000000"/>
              </w:rPr>
              <w:delText xml:space="preserve">, </w:delText>
            </w:r>
            <w:r>
              <w:rPr>
                <w:rFonts w:ascii="Arial" w:eastAsia="Arial" w:hAnsi="Arial" w:cs="Arial"/>
              </w:rPr>
              <w:delText>2015</w:delText>
            </w:r>
            <w:r>
              <w:rPr>
                <w:rFonts w:ascii="Arial" w:eastAsia="Arial" w:hAnsi="Arial" w:cs="Arial"/>
                <w:color w:val="000000"/>
              </w:rPr>
              <w:delText xml:space="preserve">; </w:delText>
            </w:r>
            <w:r>
              <w:rPr>
                <w:rFonts w:ascii="Arial" w:eastAsia="Arial" w:hAnsi="Arial" w:cs="Arial"/>
              </w:rPr>
              <w:delText>Wesolowski et al</w:delText>
            </w:r>
            <w:r>
              <w:rPr>
                <w:rFonts w:ascii="Arial" w:eastAsia="Arial" w:hAnsi="Arial" w:cs="Arial"/>
                <w:color w:val="000000"/>
              </w:rPr>
              <w:delText xml:space="preserve">, </w:delText>
            </w:r>
            <w:r>
              <w:rPr>
                <w:rFonts w:ascii="Arial" w:eastAsia="Arial" w:hAnsi="Arial" w:cs="Arial"/>
              </w:rPr>
              <w:delText>2012</w:delText>
            </w:r>
            <w:r>
              <w:rPr>
                <w:rFonts w:ascii="Arial" w:eastAsia="Arial" w:hAnsi="Arial" w:cs="Arial"/>
                <w:color w:val="000000"/>
              </w:rPr>
              <w:delText xml:space="preserve">, </w:delText>
            </w:r>
            <w:r>
              <w:rPr>
                <w:rFonts w:ascii="Arial" w:eastAsia="Arial" w:hAnsi="Arial" w:cs="Arial"/>
              </w:rPr>
              <w:delText>2016</w:delText>
            </w:r>
            <w:r>
              <w:rPr>
                <w:rFonts w:ascii="Arial" w:eastAsia="Arial" w:hAnsi="Arial" w:cs="Arial"/>
                <w:color w:val="000000"/>
              </w:rPr>
              <w:delText xml:space="preserve">; </w:delText>
            </w:r>
            <w:r>
              <w:rPr>
                <w:rFonts w:ascii="Arial" w:eastAsia="Arial" w:hAnsi="Arial" w:cs="Arial"/>
              </w:rPr>
              <w:delText>Oliver et al</w:delText>
            </w:r>
            <w:r>
              <w:rPr>
                <w:rFonts w:ascii="Arial" w:eastAsia="Arial" w:hAnsi="Arial" w:cs="Arial"/>
                <w:color w:val="000000"/>
              </w:rPr>
              <w:delText xml:space="preserve">, </w:delText>
            </w:r>
            <w:r>
              <w:rPr>
                <w:rFonts w:ascii="Arial" w:eastAsia="Arial" w:hAnsi="Arial" w:cs="Arial"/>
              </w:rPr>
              <w:delText>2020</w:delText>
            </w:r>
            <w:r>
              <w:rPr>
                <w:rFonts w:ascii="Arial" w:eastAsia="Arial" w:hAnsi="Arial" w:cs="Arial"/>
                <w:color w:val="000000"/>
              </w:rPr>
              <w:delText>).</w:delText>
            </w:r>
          </w:del>
        </w:sdtContent>
      </w:sdt>
    </w:p>
    <w:p w14:paraId="6E41F4EA" w14:textId="77777777" w:rsidR="00073438" w:rsidRDefault="00000000">
      <w:pPr>
        <w:widowControl w:val="0"/>
        <w:pBdr>
          <w:top w:val="nil"/>
          <w:left w:val="nil"/>
          <w:bottom w:val="nil"/>
          <w:right w:val="nil"/>
          <w:between w:val="nil"/>
        </w:pBdr>
        <w:spacing w:before="200" w:after="0" w:line="360" w:lineRule="auto"/>
        <w:ind w:right="14"/>
        <w:rPr>
          <w:rFonts w:ascii="Arial" w:eastAsia="Arial" w:hAnsi="Arial" w:cs="Arial"/>
          <w:color w:val="000000"/>
        </w:rPr>
      </w:pPr>
      <w:r>
        <w:rPr>
          <w:rFonts w:ascii="Arial" w:eastAsia="Arial" w:hAnsi="Arial" w:cs="Arial"/>
          <w:color w:val="000000"/>
        </w:rPr>
        <w:t>While CDR data is undoubtedly useful, procuring access is a major hurdle</w:t>
      </w:r>
      <w:sdt>
        <w:sdtPr>
          <w:tag w:val="goog_rdk_127"/>
          <w:id w:val="1615854785"/>
        </w:sdtPr>
        <w:sdtContent>
          <w:ins w:id="126" w:author="Marie-Christine Rufener" w:date="2024-07-15T11:08:00Z">
            <w:r>
              <w:rPr>
                <w:rFonts w:ascii="Arial" w:eastAsia="Arial" w:hAnsi="Arial" w:cs="Arial"/>
                <w:color w:val="000000"/>
              </w:rPr>
              <w:t xml:space="preserve"> and needs to be negotiated for each telecom operator individually. </w:t>
            </w:r>
          </w:ins>
        </w:sdtContent>
      </w:sdt>
      <w:sdt>
        <w:sdtPr>
          <w:tag w:val="goog_rdk_128"/>
          <w:id w:val="-322207204"/>
        </w:sdtPr>
        <w:sdtContent>
          <w:r>
            <w:rPr>
              <w:rFonts w:ascii="Arial" w:eastAsia="Arial" w:hAnsi="Arial" w:cs="Arial"/>
              <w:rPrChange w:id="127" w:author="Marie-Christine Rufener" w:date="2024-07-15T11:08:00Z">
                <w:rPr>
                  <w:rFonts w:ascii="Arial" w:eastAsia="Arial" w:hAnsi="Arial" w:cs="Arial"/>
                  <w:color w:val="000000"/>
                </w:rPr>
              </w:rPrChange>
            </w:rPr>
            <w:t>Moreover</w:t>
          </w:r>
        </w:sdtContent>
      </w:sdt>
      <w:r>
        <w:rPr>
          <w:rFonts w:ascii="Arial" w:eastAsia="Arial" w:hAnsi="Arial" w:cs="Arial"/>
          <w:color w:val="000000"/>
        </w:rPr>
        <w:t xml:space="preserve">, </w:t>
      </w:r>
      <w:sdt>
        <w:sdtPr>
          <w:tag w:val="goog_rdk_129"/>
          <w:id w:val="-993723999"/>
        </w:sdtPr>
        <w:sdtContent>
          <w:ins w:id="128" w:author="Marie-Christine Rufener" w:date="2024-07-15T11:08:00Z">
            <w:r>
              <w:rPr>
                <w:rFonts w:ascii="Arial" w:eastAsia="Arial" w:hAnsi="Arial" w:cs="Arial"/>
                <w:color w:val="000000"/>
              </w:rPr>
              <w:t>there</w:t>
            </w:r>
          </w:ins>
        </w:sdtContent>
      </w:sdt>
      <w:sdt>
        <w:sdtPr>
          <w:tag w:val="goog_rdk_130"/>
          <w:id w:val="94367996"/>
        </w:sdtPr>
        <w:sdtContent>
          <w:del w:id="129" w:author="Marie-Christine Rufener" w:date="2024-07-15T11:08:00Z">
            <w:r>
              <w:rPr>
                <w:rFonts w:ascii="Arial" w:eastAsia="Arial" w:hAnsi="Arial" w:cs="Arial"/>
                <w:color w:val="000000"/>
              </w:rPr>
              <w:delText>as</w:delText>
            </w:r>
          </w:del>
        </w:sdtContent>
      </w:sdt>
      <w:r>
        <w:rPr>
          <w:rFonts w:ascii="Arial" w:eastAsia="Arial" w:hAnsi="Arial" w:cs="Arial"/>
          <w:color w:val="000000"/>
        </w:rPr>
        <w:t xml:space="preserve"> are difficulties in quickly transferring a methodology from one country to another</w:t>
      </w:r>
      <w:sdt>
        <w:sdtPr>
          <w:tag w:val="goog_rdk_131"/>
          <w:id w:val="1564062660"/>
        </w:sdtPr>
        <w:sdtContent>
          <w:ins w:id="130" w:author="Marie-Christine Rufener" w:date="2024-07-15T11:08:00Z">
            <w:r>
              <w:rPr>
                <w:rFonts w:ascii="Arial" w:eastAsia="Arial" w:hAnsi="Arial" w:cs="Arial"/>
                <w:color w:val="000000"/>
              </w:rPr>
              <w:t xml:space="preserve"> as different telecom operators might apply different processing and aggregation </w:t>
            </w:r>
            <w:proofErr w:type="gramStart"/>
            <w:r>
              <w:rPr>
                <w:rFonts w:ascii="Arial" w:eastAsia="Arial" w:hAnsi="Arial" w:cs="Arial"/>
                <w:color w:val="000000"/>
              </w:rPr>
              <w:t>methods, and</w:t>
            </w:r>
            <w:proofErr w:type="gramEnd"/>
            <w:r>
              <w:rPr>
                <w:rFonts w:ascii="Arial" w:eastAsia="Arial" w:hAnsi="Arial" w:cs="Arial"/>
                <w:color w:val="000000"/>
              </w:rPr>
              <w:t xml:space="preserve"> might fall under different national regulations</w:t>
            </w:r>
          </w:ins>
        </w:sdtContent>
      </w:sdt>
      <w:r>
        <w:rPr>
          <w:rFonts w:ascii="Arial" w:eastAsia="Arial" w:hAnsi="Arial" w:cs="Arial"/>
          <w:color w:val="000000"/>
        </w:rPr>
        <w:t xml:space="preserve">. To address these concerns, a growing body of literature has been exploring digital traces from social media platforms, which are more easily accessible and persistent across countries (e.g., </w:t>
      </w:r>
      <w:r>
        <w:rPr>
          <w:rFonts w:ascii="Arial" w:eastAsia="Arial" w:hAnsi="Arial" w:cs="Arial"/>
        </w:rPr>
        <w:t>Mazzoli et al</w:t>
      </w:r>
      <w:r>
        <w:rPr>
          <w:rFonts w:ascii="Arial" w:eastAsia="Arial" w:hAnsi="Arial" w:cs="Arial"/>
          <w:color w:val="000000"/>
        </w:rPr>
        <w:t xml:space="preserve">, </w:t>
      </w:r>
      <w:r>
        <w:rPr>
          <w:rFonts w:ascii="Arial" w:eastAsia="Arial" w:hAnsi="Arial" w:cs="Arial"/>
        </w:rPr>
        <w:t>2020</w:t>
      </w:r>
      <w:r>
        <w:rPr>
          <w:rFonts w:ascii="Arial" w:eastAsia="Arial" w:hAnsi="Arial" w:cs="Arial"/>
          <w:color w:val="000000"/>
        </w:rPr>
        <w:t xml:space="preserve">; </w:t>
      </w:r>
      <w:r>
        <w:rPr>
          <w:rFonts w:ascii="Arial" w:eastAsia="Arial" w:hAnsi="Arial" w:cs="Arial"/>
        </w:rPr>
        <w:t>Zagheni et al</w:t>
      </w:r>
      <w:r>
        <w:rPr>
          <w:rFonts w:ascii="Arial" w:eastAsia="Arial" w:hAnsi="Arial" w:cs="Arial"/>
          <w:color w:val="000000"/>
        </w:rPr>
        <w:t xml:space="preserve">, </w:t>
      </w:r>
      <w:r>
        <w:rPr>
          <w:rFonts w:ascii="Arial" w:eastAsia="Arial" w:hAnsi="Arial" w:cs="Arial"/>
        </w:rPr>
        <w:t>2014</w:t>
      </w:r>
      <w:r>
        <w:rPr>
          <w:rFonts w:ascii="Arial" w:eastAsia="Arial" w:hAnsi="Arial" w:cs="Arial"/>
          <w:color w:val="000000"/>
        </w:rPr>
        <w:t xml:space="preserve">; </w:t>
      </w:r>
      <w:r>
        <w:rPr>
          <w:rFonts w:ascii="Arial" w:eastAsia="Arial" w:hAnsi="Arial" w:cs="Arial"/>
        </w:rPr>
        <w:t>Palotti et al</w:t>
      </w:r>
      <w:r>
        <w:rPr>
          <w:rFonts w:ascii="Arial" w:eastAsia="Arial" w:hAnsi="Arial" w:cs="Arial"/>
          <w:color w:val="000000"/>
        </w:rPr>
        <w:t xml:space="preserve">, </w:t>
      </w:r>
      <w:r>
        <w:rPr>
          <w:rFonts w:ascii="Arial" w:eastAsia="Arial" w:hAnsi="Arial" w:cs="Arial"/>
        </w:rPr>
        <w:t>2020</w:t>
      </w:r>
      <w:r>
        <w:rPr>
          <w:rFonts w:ascii="Arial" w:eastAsia="Arial" w:hAnsi="Arial" w:cs="Arial"/>
          <w:color w:val="000000"/>
        </w:rPr>
        <w:t xml:space="preserve">; </w:t>
      </w:r>
      <w:r>
        <w:rPr>
          <w:rFonts w:ascii="Arial" w:eastAsia="Arial" w:hAnsi="Arial" w:cs="Arial"/>
        </w:rPr>
        <w:t>Rowe et al</w:t>
      </w:r>
      <w:r>
        <w:rPr>
          <w:rFonts w:ascii="Arial" w:eastAsia="Arial" w:hAnsi="Arial" w:cs="Arial"/>
          <w:color w:val="000000"/>
        </w:rPr>
        <w:t xml:space="preserve">, </w:t>
      </w:r>
      <w:r>
        <w:rPr>
          <w:rFonts w:ascii="Arial" w:eastAsia="Arial" w:hAnsi="Arial" w:cs="Arial"/>
        </w:rPr>
        <w:t>2022</w:t>
      </w:r>
      <w:r>
        <w:rPr>
          <w:rFonts w:ascii="Arial" w:eastAsia="Arial" w:hAnsi="Arial" w:cs="Arial"/>
          <w:color w:val="000000"/>
        </w:rPr>
        <w:t xml:space="preserve">; </w:t>
      </w:r>
      <w:r>
        <w:rPr>
          <w:rFonts w:ascii="Arial" w:eastAsia="Arial" w:hAnsi="Arial" w:cs="Arial"/>
        </w:rPr>
        <w:t>Leasure et al</w:t>
      </w:r>
      <w:r>
        <w:rPr>
          <w:rFonts w:ascii="Arial" w:eastAsia="Arial" w:hAnsi="Arial" w:cs="Arial"/>
          <w:color w:val="000000"/>
        </w:rPr>
        <w:t xml:space="preserve">, </w:t>
      </w:r>
      <w:r>
        <w:rPr>
          <w:rFonts w:ascii="Arial" w:eastAsia="Arial" w:hAnsi="Arial" w:cs="Arial"/>
        </w:rPr>
        <w:t>2023</w:t>
      </w:r>
      <w:r>
        <w:rPr>
          <w:rFonts w:ascii="Arial" w:eastAsia="Arial" w:hAnsi="Arial" w:cs="Arial"/>
          <w:color w:val="000000"/>
        </w:rPr>
        <w:t>). Others, in turn, have been relying on satellite imagery to estimate population dynamics through either refugee settlement detection (</w:t>
      </w:r>
      <w:r>
        <w:rPr>
          <w:rFonts w:ascii="Arial" w:eastAsia="Arial" w:hAnsi="Arial" w:cs="Arial"/>
        </w:rPr>
        <w:t>Quinn et al</w:t>
      </w:r>
      <w:r>
        <w:rPr>
          <w:rFonts w:ascii="Arial" w:eastAsia="Arial" w:hAnsi="Arial" w:cs="Arial"/>
          <w:color w:val="000000"/>
        </w:rPr>
        <w:t xml:space="preserve">, </w:t>
      </w:r>
      <w:r>
        <w:rPr>
          <w:rFonts w:ascii="Arial" w:eastAsia="Arial" w:hAnsi="Arial" w:cs="Arial"/>
        </w:rPr>
        <w:t>2018</w:t>
      </w:r>
      <w:r>
        <w:rPr>
          <w:rFonts w:ascii="Arial" w:eastAsia="Arial" w:hAnsi="Arial" w:cs="Arial"/>
          <w:color w:val="000000"/>
        </w:rPr>
        <w:t>) or analysis of nightlights data (</w:t>
      </w:r>
      <w:r>
        <w:rPr>
          <w:rFonts w:ascii="Arial" w:eastAsia="Arial" w:hAnsi="Arial" w:cs="Arial"/>
        </w:rPr>
        <w:t>Witmer and O’Loughlin</w:t>
      </w:r>
      <w:r>
        <w:rPr>
          <w:rFonts w:ascii="Arial" w:eastAsia="Arial" w:hAnsi="Arial" w:cs="Arial"/>
          <w:color w:val="000000"/>
        </w:rPr>
        <w:t xml:space="preserve">, </w:t>
      </w:r>
      <w:r>
        <w:rPr>
          <w:rFonts w:ascii="Arial" w:eastAsia="Arial" w:hAnsi="Arial" w:cs="Arial"/>
        </w:rPr>
        <w:t>2011</w:t>
      </w:r>
      <w:r>
        <w:rPr>
          <w:rFonts w:ascii="Arial" w:eastAsia="Arial" w:hAnsi="Arial" w:cs="Arial"/>
          <w:color w:val="000000"/>
        </w:rPr>
        <w:t xml:space="preserve">; </w:t>
      </w:r>
      <w:r>
        <w:rPr>
          <w:rFonts w:ascii="Arial" w:eastAsia="Arial" w:hAnsi="Arial" w:cs="Arial"/>
        </w:rPr>
        <w:t>Coscieme et al</w:t>
      </w:r>
      <w:r>
        <w:rPr>
          <w:rFonts w:ascii="Arial" w:eastAsia="Arial" w:hAnsi="Arial" w:cs="Arial"/>
          <w:color w:val="000000"/>
        </w:rPr>
        <w:t xml:space="preserve">, </w:t>
      </w:r>
      <w:r>
        <w:rPr>
          <w:rFonts w:ascii="Arial" w:eastAsia="Arial" w:hAnsi="Arial" w:cs="Arial"/>
        </w:rPr>
        <w:t>2017</w:t>
      </w:r>
      <w:r>
        <w:rPr>
          <w:rFonts w:ascii="Arial" w:eastAsia="Arial" w:hAnsi="Arial" w:cs="Arial"/>
          <w:color w:val="000000"/>
        </w:rPr>
        <w:t>).</w:t>
      </w:r>
    </w:p>
    <w:p w14:paraId="735DA95E" w14:textId="77777777" w:rsidR="00073438" w:rsidRDefault="00000000">
      <w:pPr>
        <w:widowControl w:val="0"/>
        <w:pBdr>
          <w:top w:val="nil"/>
          <w:left w:val="nil"/>
          <w:bottom w:val="nil"/>
          <w:right w:val="nil"/>
          <w:between w:val="nil"/>
        </w:pBdr>
        <w:spacing w:before="200" w:after="0" w:line="360" w:lineRule="auto"/>
        <w:ind w:right="14"/>
        <w:rPr>
          <w:rFonts w:ascii="Arial" w:eastAsia="Arial" w:hAnsi="Arial" w:cs="Arial"/>
          <w:color w:val="000000"/>
        </w:rPr>
      </w:pPr>
      <w:r>
        <w:rPr>
          <w:rFonts w:ascii="Arial" w:eastAsia="Arial" w:hAnsi="Arial" w:cs="Arial"/>
          <w:color w:val="000000"/>
        </w:rPr>
        <w:t xml:space="preserve">Building upon these studies, we advocate that satellite imagery bears a fertile, and yet largely under-explored, ground for studying internal population displacements. News channels all around the world reported the fleeing of thousands of Ukrainians by means of personal or shared vehicles during the first weeks following the full-scale Russian invasion. Countless numbers of vehicles stretching dozens of kilometers have been recorded at the major checkpoints on the Western border, capturing the evasion of Ukrainians from the Eastern to the Western regions (e.g., </w:t>
      </w:r>
      <w:r>
        <w:rPr>
          <w:rFonts w:ascii="Arial" w:eastAsia="Arial" w:hAnsi="Arial" w:cs="Arial"/>
        </w:rPr>
        <w:lastRenderedPageBreak/>
        <w:t>Burnett et al</w:t>
      </w:r>
      <w:r>
        <w:rPr>
          <w:rFonts w:ascii="Arial" w:eastAsia="Arial" w:hAnsi="Arial" w:cs="Arial"/>
          <w:color w:val="000000"/>
        </w:rPr>
        <w:t xml:space="preserve">, </w:t>
      </w:r>
      <w:r>
        <w:rPr>
          <w:rFonts w:ascii="Arial" w:eastAsia="Arial" w:hAnsi="Arial" w:cs="Arial"/>
        </w:rPr>
        <w:t>2022</w:t>
      </w:r>
      <w:r>
        <w:rPr>
          <w:rFonts w:ascii="Arial" w:eastAsia="Arial" w:hAnsi="Arial" w:cs="Arial"/>
          <w:color w:val="000000"/>
        </w:rPr>
        <w:t xml:space="preserve">; </w:t>
      </w:r>
      <w:r>
        <w:rPr>
          <w:rFonts w:ascii="Arial" w:eastAsia="Arial" w:hAnsi="Arial" w:cs="Arial"/>
        </w:rPr>
        <w:t>HRW</w:t>
      </w:r>
      <w:r>
        <w:rPr>
          <w:rFonts w:ascii="Arial" w:eastAsia="Arial" w:hAnsi="Arial" w:cs="Arial"/>
          <w:color w:val="000000"/>
        </w:rPr>
        <w:t xml:space="preserve">, </w:t>
      </w:r>
      <w:r>
        <w:rPr>
          <w:rFonts w:ascii="Arial" w:eastAsia="Arial" w:hAnsi="Arial" w:cs="Arial"/>
        </w:rPr>
        <w:t>2022</w:t>
      </w:r>
      <w:r>
        <w:rPr>
          <w:rFonts w:ascii="Arial" w:eastAsia="Arial" w:hAnsi="Arial" w:cs="Arial"/>
          <w:color w:val="000000"/>
        </w:rPr>
        <w:t xml:space="preserve">; </w:t>
      </w:r>
      <w:r>
        <w:rPr>
          <w:rFonts w:ascii="Arial" w:eastAsia="Arial" w:hAnsi="Arial" w:cs="Arial"/>
        </w:rPr>
        <w:t>Vasovic and Zinets</w:t>
      </w:r>
      <w:r>
        <w:rPr>
          <w:rFonts w:ascii="Arial" w:eastAsia="Arial" w:hAnsi="Arial" w:cs="Arial"/>
          <w:color w:val="000000"/>
        </w:rPr>
        <w:t xml:space="preserve">, </w:t>
      </w:r>
      <w:r>
        <w:rPr>
          <w:rFonts w:ascii="Arial" w:eastAsia="Arial" w:hAnsi="Arial" w:cs="Arial"/>
        </w:rPr>
        <w:t>2022</w:t>
      </w:r>
      <w:r>
        <w:rPr>
          <w:rFonts w:ascii="Arial" w:eastAsia="Arial" w:hAnsi="Arial" w:cs="Arial"/>
          <w:color w:val="000000"/>
        </w:rPr>
        <w:t>).</w:t>
      </w:r>
    </w:p>
    <w:p w14:paraId="6B377ECC" w14:textId="32BB1464" w:rsidR="00073438" w:rsidRDefault="00000000">
      <w:pPr>
        <w:widowControl w:val="0"/>
        <w:pBdr>
          <w:top w:val="nil"/>
          <w:left w:val="nil"/>
          <w:bottom w:val="nil"/>
          <w:right w:val="nil"/>
          <w:between w:val="nil"/>
        </w:pBdr>
        <w:spacing w:before="200" w:after="0" w:line="360" w:lineRule="auto"/>
        <w:ind w:right="14"/>
        <w:rPr>
          <w:rFonts w:ascii="Arial" w:eastAsia="Arial" w:hAnsi="Arial" w:cs="Arial"/>
          <w:color w:val="000000"/>
        </w:rPr>
      </w:pPr>
      <w:r>
        <w:rPr>
          <w:rFonts w:ascii="Arial" w:eastAsia="Arial" w:hAnsi="Arial" w:cs="Arial"/>
          <w:color w:val="000000"/>
        </w:rPr>
        <w:t>This vehicle-facilitated displacement behavior raises the question of whether internal displacement patterns can be estimated from the spatial-temporal changes in car counts obtained from satellite imagery. To pursue this research question, we collected a total of 1009 very-high-resolution satellite images between 2019-2022, spanning 61 cities across Ukraine</w:t>
      </w:r>
      <w:sdt>
        <w:sdtPr>
          <w:tag w:val="goog_rdk_132"/>
          <w:id w:val="-1060627560"/>
        </w:sdtPr>
        <w:sdtContent>
          <w:ins w:id="131" w:author="Marie-Christine Rufener" w:date="2024-07-07T15:51:00Z">
            <w:r>
              <w:rPr>
                <w:rFonts w:ascii="Arial" w:eastAsia="Arial" w:hAnsi="Arial" w:cs="Arial"/>
                <w:color w:val="000000"/>
              </w:rPr>
              <w:t xml:space="preserve"> (Fig. 1; see</w:t>
            </w:r>
          </w:ins>
          <w:ins w:id="132" w:author="Marie-Christine ." w:date="2024-07-18T09:21:00Z" w16du:dateUtc="2024-07-18T12:21:00Z">
            <w:r w:rsidR="00977EB5">
              <w:rPr>
                <w:rFonts w:ascii="Arial" w:eastAsia="Arial" w:hAnsi="Arial" w:cs="Arial"/>
                <w:color w:val="000000"/>
              </w:rPr>
              <w:t xml:space="preserve"> section</w:t>
            </w:r>
          </w:ins>
          <w:ins w:id="133" w:author="Marie-Christine Rufener" w:date="2024-07-07T15:51:00Z">
            <w:r>
              <w:rPr>
                <w:rFonts w:ascii="Arial" w:eastAsia="Arial" w:hAnsi="Arial" w:cs="Arial"/>
                <w:color w:val="000000"/>
              </w:rPr>
              <w:t xml:space="preserve"> </w:t>
            </w:r>
            <w:r w:rsidRPr="00977EB5">
              <w:rPr>
                <w:rFonts w:ascii="Arial" w:eastAsia="Arial" w:hAnsi="Arial" w:cs="Arial"/>
                <w:i/>
                <w:iCs/>
                <w:color w:val="000000"/>
                <w:rPrChange w:id="134" w:author="Marie-Christine ." w:date="2024-07-18T09:21:00Z" w16du:dateUtc="2024-07-18T12:21:00Z">
                  <w:rPr>
                    <w:rFonts w:ascii="Arial" w:eastAsia="Arial" w:hAnsi="Arial" w:cs="Arial"/>
                    <w:color w:val="000000"/>
                  </w:rPr>
                </w:rPrChange>
              </w:rPr>
              <w:t>Material &amp; Methods</w:t>
            </w:r>
            <w:r>
              <w:rPr>
                <w:rFonts w:ascii="Arial" w:eastAsia="Arial" w:hAnsi="Arial" w:cs="Arial"/>
                <w:color w:val="000000"/>
              </w:rPr>
              <w:t xml:space="preserve"> for more details about data collection and processing)</w:t>
            </w:r>
          </w:ins>
        </w:sdtContent>
      </w:sdt>
      <w:r>
        <w:rPr>
          <w:rFonts w:ascii="Arial" w:eastAsia="Arial" w:hAnsi="Arial" w:cs="Arial"/>
          <w:color w:val="000000"/>
        </w:rPr>
        <w:t>. Of these images, only 534 images remained for analysis after undergoing our data post-processing pipeline, with most cities remaining with less than 10 images throughout the time series (</w:t>
      </w:r>
      <w:ins w:id="135" w:author="Marie-Christine ." w:date="2024-07-18T09:22:00Z" w16du:dateUtc="2024-07-18T12:22:00Z">
        <w:r w:rsidR="00402B5E">
          <w:rPr>
            <w:rFonts w:ascii="Arial" w:hAnsi="Arial" w:cs="Arial"/>
          </w:rPr>
          <w:t>see Supplementary</w:t>
        </w:r>
        <w:r w:rsidR="00402B5E">
          <w:rPr>
            <w:rFonts w:ascii="Arial" w:eastAsia="Arial" w:hAnsi="Arial" w:cs="Arial"/>
            <w:color w:val="000000"/>
          </w:rPr>
          <w:t xml:space="preserve"> </w:t>
        </w:r>
      </w:ins>
      <w:r>
        <w:rPr>
          <w:rFonts w:ascii="Arial" w:eastAsia="Arial" w:hAnsi="Arial" w:cs="Arial"/>
          <w:color w:val="000000"/>
        </w:rPr>
        <w:t xml:space="preserve">Fig. </w:t>
      </w:r>
      <w:sdt>
        <w:sdtPr>
          <w:tag w:val="goog_rdk_133"/>
          <w:id w:val="-471756149"/>
        </w:sdtPr>
        <w:sdtContent>
          <w:ins w:id="136" w:author="Marie-Christine Rufener" w:date="2024-07-07T15:40:00Z">
            <w:r>
              <w:rPr>
                <w:rFonts w:ascii="Arial" w:eastAsia="Arial" w:hAnsi="Arial" w:cs="Arial"/>
                <w:color w:val="000000"/>
              </w:rPr>
              <w:t>S1</w:t>
            </w:r>
          </w:ins>
        </w:sdtContent>
      </w:sdt>
      <w:sdt>
        <w:sdtPr>
          <w:tag w:val="goog_rdk_134"/>
          <w:id w:val="951600541"/>
        </w:sdtPr>
        <w:sdtContent>
          <w:del w:id="137" w:author="Marie-Christine Rufener" w:date="2024-07-07T15:40:00Z">
            <w:r>
              <w:fldChar w:fldCharType="begin"/>
            </w:r>
            <w:r>
              <w:delInstrText>HYPERLINK \l "_heading=h.1jlao46"</w:delInstrText>
            </w:r>
            <w:r>
              <w:fldChar w:fldCharType="separate"/>
            </w:r>
            <w:r>
              <w:rPr>
                <w:rFonts w:ascii="Arial" w:eastAsia="Arial" w:hAnsi="Arial" w:cs="Arial"/>
                <w:color w:val="0000FF"/>
              </w:rPr>
              <w:delText>B2</w:delText>
            </w:r>
            <w:r>
              <w:fldChar w:fldCharType="end"/>
            </w:r>
          </w:del>
        </w:sdtContent>
      </w:sdt>
      <w:r>
        <w:rPr>
          <w:rFonts w:ascii="Arial" w:eastAsia="Arial" w:hAnsi="Arial" w:cs="Arial"/>
          <w:color w:val="000000"/>
        </w:rPr>
        <w:t>). Furthermore, the monthly data availability was generally sporadic for all cities, with several temporal gaps along the time series (i.e., months without any data) (</w:t>
      </w:r>
      <w:ins w:id="138" w:author="Marie-Christine ." w:date="2024-07-18T09:22:00Z" w16du:dateUtc="2024-07-18T12:22:00Z">
        <w:r w:rsidR="00402B5E">
          <w:rPr>
            <w:rFonts w:ascii="Arial" w:hAnsi="Arial" w:cs="Arial"/>
          </w:rPr>
          <w:t>see Supplementary</w:t>
        </w:r>
        <w:r w:rsidR="00402B5E">
          <w:rPr>
            <w:rFonts w:ascii="Arial" w:eastAsia="Arial" w:hAnsi="Arial" w:cs="Arial"/>
            <w:color w:val="000000"/>
          </w:rPr>
          <w:t xml:space="preserve"> </w:t>
        </w:r>
      </w:ins>
      <w:r>
        <w:rPr>
          <w:rFonts w:ascii="Arial" w:eastAsia="Arial" w:hAnsi="Arial" w:cs="Arial"/>
          <w:color w:val="000000"/>
        </w:rPr>
        <w:t xml:space="preserve">Fig. </w:t>
      </w:r>
      <w:sdt>
        <w:sdtPr>
          <w:tag w:val="goog_rdk_135"/>
          <w:id w:val="-323510504"/>
        </w:sdtPr>
        <w:sdtContent>
          <w:ins w:id="139" w:author="Marie-Christine Rufener" w:date="2024-07-07T15:40:00Z">
            <w:r>
              <w:rPr>
                <w:rFonts w:ascii="Arial" w:eastAsia="Arial" w:hAnsi="Arial" w:cs="Arial"/>
                <w:color w:val="000000"/>
              </w:rPr>
              <w:t>S2</w:t>
            </w:r>
          </w:ins>
        </w:sdtContent>
      </w:sdt>
      <w:sdt>
        <w:sdtPr>
          <w:tag w:val="goog_rdk_136"/>
          <w:id w:val="-1055768421"/>
        </w:sdtPr>
        <w:sdtContent>
          <w:del w:id="140" w:author="Marie-Christine Rufener" w:date="2024-07-07T15:40:00Z">
            <w:r>
              <w:fldChar w:fldCharType="begin"/>
            </w:r>
            <w:r>
              <w:delInstrText>HYPERLINK \l "_heading=h.43ky6rz"</w:delInstrText>
            </w:r>
            <w:r>
              <w:fldChar w:fldCharType="separate"/>
            </w:r>
            <w:r>
              <w:rPr>
                <w:rFonts w:ascii="Arial" w:eastAsia="Arial" w:hAnsi="Arial" w:cs="Arial"/>
                <w:color w:val="0000FF"/>
              </w:rPr>
              <w:delText>B3</w:delText>
            </w:r>
            <w:r>
              <w:fldChar w:fldCharType="end"/>
            </w:r>
          </w:del>
        </w:sdtContent>
      </w:sdt>
      <w:r>
        <w:rPr>
          <w:rFonts w:ascii="Arial" w:eastAsia="Arial" w:hAnsi="Arial" w:cs="Arial"/>
          <w:color w:val="000000"/>
        </w:rPr>
        <w:t>). However, data coverage was much better during the months succeeding the start of the war than during the pre-conflict period, especially for cities heavily involved in the conflict (e.g., Kharkiv, Donetsk, Mariupol, Odessa, and Ivano-Frankivsk;</w:t>
      </w:r>
      <w:ins w:id="141" w:author="Marie-Christine ." w:date="2024-07-18T09:22:00Z" w16du:dateUtc="2024-07-18T12:22:00Z">
        <w:r w:rsidR="00402B5E">
          <w:rPr>
            <w:rFonts w:ascii="Arial" w:eastAsia="Arial" w:hAnsi="Arial" w:cs="Arial"/>
            <w:color w:val="000000"/>
          </w:rPr>
          <w:t xml:space="preserve"> </w:t>
        </w:r>
        <w:r w:rsidR="00402B5E">
          <w:rPr>
            <w:rFonts w:ascii="Arial" w:hAnsi="Arial" w:cs="Arial"/>
          </w:rPr>
          <w:t>see Supplementary</w:t>
        </w:r>
      </w:ins>
      <w:r>
        <w:rPr>
          <w:rFonts w:ascii="Arial" w:eastAsia="Arial" w:hAnsi="Arial" w:cs="Arial"/>
          <w:color w:val="000000"/>
        </w:rPr>
        <w:t xml:space="preserve"> Fig. </w:t>
      </w:r>
      <w:sdt>
        <w:sdtPr>
          <w:tag w:val="goog_rdk_137"/>
          <w:id w:val="-1056317613"/>
        </w:sdtPr>
        <w:sdtContent>
          <w:ins w:id="142" w:author="Marie-Christine Rufener" w:date="2024-07-07T15:40:00Z">
            <w:r>
              <w:rPr>
                <w:rFonts w:ascii="Arial" w:eastAsia="Arial" w:hAnsi="Arial" w:cs="Arial"/>
                <w:color w:val="000000"/>
              </w:rPr>
              <w:t>S2</w:t>
            </w:r>
          </w:ins>
        </w:sdtContent>
      </w:sdt>
      <w:sdt>
        <w:sdtPr>
          <w:tag w:val="goog_rdk_138"/>
          <w:id w:val="-749338232"/>
        </w:sdtPr>
        <w:sdtContent>
          <w:del w:id="143" w:author="Marie-Christine Rufener" w:date="2024-07-07T15:40:00Z">
            <w:r>
              <w:fldChar w:fldCharType="begin"/>
            </w:r>
            <w:r>
              <w:delInstrText>HYPERLINK \l "_heading=h.43ky6rz"</w:delInstrText>
            </w:r>
            <w:r>
              <w:fldChar w:fldCharType="separate"/>
            </w:r>
            <w:r>
              <w:rPr>
                <w:rFonts w:ascii="Arial" w:eastAsia="Arial" w:hAnsi="Arial" w:cs="Arial"/>
                <w:color w:val="0000FF"/>
              </w:rPr>
              <w:delText>B3</w:delText>
            </w:r>
            <w:r>
              <w:fldChar w:fldCharType="end"/>
            </w:r>
          </w:del>
        </w:sdtContent>
      </w:sdt>
      <w:r>
        <w:rPr>
          <w:rFonts w:ascii="Arial" w:eastAsia="Arial" w:hAnsi="Arial" w:cs="Arial"/>
          <w:color w:val="000000"/>
        </w:rPr>
        <w:t>). This likely reflects operational adjustments by the satellite operator in response to the demand for images from the conflict areas.</w:t>
      </w:r>
    </w:p>
    <w:p w14:paraId="4B08377E" w14:textId="77777777" w:rsidR="00073438" w:rsidRDefault="00000000">
      <w:pPr>
        <w:widowControl w:val="0"/>
        <w:pBdr>
          <w:top w:val="nil"/>
          <w:left w:val="nil"/>
          <w:bottom w:val="nil"/>
          <w:right w:val="nil"/>
          <w:between w:val="nil"/>
        </w:pBdr>
        <w:spacing w:before="200" w:after="0" w:line="360" w:lineRule="auto"/>
        <w:ind w:right="14"/>
        <w:rPr>
          <w:rFonts w:ascii="Arial" w:eastAsia="Arial" w:hAnsi="Arial" w:cs="Arial"/>
          <w:color w:val="000000"/>
        </w:rPr>
      </w:pPr>
      <w:r>
        <w:rPr>
          <w:rFonts w:ascii="Arial" w:eastAsia="Arial" w:hAnsi="Arial" w:cs="Arial"/>
          <w:color w:val="000000"/>
        </w:rPr>
        <w:t xml:space="preserve">Despite the data shortages, visual inspection of these images revealed some clear pre-war vs. wartime patterns in the number of cars across multiple cities. For example, Mariupol, one of the most heavily affected cities by the war, suffered a massive drop in the number of cars during the first month succeeding the war when compared with the same month and region prior to the COVID-19 pandemic (Fig. </w:t>
      </w:r>
      <w:sdt>
        <w:sdtPr>
          <w:tag w:val="goog_rdk_139"/>
          <w:id w:val="222947157"/>
        </w:sdtPr>
        <w:sdtContent>
          <w:ins w:id="144" w:author="Marie-Christine Rufener" w:date="2024-07-07T15:51:00Z">
            <w:r>
              <w:rPr>
                <w:rFonts w:ascii="Arial" w:eastAsia="Arial" w:hAnsi="Arial" w:cs="Arial"/>
                <w:color w:val="000000"/>
              </w:rPr>
              <w:t>2</w:t>
            </w:r>
          </w:ins>
        </w:sdtContent>
      </w:sdt>
      <w:sdt>
        <w:sdtPr>
          <w:tag w:val="goog_rdk_140"/>
          <w:id w:val="484979857"/>
        </w:sdtPr>
        <w:sdtContent>
          <w:del w:id="145" w:author="Marie-Christine Rufener" w:date="2024-07-07T15:51:00Z">
            <w:r>
              <w:fldChar w:fldCharType="begin"/>
            </w:r>
            <w:r>
              <w:delInstrText>HYPERLINK \l "_heading=h.2iq8gzs"</w:delInstrText>
            </w:r>
            <w:r>
              <w:fldChar w:fldCharType="separate"/>
            </w:r>
            <w:r>
              <w:rPr>
                <w:rFonts w:ascii="Arial" w:eastAsia="Arial" w:hAnsi="Arial" w:cs="Arial"/>
                <w:color w:val="0000FF"/>
              </w:rPr>
              <w:delText>1</w:delText>
            </w:r>
            <w:r>
              <w:fldChar w:fldCharType="end"/>
            </w:r>
          </w:del>
        </w:sdtContent>
      </w:sdt>
      <w:r>
        <w:rPr>
          <w:rFonts w:ascii="Arial" w:eastAsia="Arial" w:hAnsi="Arial" w:cs="Arial"/>
        </w:rPr>
        <w:t xml:space="preserve"> </w:t>
      </w:r>
      <w:r>
        <w:rPr>
          <w:rFonts w:ascii="Arial" w:eastAsia="Arial" w:hAnsi="Arial" w:cs="Arial"/>
          <w:color w:val="000000"/>
        </w:rPr>
        <w:t xml:space="preserve">a,b). The opposite trend was observed for the city of Uzhhorod on the Slovakian border, with a substantial increase in the number of vehicles during the months succeeding the outbreak of the war when contrasted to the pre-war period (Fig. </w:t>
      </w:r>
      <w:sdt>
        <w:sdtPr>
          <w:tag w:val="goog_rdk_141"/>
          <w:id w:val="-464970076"/>
        </w:sdtPr>
        <w:sdtContent>
          <w:ins w:id="146" w:author="Marie-Christine Rufener" w:date="2024-07-07T15:51:00Z">
            <w:r>
              <w:rPr>
                <w:rFonts w:ascii="Arial" w:eastAsia="Arial" w:hAnsi="Arial" w:cs="Arial"/>
                <w:color w:val="000000"/>
              </w:rPr>
              <w:t>2</w:t>
            </w:r>
          </w:ins>
        </w:sdtContent>
      </w:sdt>
      <w:sdt>
        <w:sdtPr>
          <w:tag w:val="goog_rdk_142"/>
          <w:id w:val="-1248642490"/>
        </w:sdtPr>
        <w:sdtContent>
          <w:del w:id="147" w:author="Marie-Christine Rufener" w:date="2024-07-07T15:51:00Z">
            <w:r>
              <w:fldChar w:fldCharType="begin"/>
            </w:r>
            <w:r>
              <w:delInstrText>HYPERLINK \l "_heading=h.2iq8gzs"</w:delInstrText>
            </w:r>
            <w:r>
              <w:fldChar w:fldCharType="separate"/>
            </w:r>
            <w:r>
              <w:rPr>
                <w:rFonts w:ascii="Arial" w:eastAsia="Arial" w:hAnsi="Arial" w:cs="Arial"/>
                <w:color w:val="0000FF"/>
              </w:rPr>
              <w:delText>1</w:delText>
            </w:r>
            <w:r>
              <w:fldChar w:fldCharType="end"/>
            </w:r>
            <w:r>
              <w:rPr>
                <w:rFonts w:ascii="Arial" w:eastAsia="Arial" w:hAnsi="Arial" w:cs="Arial"/>
              </w:rPr>
              <w:delText xml:space="preserve"> </w:delText>
            </w:r>
          </w:del>
        </w:sdtContent>
      </w:sdt>
      <w:r>
        <w:rPr>
          <w:rFonts w:ascii="Arial" w:eastAsia="Arial" w:hAnsi="Arial" w:cs="Arial"/>
          <w:color w:val="000000"/>
        </w:rPr>
        <w:t>c,d).</w:t>
      </w:r>
    </w:p>
    <w:p w14:paraId="1545BF75" w14:textId="50C72DA5" w:rsidR="00073438" w:rsidRDefault="00000000">
      <w:pPr>
        <w:widowControl w:val="0"/>
        <w:pBdr>
          <w:top w:val="nil"/>
          <w:left w:val="nil"/>
          <w:bottom w:val="nil"/>
          <w:right w:val="nil"/>
          <w:between w:val="nil"/>
        </w:pBdr>
        <w:spacing w:before="200" w:after="0" w:line="360" w:lineRule="auto"/>
        <w:ind w:right="14"/>
        <w:rPr>
          <w:rFonts w:ascii="Arial" w:eastAsia="Arial" w:hAnsi="Arial" w:cs="Arial"/>
          <w:color w:val="000000"/>
        </w:rPr>
      </w:pPr>
      <w:r>
        <w:rPr>
          <w:rFonts w:ascii="Arial" w:eastAsia="Arial" w:hAnsi="Arial" w:cs="Arial"/>
          <w:color w:val="000000"/>
        </w:rPr>
        <w:t xml:space="preserve">These two examples illustrate the apparent connection between the number of cars and people, as the car dynamics seemingly follow the general East-West migration </w:t>
      </w:r>
      <w:r>
        <w:rPr>
          <w:rFonts w:ascii="Arial" w:eastAsia="Arial" w:hAnsi="Arial" w:cs="Arial"/>
          <w:color w:val="000000"/>
        </w:rPr>
        <w:lastRenderedPageBreak/>
        <w:t>pattern that has been previously reported for Ukraine (</w:t>
      </w:r>
      <w:r>
        <w:rPr>
          <w:rFonts w:ascii="Arial" w:eastAsia="Arial" w:hAnsi="Arial" w:cs="Arial"/>
        </w:rPr>
        <w:t>Rowe et al</w:t>
      </w:r>
      <w:r>
        <w:rPr>
          <w:rFonts w:ascii="Arial" w:eastAsia="Arial" w:hAnsi="Arial" w:cs="Arial"/>
          <w:color w:val="000000"/>
        </w:rPr>
        <w:t xml:space="preserve">, </w:t>
      </w:r>
      <w:r>
        <w:rPr>
          <w:rFonts w:ascii="Arial" w:eastAsia="Arial" w:hAnsi="Arial" w:cs="Arial"/>
        </w:rPr>
        <w:t>2022</w:t>
      </w:r>
      <w:r>
        <w:rPr>
          <w:rFonts w:ascii="Arial" w:eastAsia="Arial" w:hAnsi="Arial" w:cs="Arial"/>
          <w:color w:val="000000"/>
        </w:rPr>
        <w:t xml:space="preserve">; </w:t>
      </w:r>
      <w:r>
        <w:rPr>
          <w:rFonts w:ascii="Arial" w:eastAsia="Arial" w:hAnsi="Arial" w:cs="Arial"/>
        </w:rPr>
        <w:t>Leasure et al</w:t>
      </w:r>
      <w:r>
        <w:rPr>
          <w:rFonts w:ascii="Arial" w:eastAsia="Arial" w:hAnsi="Arial" w:cs="Arial"/>
          <w:color w:val="000000"/>
        </w:rPr>
        <w:t xml:space="preserve">, </w:t>
      </w:r>
      <w:r>
        <w:rPr>
          <w:rFonts w:ascii="Arial" w:eastAsia="Arial" w:hAnsi="Arial" w:cs="Arial"/>
        </w:rPr>
        <w:t>2023</w:t>
      </w:r>
      <w:r>
        <w:rPr>
          <w:rFonts w:ascii="Arial" w:eastAsia="Arial" w:hAnsi="Arial" w:cs="Arial"/>
          <w:color w:val="000000"/>
        </w:rPr>
        <w:t>). On this basis, the current study proposes a novel methodology to estimate IDPs, using the ongoing Russia-Ukraine War as a motivating case study. By using a computer vision model in combination with a robust statistical analysis, we model</w:t>
      </w:r>
      <w:ins w:id="148" w:author="Marie-Christine ." w:date="2024-07-17T09:25:00Z" w16du:dateUtc="2024-07-17T12:25:00Z">
        <w:r w:rsidR="00057540">
          <w:rPr>
            <w:rFonts w:ascii="Arial" w:eastAsia="Arial" w:hAnsi="Arial" w:cs="Arial"/>
            <w:color w:val="000000"/>
          </w:rPr>
          <w:t>l</w:t>
        </w:r>
      </w:ins>
      <w:r>
        <w:rPr>
          <w:rFonts w:ascii="Arial" w:eastAsia="Arial" w:hAnsi="Arial" w:cs="Arial"/>
          <w:color w:val="000000"/>
        </w:rPr>
        <w:t>ed the population-car relationship for multiple cities and estimated the sub-national people displacement whenever applicable.</w:t>
      </w:r>
    </w:p>
    <w:p w14:paraId="2FCEA773" w14:textId="77777777" w:rsidR="00073438" w:rsidRDefault="00073438">
      <w:pPr>
        <w:widowControl w:val="0"/>
        <w:pBdr>
          <w:top w:val="nil"/>
          <w:left w:val="nil"/>
          <w:bottom w:val="nil"/>
          <w:right w:val="nil"/>
          <w:between w:val="nil"/>
        </w:pBdr>
        <w:spacing w:before="147" w:after="0" w:line="360" w:lineRule="auto"/>
        <w:ind w:right="14" w:firstLine="426"/>
        <w:rPr>
          <w:rFonts w:ascii="Arial" w:eastAsia="Arial" w:hAnsi="Arial" w:cs="Arial"/>
          <w:color w:val="000000"/>
        </w:rPr>
      </w:pPr>
    </w:p>
    <w:p w14:paraId="25FAA63E" w14:textId="77777777" w:rsidR="00073438" w:rsidRDefault="00000000">
      <w:pPr>
        <w:numPr>
          <w:ilvl w:val="0"/>
          <w:numId w:val="1"/>
        </w:numPr>
        <w:pBdr>
          <w:top w:val="nil"/>
          <w:left w:val="nil"/>
          <w:bottom w:val="nil"/>
          <w:right w:val="nil"/>
          <w:between w:val="nil"/>
        </w:pBdr>
        <w:ind w:left="426"/>
        <w:rPr>
          <w:rFonts w:ascii="Arial" w:eastAsia="Arial" w:hAnsi="Arial" w:cs="Arial"/>
          <w:b/>
          <w:color w:val="000000"/>
        </w:rPr>
      </w:pPr>
      <w:r>
        <w:rPr>
          <w:rFonts w:ascii="Arial" w:eastAsia="Arial" w:hAnsi="Arial" w:cs="Arial"/>
          <w:b/>
          <w:color w:val="000000"/>
        </w:rPr>
        <w:t>Results</w:t>
      </w:r>
    </w:p>
    <w:p w14:paraId="1BC86C98" w14:textId="13F3FC6C" w:rsidR="00073438" w:rsidRDefault="00000000">
      <w:pPr>
        <w:widowControl w:val="0"/>
        <w:pBdr>
          <w:top w:val="nil"/>
          <w:left w:val="nil"/>
          <w:bottom w:val="nil"/>
          <w:right w:val="nil"/>
          <w:between w:val="nil"/>
        </w:pBdr>
        <w:spacing w:before="147" w:after="0" w:line="360" w:lineRule="auto"/>
        <w:ind w:right="-46"/>
        <w:rPr>
          <w:rFonts w:ascii="Arial" w:eastAsia="Arial" w:hAnsi="Arial" w:cs="Arial"/>
          <w:color w:val="000000"/>
        </w:rPr>
      </w:pPr>
      <w:r>
        <w:rPr>
          <w:rFonts w:ascii="Arial" w:eastAsia="Arial" w:hAnsi="Arial" w:cs="Arial"/>
          <w:color w:val="000000"/>
        </w:rPr>
        <w:t>In the following two sections, we first describe our more basic and</w:t>
      </w:r>
      <w:r>
        <w:rPr>
          <w:rFonts w:ascii="Arial" w:eastAsia="Arial" w:hAnsi="Arial" w:cs="Arial"/>
        </w:rPr>
        <w:t xml:space="preserve"> </w:t>
      </w:r>
      <w:r>
        <w:rPr>
          <w:rFonts w:ascii="Arial" w:eastAsia="Arial" w:hAnsi="Arial" w:cs="Arial"/>
          <w:color w:val="000000"/>
        </w:rPr>
        <w:t>measurement-centric analysis of (raw) car counts (</w:t>
      </w:r>
      <w:ins w:id="149" w:author="Marie-Christine ." w:date="2024-07-18T09:30:00Z" w16du:dateUtc="2024-07-18T12:30:00Z">
        <w:r w:rsidR="00547D56">
          <w:rPr>
            <w:rFonts w:ascii="Arial" w:hAnsi="Arial" w:cs="Arial"/>
          </w:rPr>
          <w:t>see s</w:t>
        </w:r>
        <w:r w:rsidR="00547D56" w:rsidRPr="00586285">
          <w:rPr>
            <w:rFonts w:ascii="Arial" w:hAnsi="Arial" w:cs="Arial"/>
          </w:rPr>
          <w:t xml:space="preserve">ection </w:t>
        </w:r>
        <w:r w:rsidR="00547D56">
          <w:rPr>
            <w:rFonts w:ascii="Arial" w:hAnsi="Arial" w:cs="Arial"/>
          </w:rPr>
          <w:t>“Spatio-temporal car dynamics”</w:t>
        </w:r>
      </w:ins>
      <w:del w:id="150" w:author="Marie-Christine ." w:date="2024-07-18T09:30:00Z" w16du:dateUtc="2024-07-18T12:30:00Z">
        <w:r w:rsidDel="00547D56">
          <w:rPr>
            <w:rFonts w:ascii="Arial" w:eastAsia="Arial" w:hAnsi="Arial" w:cs="Arial"/>
            <w:color w:val="000000"/>
          </w:rPr>
          <w:delText>Section 2.1</w:delText>
        </w:r>
      </w:del>
      <w:r>
        <w:rPr>
          <w:rFonts w:ascii="Arial" w:eastAsia="Arial" w:hAnsi="Arial" w:cs="Arial"/>
          <w:color w:val="000000"/>
        </w:rPr>
        <w:t>). Subsequently, we describe a more advanced and model</w:t>
      </w:r>
      <w:ins w:id="151" w:author="Marie-Christine ." w:date="2024-07-17T09:32:00Z" w16du:dateUtc="2024-07-17T12:32:00Z">
        <w:r w:rsidR="00057540">
          <w:rPr>
            <w:rFonts w:ascii="Arial" w:eastAsia="Arial" w:hAnsi="Arial" w:cs="Arial"/>
            <w:color w:val="000000"/>
          </w:rPr>
          <w:t>l</w:t>
        </w:r>
      </w:ins>
      <w:r>
        <w:rPr>
          <w:rFonts w:ascii="Arial" w:eastAsia="Arial" w:hAnsi="Arial" w:cs="Arial"/>
          <w:color w:val="000000"/>
        </w:rPr>
        <w:t xml:space="preserve">ing-centric analysis that uses the changes in car counts to estimate changes in </w:t>
      </w:r>
      <w:r>
        <w:rPr>
          <w:rFonts w:ascii="Arial" w:eastAsia="Arial" w:hAnsi="Arial" w:cs="Arial"/>
          <w:i/>
          <w:color w:val="000000"/>
        </w:rPr>
        <w:t xml:space="preserve">population </w:t>
      </w:r>
      <w:r>
        <w:rPr>
          <w:rFonts w:ascii="Arial" w:eastAsia="Arial" w:hAnsi="Arial" w:cs="Arial"/>
          <w:color w:val="000000"/>
        </w:rPr>
        <w:t>counts (</w:t>
      </w:r>
      <w:ins w:id="152" w:author="Marie-Christine ." w:date="2024-07-18T09:30:00Z" w16du:dateUtc="2024-07-18T12:30:00Z">
        <w:r w:rsidR="00547D56">
          <w:rPr>
            <w:rFonts w:ascii="Arial" w:hAnsi="Arial" w:cs="Arial"/>
          </w:rPr>
          <w:t>see s</w:t>
        </w:r>
        <w:r w:rsidR="00547D56" w:rsidRPr="00586285">
          <w:rPr>
            <w:rFonts w:ascii="Arial" w:hAnsi="Arial" w:cs="Arial"/>
          </w:rPr>
          <w:t>ection</w:t>
        </w:r>
        <w:r w:rsidR="00547D56">
          <w:rPr>
            <w:rFonts w:ascii="Arial" w:hAnsi="Arial" w:cs="Arial"/>
          </w:rPr>
          <w:t xml:space="preserve"> “</w:t>
        </w:r>
        <w:r w:rsidR="00547D56" w:rsidRPr="004B03AF">
          <w:rPr>
            <w:rFonts w:ascii="Arial" w:hAnsi="Arial" w:cs="Arial"/>
          </w:rPr>
          <w:t>Inferring IDPs from cars</w:t>
        </w:r>
        <w:r w:rsidR="00547D56">
          <w:rPr>
            <w:rFonts w:ascii="Arial" w:hAnsi="Arial" w:cs="Arial"/>
          </w:rPr>
          <w:t>”</w:t>
        </w:r>
      </w:ins>
      <w:del w:id="153" w:author="Marie-Christine ." w:date="2024-07-18T09:30:00Z" w16du:dateUtc="2024-07-18T12:30:00Z">
        <w:r w:rsidDel="00547D56">
          <w:rPr>
            <w:rFonts w:ascii="Arial" w:eastAsia="Arial" w:hAnsi="Arial" w:cs="Arial"/>
            <w:color w:val="000000"/>
          </w:rPr>
          <w:delText>Section 2</w:delText>
        </w:r>
        <w:r w:rsidDel="00547D56">
          <w:rPr>
            <w:rFonts w:ascii="Arial" w:eastAsia="Arial" w:hAnsi="Arial" w:cs="Arial"/>
          </w:rPr>
          <w:delText>.2</w:delText>
        </w:r>
      </w:del>
      <w:r>
        <w:rPr>
          <w:rFonts w:ascii="Arial" w:eastAsia="Arial" w:hAnsi="Arial" w:cs="Arial"/>
          <w:color w:val="000000"/>
        </w:rPr>
        <w:t>).</w:t>
      </w:r>
    </w:p>
    <w:p w14:paraId="72FAD56A" w14:textId="77777777" w:rsidR="00073438" w:rsidRDefault="00073438">
      <w:pPr>
        <w:rPr>
          <w:rFonts w:ascii="Arial" w:eastAsia="Arial" w:hAnsi="Arial" w:cs="Arial"/>
          <w:b/>
        </w:rPr>
      </w:pPr>
    </w:p>
    <w:p w14:paraId="1BDA2751" w14:textId="77777777" w:rsidR="00073438" w:rsidRDefault="00000000">
      <w:pPr>
        <w:numPr>
          <w:ilvl w:val="1"/>
          <w:numId w:val="1"/>
        </w:numPr>
        <w:pBdr>
          <w:top w:val="nil"/>
          <w:left w:val="nil"/>
          <w:bottom w:val="nil"/>
          <w:right w:val="nil"/>
          <w:between w:val="nil"/>
        </w:pBdr>
        <w:ind w:left="426"/>
        <w:rPr>
          <w:rFonts w:ascii="Arial" w:eastAsia="Arial" w:hAnsi="Arial" w:cs="Arial"/>
          <w:b/>
          <w:color w:val="000000"/>
        </w:rPr>
      </w:pPr>
      <w:r>
        <w:rPr>
          <w:rFonts w:ascii="Arial" w:eastAsia="Arial" w:hAnsi="Arial" w:cs="Arial"/>
          <w:b/>
          <w:color w:val="000000"/>
        </w:rPr>
        <w:t>Spatio-temporal car dynamics</w:t>
      </w:r>
    </w:p>
    <w:p w14:paraId="1B22FFCE" w14:textId="05AF0159"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Evaluating the car dynamics on a monthly resolution was largely infeasible, given the temporal data gaps within each city (</w:t>
      </w:r>
      <w:ins w:id="154" w:author="Marie-Christine ." w:date="2024-07-18T09:31:00Z" w16du:dateUtc="2024-07-18T12:31:00Z">
        <w:r w:rsidR="008636E0">
          <w:rPr>
            <w:rFonts w:ascii="Arial" w:hAnsi="Arial" w:cs="Arial"/>
          </w:rPr>
          <w:t xml:space="preserve">see Supplementary </w:t>
        </w:r>
      </w:ins>
      <w:r>
        <w:rPr>
          <w:rFonts w:ascii="Arial" w:eastAsia="Arial" w:hAnsi="Arial" w:cs="Arial"/>
          <w:color w:val="000000"/>
        </w:rPr>
        <w:t xml:space="preserve">Fig. </w:t>
      </w:r>
      <w:sdt>
        <w:sdtPr>
          <w:tag w:val="goog_rdk_143"/>
          <w:id w:val="-331217117"/>
        </w:sdtPr>
        <w:sdtContent>
          <w:ins w:id="155" w:author="Marie-Christine Rufener" w:date="2024-07-07T15:41:00Z">
            <w:r>
              <w:rPr>
                <w:rFonts w:ascii="Arial" w:eastAsia="Arial" w:hAnsi="Arial" w:cs="Arial"/>
                <w:color w:val="000000"/>
              </w:rPr>
              <w:t>S2</w:t>
            </w:r>
          </w:ins>
        </w:sdtContent>
      </w:sdt>
      <w:sdt>
        <w:sdtPr>
          <w:tag w:val="goog_rdk_144"/>
          <w:id w:val="641084894"/>
        </w:sdtPr>
        <w:sdtContent>
          <w:del w:id="156" w:author="Marie-Christine Rufener" w:date="2024-07-07T15:41:00Z">
            <w:r>
              <w:fldChar w:fldCharType="begin"/>
            </w:r>
            <w:r>
              <w:delInstrText>HYPERLINK \l "_heading=h.43ky6rz"</w:delInstrText>
            </w:r>
            <w:r>
              <w:fldChar w:fldCharType="separate"/>
            </w:r>
            <w:r>
              <w:rPr>
                <w:rFonts w:ascii="Arial" w:eastAsia="Arial" w:hAnsi="Arial" w:cs="Arial"/>
                <w:color w:val="0000FF"/>
              </w:rPr>
              <w:delText>B3</w:delText>
            </w:r>
            <w:r>
              <w:fldChar w:fldCharType="end"/>
            </w:r>
          </w:del>
        </w:sdtContent>
      </w:sdt>
      <w:r>
        <w:rPr>
          <w:rFonts w:ascii="Arial" w:eastAsia="Arial" w:hAnsi="Arial" w:cs="Arial"/>
          <w:color w:val="000000"/>
        </w:rPr>
        <w:t xml:space="preserve">). Nevertheless, trends in the car dynamics become more apparent at coarser temporal resolution and we therefore present the following results on a quarterly and yearly resolution to ease interpretation (Fig. </w:t>
      </w:r>
      <w:sdt>
        <w:sdtPr>
          <w:tag w:val="goog_rdk_145"/>
          <w:id w:val="-355502731"/>
        </w:sdtPr>
        <w:sdtContent>
          <w:ins w:id="157" w:author="Marie-Christine Rufener" w:date="2024-07-07T15:42:00Z">
            <w:r>
              <w:rPr>
                <w:rFonts w:ascii="Arial" w:eastAsia="Arial" w:hAnsi="Arial" w:cs="Arial"/>
                <w:color w:val="000000"/>
              </w:rPr>
              <w:t>3</w:t>
            </w:r>
          </w:ins>
        </w:sdtContent>
      </w:sdt>
      <w:sdt>
        <w:sdtPr>
          <w:tag w:val="goog_rdk_146"/>
          <w:id w:val="1484665911"/>
        </w:sdtPr>
        <w:sdtContent>
          <w:del w:id="158" w:author="Marie-Christine Rufener" w:date="2024-07-07T15:42:00Z">
            <w:r>
              <w:fldChar w:fldCharType="begin"/>
            </w:r>
            <w:r>
              <w:delInstrText>HYPERLINK \l "_heading=h.1x0gk37"</w:delInstrText>
            </w:r>
            <w:r>
              <w:fldChar w:fldCharType="separate"/>
            </w:r>
            <w:r>
              <w:rPr>
                <w:rFonts w:ascii="Arial" w:eastAsia="Arial" w:hAnsi="Arial" w:cs="Arial"/>
                <w:color w:val="0000FF"/>
              </w:rPr>
              <w:delText>4</w:delText>
            </w:r>
            <w:r>
              <w:fldChar w:fldCharType="end"/>
            </w:r>
          </w:del>
        </w:sdtContent>
      </w:sdt>
      <w:r>
        <w:rPr>
          <w:rFonts w:ascii="Arial" w:eastAsia="Arial" w:hAnsi="Arial" w:cs="Arial"/>
          <w:color w:val="000000"/>
        </w:rPr>
        <w:t>).</w:t>
      </w:r>
    </w:p>
    <w:p w14:paraId="28BC5036" w14:textId="77777777"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 xml:space="preserve">At the quarter-of-year resolution, our results suggest an increasing and progressive trend of car displacement from East-to-West throughout the year (Fig. </w:t>
      </w:r>
      <w:sdt>
        <w:sdtPr>
          <w:tag w:val="goog_rdk_147"/>
          <w:id w:val="1654489109"/>
        </w:sdtPr>
        <w:sdtContent>
          <w:ins w:id="159" w:author="Marie-Christine Rufener" w:date="2024-07-07T15:57:00Z">
            <w:r>
              <w:rPr>
                <w:rFonts w:ascii="Arial" w:eastAsia="Arial" w:hAnsi="Arial" w:cs="Arial"/>
                <w:color w:val="000000"/>
              </w:rPr>
              <w:t>3</w:t>
            </w:r>
          </w:ins>
        </w:sdtContent>
      </w:sdt>
      <w:sdt>
        <w:sdtPr>
          <w:tag w:val="goog_rdk_148"/>
          <w:id w:val="-222294425"/>
        </w:sdtPr>
        <w:sdtContent>
          <w:del w:id="160" w:author="Marie-Christine Rufener" w:date="2024-07-07T15:57:00Z">
            <w:r>
              <w:fldChar w:fldCharType="begin"/>
            </w:r>
            <w:r>
              <w:delInstrText>HYPERLINK \l "_heading=h.1x0gk37"</w:delInstrText>
            </w:r>
            <w:r>
              <w:fldChar w:fldCharType="separate"/>
            </w:r>
            <w:r>
              <w:rPr>
                <w:rFonts w:ascii="Arial" w:eastAsia="Arial" w:hAnsi="Arial" w:cs="Arial"/>
                <w:color w:val="0000FF"/>
              </w:rPr>
              <w:delText>4</w:delText>
            </w:r>
            <w:r>
              <w:fldChar w:fldCharType="end"/>
            </w:r>
          </w:del>
        </w:sdtContent>
      </w:sdt>
      <w:r>
        <w:rPr>
          <w:rFonts w:ascii="Arial" w:eastAsia="Arial" w:hAnsi="Arial" w:cs="Arial"/>
          <w:color w:val="000000"/>
        </w:rPr>
        <w:t>a). However, these results still suffer from considerable data shortages for some parts of Ukraine.</w:t>
      </w:r>
    </w:p>
    <w:p w14:paraId="5B5E014E" w14:textId="77777777"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 xml:space="preserve">Analyzing the relative changes at the yearly level provided instead a more robust </w:t>
      </w:r>
      <w:r>
        <w:rPr>
          <w:rFonts w:ascii="Arial" w:eastAsia="Arial" w:hAnsi="Arial" w:cs="Arial"/>
          <w:color w:val="000000"/>
        </w:rPr>
        <w:lastRenderedPageBreak/>
        <w:t xml:space="preserve">picture of the cars’ internal displacement (Fig. </w:t>
      </w:r>
      <w:sdt>
        <w:sdtPr>
          <w:tag w:val="goog_rdk_149"/>
          <w:id w:val="-1077583638"/>
        </w:sdtPr>
        <w:sdtContent>
          <w:ins w:id="161" w:author="Marie-Christine Rufener" w:date="2024-07-07T15:57:00Z">
            <w:r>
              <w:rPr>
                <w:rFonts w:ascii="Arial" w:eastAsia="Arial" w:hAnsi="Arial" w:cs="Arial"/>
                <w:color w:val="000000"/>
              </w:rPr>
              <w:t>3</w:t>
            </w:r>
          </w:ins>
        </w:sdtContent>
      </w:sdt>
      <w:sdt>
        <w:sdtPr>
          <w:tag w:val="goog_rdk_150"/>
          <w:id w:val="1211145295"/>
        </w:sdtPr>
        <w:sdtContent>
          <w:del w:id="162" w:author="Marie-Christine Rufener" w:date="2024-07-07T15:57:00Z">
            <w:r>
              <w:fldChar w:fldCharType="begin"/>
            </w:r>
            <w:r>
              <w:delInstrText>HYPERLINK \l "_heading=h.1x0gk37"</w:delInstrText>
            </w:r>
            <w:r>
              <w:fldChar w:fldCharType="separate"/>
            </w:r>
            <w:r>
              <w:rPr>
                <w:rFonts w:ascii="Arial" w:eastAsia="Arial" w:hAnsi="Arial" w:cs="Arial"/>
                <w:color w:val="0000FF"/>
              </w:rPr>
              <w:delText>4</w:delText>
            </w:r>
            <w:r>
              <w:fldChar w:fldCharType="end"/>
            </w:r>
          </w:del>
        </w:sdtContent>
      </w:sdt>
      <w:r>
        <w:rPr>
          <w:rFonts w:ascii="Arial" w:eastAsia="Arial" w:hAnsi="Arial" w:cs="Arial"/>
          <w:color w:val="000000"/>
        </w:rPr>
        <w:t>b). Except for Rivne, oblasts</w:t>
      </w:r>
      <w:sdt>
        <w:sdtPr>
          <w:tag w:val="goog_rdk_151"/>
          <w:id w:val="-972758403"/>
        </w:sdtPr>
        <w:sdtContent>
          <w:del w:id="163" w:author="Marie-Christine Rufener" w:date="2024-07-07T15:49:00Z">
            <w:r>
              <w:rPr>
                <w:rFonts w:ascii="Arial" w:eastAsia="Arial" w:hAnsi="Arial" w:cs="Arial"/>
                <w:color w:val="0000FF"/>
                <w:vertAlign w:val="superscript"/>
              </w:rPr>
              <w:footnoteReference w:id="1"/>
            </w:r>
          </w:del>
        </w:sdtContent>
      </w:sdt>
      <w:r>
        <w:rPr>
          <w:rFonts w:ascii="Arial" w:eastAsia="Arial" w:hAnsi="Arial" w:cs="Arial"/>
          <w:color w:val="0000FF"/>
        </w:rPr>
        <w:t xml:space="preserve"> </w:t>
      </w:r>
      <w:r>
        <w:rPr>
          <w:rFonts w:ascii="Arial" w:eastAsia="Arial" w:hAnsi="Arial" w:cs="Arial"/>
          <w:color w:val="000000"/>
        </w:rPr>
        <w:t xml:space="preserve">to the West were marked by a substantial increase in the number of cars. A particularly large increase was observed for Ivano-Frankivsk (412%) and Lviv (401%) (Fig. </w:t>
      </w:r>
      <w:sdt>
        <w:sdtPr>
          <w:tag w:val="goog_rdk_152"/>
          <w:id w:val="930245496"/>
        </w:sdtPr>
        <w:sdtContent>
          <w:ins w:id="168" w:author="Marie-Christine Rufener" w:date="2024-07-07T15:57:00Z">
            <w:r>
              <w:rPr>
                <w:rFonts w:ascii="Arial" w:eastAsia="Arial" w:hAnsi="Arial" w:cs="Arial"/>
                <w:color w:val="000000"/>
              </w:rPr>
              <w:t>3</w:t>
            </w:r>
          </w:ins>
        </w:sdtContent>
      </w:sdt>
      <w:sdt>
        <w:sdtPr>
          <w:tag w:val="goog_rdk_153"/>
          <w:id w:val="630067230"/>
        </w:sdtPr>
        <w:sdtContent>
          <w:del w:id="169" w:author="Marie-Christine Rufener" w:date="2024-07-07T15:57:00Z">
            <w:r>
              <w:fldChar w:fldCharType="begin"/>
            </w:r>
            <w:r>
              <w:delInstrText>HYPERLINK \l "_heading=h.1x0gk37"</w:delInstrText>
            </w:r>
            <w:r>
              <w:fldChar w:fldCharType="separate"/>
            </w:r>
            <w:r>
              <w:rPr>
                <w:rFonts w:ascii="Arial" w:eastAsia="Arial" w:hAnsi="Arial" w:cs="Arial"/>
                <w:color w:val="0000FF"/>
              </w:rPr>
              <w:delText>4</w:delText>
            </w:r>
            <w:r>
              <w:fldChar w:fldCharType="end"/>
            </w:r>
          </w:del>
        </w:sdtContent>
      </w:sdt>
      <w:r>
        <w:rPr>
          <w:rFonts w:ascii="Arial" w:eastAsia="Arial" w:hAnsi="Arial" w:cs="Arial"/>
          <w:color w:val="000000"/>
        </w:rPr>
        <w:t xml:space="preserve">b). Oblasts in the central region of Ukraine depicted a more transitional state, as car density increased in some oblasts (e.g., Zhytomyr (472%), Cherkasy (307%), and Chernihiv (107%)), and decreased in others (e.g., Kherson (-98%), Poltava (-76%), and Kiev city (-75%))(Fig. </w:t>
      </w:r>
      <w:sdt>
        <w:sdtPr>
          <w:tag w:val="goog_rdk_154"/>
          <w:id w:val="-1640958762"/>
        </w:sdtPr>
        <w:sdtContent>
          <w:ins w:id="170" w:author="Marie-Christine Rufener" w:date="2024-07-07T15:58:00Z">
            <w:r>
              <w:rPr>
                <w:rFonts w:ascii="Arial" w:eastAsia="Arial" w:hAnsi="Arial" w:cs="Arial"/>
                <w:color w:val="000000"/>
              </w:rPr>
              <w:t>3</w:t>
            </w:r>
          </w:ins>
        </w:sdtContent>
      </w:sdt>
      <w:sdt>
        <w:sdtPr>
          <w:tag w:val="goog_rdk_155"/>
          <w:id w:val="620655357"/>
        </w:sdtPr>
        <w:sdtContent>
          <w:del w:id="171" w:author="Marie-Christine Rufener" w:date="2024-07-07T15:58:00Z">
            <w:r>
              <w:fldChar w:fldCharType="begin"/>
            </w:r>
            <w:r>
              <w:delInstrText>HYPERLINK \l "_heading=h.1x0gk37"</w:delInstrText>
            </w:r>
            <w:r>
              <w:fldChar w:fldCharType="separate"/>
            </w:r>
            <w:r>
              <w:rPr>
                <w:rFonts w:ascii="Arial" w:eastAsia="Arial" w:hAnsi="Arial" w:cs="Arial"/>
                <w:color w:val="0000FF"/>
              </w:rPr>
              <w:delText>4</w:delText>
            </w:r>
            <w:r>
              <w:fldChar w:fldCharType="end"/>
            </w:r>
          </w:del>
        </w:sdtContent>
      </w:sdt>
      <w:r>
        <w:rPr>
          <w:rFonts w:ascii="Arial" w:eastAsia="Arial" w:hAnsi="Arial" w:cs="Arial"/>
          <w:color w:val="000000"/>
        </w:rPr>
        <w:t xml:space="preserve">b). The Eastern region, in contrast, was marked by a clear outflow of cars, with Donetsk (-90%), Dnipropetrovsk (-87%) and Mykolaiv (-72%) recording the largest drop (Fig. </w:t>
      </w:r>
      <w:sdt>
        <w:sdtPr>
          <w:tag w:val="goog_rdk_156"/>
          <w:id w:val="-1621142763"/>
        </w:sdtPr>
        <w:sdtContent>
          <w:ins w:id="172" w:author="Marie-Christine Rufener" w:date="2024-07-07T15:58:00Z">
            <w:r>
              <w:rPr>
                <w:rFonts w:ascii="Arial" w:eastAsia="Arial" w:hAnsi="Arial" w:cs="Arial"/>
                <w:color w:val="000000"/>
              </w:rPr>
              <w:t>3</w:t>
            </w:r>
          </w:ins>
        </w:sdtContent>
      </w:sdt>
      <w:sdt>
        <w:sdtPr>
          <w:tag w:val="goog_rdk_157"/>
          <w:id w:val="-1839451072"/>
        </w:sdtPr>
        <w:sdtContent>
          <w:del w:id="173" w:author="Marie-Christine Rufener" w:date="2024-07-07T15:58:00Z">
            <w:r>
              <w:fldChar w:fldCharType="begin"/>
            </w:r>
            <w:r>
              <w:delInstrText>HYPERLINK \l "_heading=h.1x0gk37"</w:delInstrText>
            </w:r>
            <w:r>
              <w:fldChar w:fldCharType="separate"/>
            </w:r>
            <w:r>
              <w:rPr>
                <w:rFonts w:ascii="Arial" w:eastAsia="Arial" w:hAnsi="Arial" w:cs="Arial"/>
                <w:color w:val="0000FF"/>
              </w:rPr>
              <w:delText>4</w:delText>
            </w:r>
            <w:r>
              <w:fldChar w:fldCharType="end"/>
            </w:r>
          </w:del>
        </w:sdtContent>
      </w:sdt>
      <w:r>
        <w:rPr>
          <w:rFonts w:ascii="Arial" w:eastAsia="Arial" w:hAnsi="Arial" w:cs="Arial"/>
          <w:color w:val="000000"/>
        </w:rPr>
        <w:t xml:space="preserve">b). Kharkiv and Luhansk were an exception to this, given the number of cars increased for these two oblasts when contrasted to the number of cars circulating prior to the war (2019). Luhansk, indeed, recorded the highest increase among all Oblasts (+773%) (Fig. </w:t>
      </w:r>
      <w:sdt>
        <w:sdtPr>
          <w:tag w:val="goog_rdk_158"/>
          <w:id w:val="-1096780002"/>
        </w:sdtPr>
        <w:sdtContent>
          <w:ins w:id="174" w:author="Marie-Christine Rufener" w:date="2024-07-07T15:58:00Z">
            <w:r>
              <w:rPr>
                <w:rFonts w:ascii="Arial" w:eastAsia="Arial" w:hAnsi="Arial" w:cs="Arial"/>
                <w:color w:val="000000"/>
              </w:rPr>
              <w:t>3</w:t>
            </w:r>
          </w:ins>
        </w:sdtContent>
      </w:sdt>
      <w:sdt>
        <w:sdtPr>
          <w:tag w:val="goog_rdk_159"/>
          <w:id w:val="133295755"/>
        </w:sdtPr>
        <w:sdtContent>
          <w:del w:id="175" w:author="Marie-Christine Rufener" w:date="2024-07-07T15:58:00Z">
            <w:r>
              <w:fldChar w:fldCharType="begin"/>
            </w:r>
            <w:r>
              <w:delInstrText>HYPERLINK \l "_heading=h.1x0gk37"</w:delInstrText>
            </w:r>
            <w:r>
              <w:fldChar w:fldCharType="separate"/>
            </w:r>
            <w:r>
              <w:rPr>
                <w:rFonts w:ascii="Arial" w:eastAsia="Arial" w:hAnsi="Arial" w:cs="Arial"/>
                <w:color w:val="467886"/>
                <w:u w:val="single"/>
              </w:rPr>
              <w:delText>4</w:delText>
            </w:r>
            <w:r>
              <w:fldChar w:fldCharType="end"/>
            </w:r>
          </w:del>
        </w:sdtContent>
      </w:sdt>
      <w:r>
        <w:rPr>
          <w:rFonts w:ascii="Arial" w:eastAsia="Arial" w:hAnsi="Arial" w:cs="Arial"/>
          <w:color w:val="000000"/>
        </w:rPr>
        <w:t>b).</w:t>
      </w:r>
    </w:p>
    <w:p w14:paraId="4064F76F" w14:textId="77777777" w:rsidR="00073438" w:rsidRDefault="00000000" w:rsidP="00415BE6">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 xml:space="preserve">At a high level, these aggregated results indicate a clear East-to-West movement, with some key oblasts suggesting potential cross-border movements (e.g., Odessa (Moldova), Ivano-Frankivsk (Romania), Lviv (Poland), Zhytomyr (Belarus), and Luhansk (Russia)) (Fig. </w:t>
      </w:r>
      <w:sdt>
        <w:sdtPr>
          <w:tag w:val="goog_rdk_160"/>
          <w:id w:val="-1084991472"/>
        </w:sdtPr>
        <w:sdtContent>
          <w:ins w:id="176" w:author="Marie-Christine Rufener" w:date="2024-07-07T15:58:00Z">
            <w:r>
              <w:rPr>
                <w:rFonts w:ascii="Arial" w:eastAsia="Arial" w:hAnsi="Arial" w:cs="Arial"/>
                <w:color w:val="000000"/>
              </w:rPr>
              <w:t>3</w:t>
            </w:r>
          </w:ins>
        </w:sdtContent>
      </w:sdt>
      <w:sdt>
        <w:sdtPr>
          <w:tag w:val="goog_rdk_161"/>
          <w:id w:val="-1236002436"/>
        </w:sdtPr>
        <w:sdtContent>
          <w:del w:id="177" w:author="Marie-Christine Rufener" w:date="2024-07-07T15:58:00Z">
            <w:r>
              <w:fldChar w:fldCharType="begin"/>
            </w:r>
            <w:r>
              <w:delInstrText>HYPERLINK \l "_heading=h.1x0gk37"</w:delInstrText>
            </w:r>
            <w:r>
              <w:fldChar w:fldCharType="separate"/>
            </w:r>
            <w:r>
              <w:rPr>
                <w:rFonts w:ascii="Arial" w:eastAsia="Arial" w:hAnsi="Arial" w:cs="Arial"/>
                <w:color w:val="467886"/>
                <w:u w:val="single"/>
              </w:rPr>
              <w:delText>4</w:delText>
            </w:r>
            <w:r>
              <w:fldChar w:fldCharType="end"/>
            </w:r>
          </w:del>
        </w:sdtContent>
      </w:sdt>
      <w:r>
        <w:rPr>
          <w:rFonts w:ascii="Arial" w:eastAsia="Arial" w:hAnsi="Arial" w:cs="Arial"/>
          <w:color w:val="000000"/>
        </w:rPr>
        <w:t>b).</w:t>
      </w:r>
    </w:p>
    <w:p w14:paraId="7C753EF4" w14:textId="77777777" w:rsidR="00415BE6" w:rsidRPr="00415BE6" w:rsidRDefault="00415BE6" w:rsidP="00415BE6">
      <w:pPr>
        <w:widowControl w:val="0"/>
        <w:pBdr>
          <w:top w:val="nil"/>
          <w:left w:val="nil"/>
          <w:bottom w:val="nil"/>
          <w:right w:val="nil"/>
          <w:between w:val="nil"/>
        </w:pBdr>
        <w:spacing w:before="200" w:after="0" w:line="360" w:lineRule="auto"/>
        <w:ind w:right="-46"/>
        <w:rPr>
          <w:rFonts w:ascii="Arial" w:eastAsia="Arial" w:hAnsi="Arial" w:cs="Arial"/>
          <w:color w:val="000000"/>
        </w:rPr>
      </w:pPr>
    </w:p>
    <w:p w14:paraId="38FD0A7B" w14:textId="77777777" w:rsidR="00073438" w:rsidRDefault="00000000">
      <w:pPr>
        <w:numPr>
          <w:ilvl w:val="1"/>
          <w:numId w:val="1"/>
        </w:numPr>
        <w:pBdr>
          <w:top w:val="nil"/>
          <w:left w:val="nil"/>
          <w:bottom w:val="nil"/>
          <w:right w:val="nil"/>
          <w:between w:val="nil"/>
        </w:pBdr>
        <w:ind w:left="426"/>
        <w:rPr>
          <w:rFonts w:ascii="Arial" w:eastAsia="Arial" w:hAnsi="Arial" w:cs="Arial"/>
          <w:b/>
          <w:color w:val="000000"/>
        </w:rPr>
      </w:pPr>
      <w:r>
        <w:rPr>
          <w:rFonts w:ascii="Arial" w:eastAsia="Arial" w:hAnsi="Arial" w:cs="Arial"/>
          <w:b/>
          <w:color w:val="000000"/>
        </w:rPr>
        <w:t>Inferring IDPs from cars</w:t>
      </w:r>
    </w:p>
    <w:p w14:paraId="5E87E37A" w14:textId="77777777" w:rsidR="00073438" w:rsidRDefault="00000000">
      <w:pPr>
        <w:widowControl w:val="0"/>
        <w:pBdr>
          <w:top w:val="nil"/>
          <w:left w:val="nil"/>
          <w:bottom w:val="nil"/>
          <w:right w:val="nil"/>
          <w:between w:val="nil"/>
        </w:pBdr>
        <w:spacing w:before="200" w:after="0" w:line="360" w:lineRule="auto"/>
        <w:ind w:right="-42"/>
        <w:rPr>
          <w:rFonts w:ascii="Arial" w:eastAsia="Arial" w:hAnsi="Arial" w:cs="Arial"/>
          <w:color w:val="000000"/>
        </w:rPr>
      </w:pPr>
      <w:r>
        <w:rPr>
          <w:rFonts w:ascii="Arial" w:eastAsia="Arial" w:hAnsi="Arial" w:cs="Arial"/>
          <w:color w:val="000000"/>
        </w:rPr>
        <w:t xml:space="preserve">Translating from shifts in car distribution to shifts in </w:t>
      </w:r>
      <w:r>
        <w:rPr>
          <w:rFonts w:ascii="Arial" w:eastAsia="Arial" w:hAnsi="Arial" w:cs="Arial"/>
          <w:i/>
          <w:color w:val="000000"/>
        </w:rPr>
        <w:t xml:space="preserve">population </w:t>
      </w:r>
      <w:r>
        <w:rPr>
          <w:rFonts w:ascii="Arial" w:eastAsia="Arial" w:hAnsi="Arial" w:cs="Arial"/>
          <w:color w:val="000000"/>
        </w:rPr>
        <w:t xml:space="preserve">distribution requires a model of the linkage between the two. To obtain such a model, we put fine-grained 2019 population counts in relationship to car counts from satellite imagery for the same </w:t>
      </w:r>
      <w:proofErr w:type="gramStart"/>
      <w:r>
        <w:rPr>
          <w:rFonts w:ascii="Arial" w:eastAsia="Arial" w:hAnsi="Arial" w:cs="Arial"/>
          <w:color w:val="000000"/>
        </w:rPr>
        <w:t>year, and</w:t>
      </w:r>
      <w:proofErr w:type="gramEnd"/>
      <w:r>
        <w:rPr>
          <w:rFonts w:ascii="Arial" w:eastAsia="Arial" w:hAnsi="Arial" w:cs="Arial"/>
          <w:color w:val="000000"/>
        </w:rPr>
        <w:t xml:space="preserve"> use the estimated relationship to predict population shifts along the first months following the start of the War.</w:t>
      </w:r>
    </w:p>
    <w:p w14:paraId="1E2EB483" w14:textId="5F561583" w:rsidR="00073438" w:rsidRDefault="00000000">
      <w:pPr>
        <w:widowControl w:val="0"/>
        <w:pBdr>
          <w:top w:val="nil"/>
          <w:left w:val="nil"/>
          <w:bottom w:val="nil"/>
          <w:right w:val="nil"/>
          <w:between w:val="nil"/>
        </w:pBdr>
        <w:spacing w:before="200" w:after="0" w:line="360" w:lineRule="auto"/>
        <w:ind w:right="-42"/>
        <w:rPr>
          <w:rFonts w:ascii="Arial" w:eastAsia="Arial" w:hAnsi="Arial" w:cs="Arial"/>
          <w:color w:val="000000"/>
        </w:rPr>
      </w:pPr>
      <w:r>
        <w:rPr>
          <w:rFonts w:ascii="Arial" w:eastAsia="Arial" w:hAnsi="Arial" w:cs="Arial"/>
          <w:color w:val="000000"/>
        </w:rPr>
        <w:lastRenderedPageBreak/>
        <w:t xml:space="preserve">There is a general positive link, i.e., areas with larger populations also have more cars visible in satellite imagery, which reinforces our initial hypothesis (Fig. </w:t>
      </w:r>
      <w:sdt>
        <w:sdtPr>
          <w:tag w:val="goog_rdk_162"/>
          <w:id w:val="11650751"/>
        </w:sdtPr>
        <w:sdtContent>
          <w:ins w:id="178" w:author="Marie-Christine Rufener" w:date="2024-07-07T15:58:00Z">
            <w:r>
              <w:rPr>
                <w:rFonts w:ascii="Arial" w:eastAsia="Arial" w:hAnsi="Arial" w:cs="Arial"/>
                <w:color w:val="000000"/>
              </w:rPr>
              <w:t>4</w:t>
            </w:r>
          </w:ins>
        </w:sdtContent>
      </w:sdt>
      <w:sdt>
        <w:sdtPr>
          <w:tag w:val="goog_rdk_163"/>
          <w:id w:val="106707027"/>
        </w:sdtPr>
        <w:sdtContent>
          <w:del w:id="179" w:author="Marie-Christine Rufener" w:date="2024-07-07T15:58:00Z">
            <w:r>
              <w:fldChar w:fldCharType="begin"/>
            </w:r>
            <w:r>
              <w:delInstrText>HYPERLINK \l "_heading=h.4h042r0"</w:delInstrText>
            </w:r>
            <w:r>
              <w:fldChar w:fldCharType="separate"/>
            </w:r>
            <w:r>
              <w:rPr>
                <w:rFonts w:ascii="Arial" w:eastAsia="Arial" w:hAnsi="Arial" w:cs="Arial"/>
                <w:color w:val="0000FF"/>
              </w:rPr>
              <w:delText>5</w:delText>
            </w:r>
            <w:r>
              <w:fldChar w:fldCharType="end"/>
            </w:r>
          </w:del>
        </w:sdtContent>
      </w:sdt>
      <w:r>
        <w:rPr>
          <w:rFonts w:ascii="Arial" w:eastAsia="Arial" w:hAnsi="Arial" w:cs="Arial"/>
          <w:color w:val="000000"/>
        </w:rPr>
        <w:t xml:space="preserve">). Oleksandriya was nevertheless an exception to this, as there is virtually no relationship between its population and the number of cars (Fig. </w:t>
      </w:r>
      <w:sdt>
        <w:sdtPr>
          <w:tag w:val="goog_rdk_164"/>
          <w:id w:val="156347389"/>
        </w:sdtPr>
        <w:sdtContent>
          <w:ins w:id="180" w:author="Marie-Christine Rufener" w:date="2024-07-07T15:58:00Z">
            <w:r>
              <w:rPr>
                <w:rFonts w:ascii="Arial" w:eastAsia="Arial" w:hAnsi="Arial" w:cs="Arial"/>
                <w:color w:val="000000"/>
              </w:rPr>
              <w:t>4</w:t>
            </w:r>
          </w:ins>
        </w:sdtContent>
      </w:sdt>
      <w:sdt>
        <w:sdtPr>
          <w:tag w:val="goog_rdk_165"/>
          <w:id w:val="1720772706"/>
        </w:sdtPr>
        <w:sdtContent>
          <w:del w:id="181" w:author="Marie-Christine Rufener" w:date="2024-07-07T15:58:00Z">
            <w:r>
              <w:fldChar w:fldCharType="begin"/>
            </w:r>
            <w:r>
              <w:delInstrText>HYPERLINK \l "_heading=h.4h042r0"</w:delInstrText>
            </w:r>
            <w:r>
              <w:fldChar w:fldCharType="separate"/>
            </w:r>
            <w:r>
              <w:rPr>
                <w:rFonts w:ascii="Arial" w:eastAsia="Arial" w:hAnsi="Arial" w:cs="Arial"/>
                <w:color w:val="0000FF"/>
              </w:rPr>
              <w:delText>5</w:delText>
            </w:r>
            <w:r>
              <w:fldChar w:fldCharType="end"/>
            </w:r>
          </w:del>
        </w:sdtContent>
      </w:sdt>
      <w:r>
        <w:rPr>
          <w:rFonts w:ascii="Arial" w:eastAsia="Arial" w:hAnsi="Arial" w:cs="Arial"/>
          <w:color w:val="000000"/>
        </w:rPr>
        <w:t xml:space="preserve">). Curiously, there is variation in the exact curve linking population and car counts (Figs. </w:t>
      </w:r>
      <w:sdt>
        <w:sdtPr>
          <w:tag w:val="goog_rdk_166"/>
          <w:id w:val="1928148759"/>
        </w:sdtPr>
        <w:sdtContent>
          <w:ins w:id="182" w:author="Marie-Christine Rufener" w:date="2024-07-07T15:58:00Z">
            <w:r>
              <w:rPr>
                <w:rFonts w:ascii="Arial" w:eastAsia="Arial" w:hAnsi="Arial" w:cs="Arial"/>
                <w:color w:val="000000"/>
              </w:rPr>
              <w:t>4</w:t>
            </w:r>
          </w:ins>
        </w:sdtContent>
      </w:sdt>
      <w:sdt>
        <w:sdtPr>
          <w:tag w:val="goog_rdk_167"/>
          <w:id w:val="-1222211983"/>
        </w:sdtPr>
        <w:sdtContent>
          <w:del w:id="183" w:author="Marie-Christine Rufener" w:date="2024-07-07T15:58:00Z">
            <w:r>
              <w:fldChar w:fldCharType="begin"/>
            </w:r>
            <w:r>
              <w:delInstrText>HYPERLINK \l "_heading=h.4h042r0"</w:delInstrText>
            </w:r>
            <w:r>
              <w:fldChar w:fldCharType="separate"/>
            </w:r>
            <w:r>
              <w:rPr>
                <w:rFonts w:ascii="Arial" w:eastAsia="Arial" w:hAnsi="Arial" w:cs="Arial"/>
                <w:color w:val="0000FF"/>
              </w:rPr>
              <w:delText>5</w:delText>
            </w:r>
            <w:r>
              <w:fldChar w:fldCharType="end"/>
            </w:r>
          </w:del>
        </w:sdtContent>
      </w:sdt>
      <w:r>
        <w:rPr>
          <w:rFonts w:ascii="Arial" w:eastAsia="Arial" w:hAnsi="Arial" w:cs="Arial"/>
          <w:color w:val="0000FF"/>
        </w:rPr>
        <w:t xml:space="preserve"> </w:t>
      </w:r>
      <w:r>
        <w:rPr>
          <w:rFonts w:ascii="Arial" w:eastAsia="Arial" w:hAnsi="Arial" w:cs="Arial"/>
          <w:color w:val="000000"/>
        </w:rPr>
        <w:t>and</w:t>
      </w:r>
      <w:ins w:id="184" w:author="Marie-Christine ." w:date="2024-07-18T09:54:00Z" w16du:dateUtc="2024-07-18T12:54:00Z">
        <w:r w:rsidR="004E61AC">
          <w:rPr>
            <w:rFonts w:ascii="Arial" w:eastAsia="Arial" w:hAnsi="Arial" w:cs="Arial"/>
            <w:color w:val="000000"/>
          </w:rPr>
          <w:t xml:space="preserve"> Supplementary</w:t>
        </w:r>
      </w:ins>
      <w:r>
        <w:rPr>
          <w:rFonts w:ascii="Arial" w:eastAsia="Arial" w:hAnsi="Arial" w:cs="Arial"/>
          <w:color w:val="000000"/>
        </w:rPr>
        <w:t xml:space="preserve"> </w:t>
      </w:r>
      <w:sdt>
        <w:sdtPr>
          <w:tag w:val="goog_rdk_168"/>
          <w:id w:val="-344091728"/>
        </w:sdtPr>
        <w:sdtContent>
          <w:ins w:id="185" w:author="Marie-Christine Rufener" w:date="2024-07-07T19:18:00Z">
            <w:r>
              <w:rPr>
                <w:rFonts w:ascii="Arial" w:eastAsia="Arial" w:hAnsi="Arial" w:cs="Arial"/>
                <w:color w:val="000000"/>
              </w:rPr>
              <w:t>S3-S7</w:t>
            </w:r>
          </w:ins>
        </w:sdtContent>
      </w:sdt>
      <w:sdt>
        <w:sdtPr>
          <w:tag w:val="goog_rdk_169"/>
          <w:id w:val="917293133"/>
        </w:sdtPr>
        <w:sdtContent>
          <w:del w:id="186" w:author="Marie-Christine Rufener" w:date="2024-07-07T19:18:00Z">
            <w:r>
              <w:fldChar w:fldCharType="begin"/>
            </w:r>
            <w:r>
              <w:delInstrText>HYPERLINK \l "_heading=h.2w5ecyt"</w:delInstrText>
            </w:r>
            <w:r>
              <w:fldChar w:fldCharType="separate"/>
            </w:r>
            <w:r>
              <w:rPr>
                <w:rFonts w:ascii="Arial" w:eastAsia="Arial" w:hAnsi="Arial" w:cs="Arial"/>
                <w:color w:val="0000FF"/>
              </w:rPr>
              <w:delText>B12</w:delText>
            </w:r>
            <w:r>
              <w:fldChar w:fldCharType="end"/>
            </w:r>
            <w:r>
              <w:rPr>
                <w:rFonts w:ascii="Arial" w:eastAsia="Arial" w:hAnsi="Arial" w:cs="Arial"/>
                <w:color w:val="000000"/>
              </w:rPr>
              <w:delText>-</w:delText>
            </w:r>
            <w:r>
              <w:fldChar w:fldCharType="begin"/>
            </w:r>
            <w:r>
              <w:delInstrText>HYPERLINK \l "_heading=h.1baon6m"</w:delInstrText>
            </w:r>
            <w:r>
              <w:fldChar w:fldCharType="separate"/>
            </w:r>
            <w:r>
              <w:rPr>
                <w:rFonts w:ascii="Arial" w:eastAsia="Arial" w:hAnsi="Arial" w:cs="Arial"/>
                <w:color w:val="0000FF"/>
              </w:rPr>
              <w:delText>B16</w:delText>
            </w:r>
            <w:r>
              <w:fldChar w:fldCharType="end"/>
            </w:r>
          </w:del>
        </w:sdtContent>
      </w:sdt>
      <w:r>
        <w:rPr>
          <w:rFonts w:ascii="Arial" w:eastAsia="Arial" w:hAnsi="Arial" w:cs="Arial"/>
          <w:color w:val="000000"/>
        </w:rPr>
        <w:t xml:space="preserve">). Furthermore, some highly populated areas were associated with a particularly low number of cars. Visual inspection suggests that such cases occurred mainly in dense residential areas where cars </w:t>
      </w:r>
      <w:sdt>
        <w:sdtPr>
          <w:tag w:val="goog_rdk_170"/>
          <w:id w:val="-1690434707"/>
        </w:sdtPr>
        <w:sdtContent>
          <w:ins w:id="187" w:author="Marie-Christine Rufener" w:date="2024-07-15T13:13:00Z">
            <w:r>
              <w:rPr>
                <w:rFonts w:ascii="Arial" w:eastAsia="Arial" w:hAnsi="Arial" w:cs="Arial"/>
                <w:color w:val="000000"/>
              </w:rPr>
              <w:t>could be</w:t>
            </w:r>
          </w:ins>
        </w:sdtContent>
      </w:sdt>
      <w:sdt>
        <w:sdtPr>
          <w:tag w:val="goog_rdk_171"/>
          <w:id w:val="-1512216507"/>
        </w:sdtPr>
        <w:sdtContent>
          <w:del w:id="188" w:author="Marie-Christine Rufener" w:date="2024-07-15T13:13:00Z">
            <w:r>
              <w:rPr>
                <w:rFonts w:ascii="Arial" w:eastAsia="Arial" w:hAnsi="Arial" w:cs="Arial"/>
                <w:color w:val="000000"/>
              </w:rPr>
              <w:delText>are likely</w:delText>
            </w:r>
          </w:del>
        </w:sdtContent>
      </w:sdt>
      <w:r>
        <w:rPr>
          <w:rFonts w:ascii="Arial" w:eastAsia="Arial" w:hAnsi="Arial" w:cs="Arial"/>
          <w:color w:val="000000"/>
        </w:rPr>
        <w:t xml:space="preserve"> </w:t>
      </w:r>
      <w:sdt>
        <w:sdtPr>
          <w:tag w:val="goog_rdk_172"/>
          <w:id w:val="2136830925"/>
        </w:sdtPr>
        <w:sdtContent>
          <w:ins w:id="189" w:author="Marie-Christine Rufener" w:date="2024-07-15T12:21:00Z">
            <w:r>
              <w:rPr>
                <w:rFonts w:ascii="Arial" w:eastAsia="Arial" w:hAnsi="Arial" w:cs="Arial"/>
                <w:color w:val="000000"/>
              </w:rPr>
              <w:t>parked in closed spaces such as</w:t>
            </w:r>
          </w:ins>
        </w:sdtContent>
      </w:sdt>
      <w:sdt>
        <w:sdtPr>
          <w:tag w:val="goog_rdk_173"/>
          <w:id w:val="-384096985"/>
        </w:sdtPr>
        <w:sdtContent>
          <w:del w:id="190" w:author="Marie-Christine Rufener" w:date="2024-07-15T12:21:00Z">
            <w:r>
              <w:rPr>
                <w:rFonts w:ascii="Arial" w:eastAsia="Arial" w:hAnsi="Arial" w:cs="Arial"/>
                <w:color w:val="000000"/>
              </w:rPr>
              <w:delText>hidden inside</w:delText>
            </w:r>
          </w:del>
        </w:sdtContent>
      </w:sdt>
      <w:r>
        <w:rPr>
          <w:rFonts w:ascii="Arial" w:eastAsia="Arial" w:hAnsi="Arial" w:cs="Arial"/>
          <w:color w:val="000000"/>
        </w:rPr>
        <w:t xml:space="preserve"> garages. </w:t>
      </w:r>
      <w:del w:id="191" w:author="Marie-Christine ." w:date="2024-07-18T09:56:00Z" w16du:dateUtc="2024-07-18T12:56:00Z">
        <w:r w:rsidDel="005236BB">
          <w:rPr>
            <w:rFonts w:ascii="Arial" w:eastAsia="Arial" w:hAnsi="Arial" w:cs="Arial"/>
            <w:color w:val="000000"/>
          </w:rPr>
          <w:delText>Besides, we also foresee</w:delText>
        </w:r>
      </w:del>
      <w:ins w:id="192" w:author="Marie-Christine ." w:date="2024-07-18T09:56:00Z" w16du:dateUtc="2024-07-18T12:56:00Z">
        <w:r w:rsidR="005236BB">
          <w:rPr>
            <w:rFonts w:ascii="Arial" w:eastAsia="Arial" w:hAnsi="Arial" w:cs="Arial"/>
            <w:color w:val="000000"/>
          </w:rPr>
          <w:t>It is likely</w:t>
        </w:r>
      </w:ins>
      <w:r>
        <w:rPr>
          <w:rFonts w:ascii="Arial" w:eastAsia="Arial" w:hAnsi="Arial" w:cs="Arial"/>
          <w:color w:val="000000"/>
        </w:rPr>
        <w:t xml:space="preserve"> that other factors such as differential rates of car ownership, street parking availability, and access to and quality of public transportation could </w:t>
      </w:r>
      <w:ins w:id="193" w:author="Marie-Christine ." w:date="2024-07-18T09:56:00Z" w16du:dateUtc="2024-07-18T12:56:00Z">
        <w:r w:rsidR="005236BB">
          <w:rPr>
            <w:rFonts w:ascii="Arial" w:eastAsia="Arial" w:hAnsi="Arial" w:cs="Arial"/>
            <w:color w:val="000000"/>
          </w:rPr>
          <w:t xml:space="preserve">also </w:t>
        </w:r>
      </w:ins>
      <w:r>
        <w:rPr>
          <w:rFonts w:ascii="Arial" w:eastAsia="Arial" w:hAnsi="Arial" w:cs="Arial"/>
          <w:color w:val="000000"/>
        </w:rPr>
        <w:t>explain this variation.</w:t>
      </w:r>
    </w:p>
    <w:p w14:paraId="00CFBC5E" w14:textId="77777777" w:rsidR="00415BE6" w:rsidRDefault="00000000">
      <w:pPr>
        <w:widowControl w:val="0"/>
        <w:pBdr>
          <w:top w:val="nil"/>
          <w:left w:val="nil"/>
          <w:bottom w:val="nil"/>
          <w:right w:val="nil"/>
          <w:between w:val="nil"/>
        </w:pBdr>
        <w:spacing w:before="200" w:after="0" w:line="360" w:lineRule="auto"/>
        <w:ind w:right="-42"/>
      </w:pPr>
      <w:r>
        <w:rPr>
          <w:rFonts w:ascii="Arial" w:eastAsia="Arial" w:hAnsi="Arial" w:cs="Arial"/>
          <w:color w:val="000000"/>
        </w:rPr>
        <w:t xml:space="preserve">To model this car-to-people relationship, we explored two approaches with distinct levels of complexity. In the first approach, we assumed that the 2019 car-to-people ratio still applies in the following years while remaining constant within </w:t>
      </w:r>
      <w:proofErr w:type="gramStart"/>
      <w:r>
        <w:rPr>
          <w:rFonts w:ascii="Arial" w:eastAsia="Arial" w:hAnsi="Arial" w:cs="Arial"/>
          <w:color w:val="000000"/>
        </w:rPr>
        <w:t>areas;</w:t>
      </w:r>
      <w:proofErr w:type="gramEnd"/>
      <w:r>
        <w:rPr>
          <w:rFonts w:ascii="Arial" w:eastAsia="Arial" w:hAnsi="Arial" w:cs="Arial"/>
          <w:color w:val="000000"/>
        </w:rPr>
        <w:t xml:space="preserve"> hereafter the </w:t>
      </w:r>
      <w:r>
        <w:rPr>
          <w:rFonts w:ascii="Arial" w:eastAsia="Arial" w:hAnsi="Arial" w:cs="Arial"/>
          <w:i/>
          <w:color w:val="000000"/>
        </w:rPr>
        <w:t>ratio method</w:t>
      </w:r>
      <w:r>
        <w:rPr>
          <w:rFonts w:ascii="Arial" w:eastAsia="Arial" w:hAnsi="Arial" w:cs="Arial"/>
          <w:color w:val="000000"/>
        </w:rPr>
        <w:t xml:space="preserve">. That is, if for a given area in a city the number of visible cars drops by, say, 40% compared to 2019, we assume that the population in that area has also dropped by 40%. This approach is intuitive, but it has a risk of “overfitting”, and it always assigns a population count of zero to areas without visible cars. </w:t>
      </w:r>
      <w:sdt>
        <w:sdtPr>
          <w:tag w:val="goog_rdk_174"/>
          <w:id w:val="-1615825375"/>
        </w:sdtPr>
        <w:sdtContent>
          <w:ins w:id="194" w:author="Marie-Christine Rufener" w:date="2024-07-09T11:29:00Z">
            <w:r>
              <w:rPr>
                <w:rFonts w:ascii="Arial" w:eastAsia="Arial" w:hAnsi="Arial" w:cs="Arial"/>
                <w:color w:val="000000"/>
              </w:rPr>
              <w:t xml:space="preserve">Moreover, an additional limitation </w:t>
            </w:r>
            <w:r>
              <w:rPr>
                <w:rFonts w:ascii="Arial" w:eastAsia="Arial" w:hAnsi="Arial" w:cs="Arial"/>
              </w:rPr>
              <w:t xml:space="preserve">is that the fixed car-to-population </w:t>
            </w:r>
            <w:proofErr w:type="gramStart"/>
            <w:r>
              <w:rPr>
                <w:rFonts w:ascii="Arial" w:eastAsia="Arial" w:hAnsi="Arial" w:cs="Arial"/>
              </w:rPr>
              <w:t>relationship  fails</w:t>
            </w:r>
            <w:proofErr w:type="gramEnd"/>
            <w:r>
              <w:rPr>
                <w:rFonts w:ascii="Arial" w:eastAsia="Arial" w:hAnsi="Arial" w:cs="Arial"/>
              </w:rPr>
              <w:t xml:space="preserve"> to </w:t>
            </w:r>
            <w:r>
              <w:rPr>
                <w:rFonts w:ascii="Arial" w:eastAsia="Arial" w:hAnsi="Arial" w:cs="Arial"/>
                <w:color w:val="000000"/>
              </w:rPr>
              <w:t xml:space="preserve">account for changes in urbanization levels, </w:t>
            </w:r>
            <w:r>
              <w:rPr>
                <w:rFonts w:ascii="Arial" w:eastAsia="Arial" w:hAnsi="Arial" w:cs="Arial"/>
              </w:rPr>
              <w:t xml:space="preserve">an aspect that is likely to occur in the long-run for any city or areas within the city. We nevertheless deem that this effect was negligent in our case study, given the narrow time window (2019-2022) which also involved two years of heavy economic recession that was driven by the COVID-19 pandemic. </w:t>
            </w:r>
          </w:ins>
        </w:sdtContent>
      </w:sdt>
    </w:p>
    <w:p w14:paraId="3C7A0D28" w14:textId="7CB1ABC1" w:rsidR="00073438" w:rsidRDefault="00000000">
      <w:pPr>
        <w:widowControl w:val="0"/>
        <w:pBdr>
          <w:top w:val="nil"/>
          <w:left w:val="nil"/>
          <w:bottom w:val="nil"/>
          <w:right w:val="nil"/>
          <w:between w:val="nil"/>
        </w:pBdr>
        <w:spacing w:before="200" w:after="0" w:line="360" w:lineRule="auto"/>
        <w:ind w:right="-42"/>
        <w:rPr>
          <w:rFonts w:ascii="Arial" w:eastAsia="Arial" w:hAnsi="Arial" w:cs="Arial"/>
          <w:color w:val="000000"/>
        </w:rPr>
      </w:pPr>
      <w:del w:id="195" w:author="Marie-Christine ." w:date="2024-07-18T09:59:00Z" w16du:dateUtc="2024-07-18T12:59:00Z">
        <w:r w:rsidDel="007F1F04">
          <w:rPr>
            <w:rFonts w:ascii="Arial" w:eastAsia="Arial" w:hAnsi="Arial" w:cs="Arial"/>
            <w:color w:val="000000"/>
          </w:rPr>
          <w:delText xml:space="preserve">As an alternative, we also fit </w:delText>
        </w:r>
      </w:del>
      <w:ins w:id="196" w:author="Marie-Christine ." w:date="2024-07-18T09:59:00Z" w16du:dateUtc="2024-07-18T12:59:00Z">
        <w:r w:rsidR="007F1F04">
          <w:rPr>
            <w:rFonts w:ascii="Arial" w:eastAsia="Arial" w:hAnsi="Arial" w:cs="Arial"/>
            <w:color w:val="000000"/>
          </w:rPr>
          <w:t>In the second approach, we relied on</w:t>
        </w:r>
      </w:ins>
      <w:del w:id="197" w:author="Marie-Christine ." w:date="2024-07-18T09:59:00Z" w16du:dateUtc="2024-07-18T12:59:00Z">
        <w:r w:rsidDel="007F1F04">
          <w:rPr>
            <w:rFonts w:ascii="Arial" w:eastAsia="Arial" w:hAnsi="Arial" w:cs="Arial"/>
            <w:color w:val="000000"/>
          </w:rPr>
          <w:delText>a</w:delText>
        </w:r>
      </w:del>
      <w:r>
        <w:rPr>
          <w:rFonts w:ascii="Arial" w:eastAsia="Arial" w:hAnsi="Arial" w:cs="Arial"/>
          <w:color w:val="000000"/>
        </w:rPr>
        <w:t xml:space="preserve"> Generalized Additive Model (GAM)</w:t>
      </w:r>
      <w:del w:id="198" w:author="Marie-Christine ." w:date="2024-07-18T09:59:00Z" w16du:dateUtc="2024-07-18T12:59:00Z">
        <w:r w:rsidDel="007F1F04">
          <w:rPr>
            <w:rFonts w:ascii="Arial" w:eastAsia="Arial" w:hAnsi="Arial" w:cs="Arial"/>
            <w:color w:val="000000"/>
          </w:rPr>
          <w:delText>,</w:delText>
        </w:r>
      </w:del>
      <w:r>
        <w:rPr>
          <w:rFonts w:ascii="Arial" w:eastAsia="Arial" w:hAnsi="Arial" w:cs="Arial"/>
          <w:color w:val="000000"/>
        </w:rPr>
        <w:t xml:space="preserve"> </w:t>
      </w:r>
      <w:del w:id="199" w:author="Marie-Christine ." w:date="2024-07-18T09:59:00Z" w16du:dateUtc="2024-07-18T12:59:00Z">
        <w:r w:rsidDel="007F1F04">
          <w:rPr>
            <w:rFonts w:ascii="Arial" w:eastAsia="Arial" w:hAnsi="Arial" w:cs="Arial"/>
            <w:color w:val="000000"/>
          </w:rPr>
          <w:delText xml:space="preserve">which </w:delText>
        </w:r>
      </w:del>
      <w:ins w:id="200" w:author="Marie-Christine ." w:date="2024-07-18T09:59:00Z" w16du:dateUtc="2024-07-18T12:59:00Z">
        <w:r w:rsidR="007F1F04">
          <w:rPr>
            <w:rFonts w:ascii="Arial" w:eastAsia="Arial" w:hAnsi="Arial" w:cs="Arial"/>
            <w:color w:val="000000"/>
          </w:rPr>
          <w:t xml:space="preserve"> as it</w:t>
        </w:r>
        <w:r w:rsidR="007F1F04">
          <w:rPr>
            <w:rFonts w:ascii="Arial" w:eastAsia="Arial" w:hAnsi="Arial" w:cs="Arial"/>
            <w:color w:val="000000"/>
          </w:rPr>
          <w:t xml:space="preserve"> </w:t>
        </w:r>
      </w:ins>
      <w:r>
        <w:rPr>
          <w:rFonts w:ascii="Arial" w:eastAsia="Arial" w:hAnsi="Arial" w:cs="Arial"/>
          <w:color w:val="000000"/>
        </w:rPr>
        <w:t xml:space="preserve">provides a more flexible function to estimate the cars-to-people relationship; hereafter the </w:t>
      </w:r>
      <w:r>
        <w:rPr>
          <w:rFonts w:ascii="Arial" w:eastAsia="Arial" w:hAnsi="Arial" w:cs="Arial"/>
          <w:i/>
          <w:color w:val="000000"/>
        </w:rPr>
        <w:t>regression method</w:t>
      </w:r>
      <w:r>
        <w:rPr>
          <w:rFonts w:ascii="Arial" w:eastAsia="Arial" w:hAnsi="Arial" w:cs="Arial"/>
          <w:color w:val="000000"/>
        </w:rPr>
        <w:t xml:space="preserve">. Unlike the ratio method, </w:t>
      </w:r>
      <w:sdt>
        <w:sdtPr>
          <w:tag w:val="goog_rdk_175"/>
          <w:id w:val="669680644"/>
        </w:sdtPr>
        <w:sdtContent>
          <w:del w:id="201" w:author="Marie-Christine Rufener" w:date="2024-07-09T11:56:00Z">
            <w:r>
              <w:rPr>
                <w:rFonts w:ascii="Arial" w:eastAsia="Arial" w:hAnsi="Arial" w:cs="Arial"/>
                <w:color w:val="000000"/>
              </w:rPr>
              <w:delText xml:space="preserve">nevertheless, </w:delText>
            </w:r>
          </w:del>
        </w:sdtContent>
      </w:sdt>
      <w:r>
        <w:rPr>
          <w:rFonts w:ascii="Arial" w:eastAsia="Arial" w:hAnsi="Arial" w:cs="Arial"/>
          <w:color w:val="000000"/>
        </w:rPr>
        <w:t>this approach tends to overestimate the population size, as it typically assigns the function’s average to all areas, including uninhabited areas. By using these two distinct methods, we can ultimately derive lower and upper bound estimates, and thereby provide a proxy for uncertainty in our population size estimates.</w:t>
      </w:r>
    </w:p>
    <w:p w14:paraId="31579B6A" w14:textId="5D09FE66" w:rsidR="00073438" w:rsidRDefault="00000000">
      <w:pPr>
        <w:widowControl w:val="0"/>
        <w:pBdr>
          <w:top w:val="nil"/>
          <w:left w:val="nil"/>
          <w:bottom w:val="nil"/>
          <w:right w:val="nil"/>
          <w:between w:val="nil"/>
        </w:pBdr>
        <w:spacing w:before="200" w:after="0" w:line="360" w:lineRule="auto"/>
        <w:ind w:right="-42"/>
        <w:rPr>
          <w:rFonts w:ascii="Arial" w:eastAsia="Arial" w:hAnsi="Arial" w:cs="Arial"/>
          <w:color w:val="000000"/>
        </w:rPr>
      </w:pPr>
      <w:r>
        <w:rPr>
          <w:rFonts w:ascii="Arial" w:eastAsia="Arial" w:hAnsi="Arial" w:cs="Arial"/>
          <w:color w:val="000000"/>
        </w:rPr>
        <w:t xml:space="preserve">Overall, we could estimate IDPs for 43 out of the 61 evaluated cities. The remaining cities did not have any comparable month between the baseline (2019) and the other two years (2020, 2022), and were thus not considered for further analysis. For an in- </w:t>
      </w:r>
      <w:r w:rsidRPr="00511A97">
        <w:rPr>
          <w:rFonts w:ascii="Arial" w:eastAsia="Arial" w:hAnsi="Arial" w:cs="Arial"/>
          <w:i/>
          <w:iCs/>
          <w:color w:val="000000"/>
          <w:rPrChange w:id="202" w:author="Marie-Christine ." w:date="2024-07-17T09:38:00Z" w16du:dateUtc="2024-07-17T12:38:00Z">
            <w:rPr>
              <w:rFonts w:ascii="Arial" w:eastAsia="Arial" w:hAnsi="Arial" w:cs="Arial"/>
              <w:color w:val="000000"/>
            </w:rPr>
          </w:rPrChange>
        </w:rPr>
        <w:t xml:space="preserve">depth overview on our above data analytical assumption, we refer the reader to </w:t>
      </w:r>
      <w:ins w:id="203" w:author="Marie-Christine ." w:date="2024-07-17T09:38:00Z" w16du:dateUtc="2024-07-17T12:38:00Z">
        <w:r w:rsidR="00511A97" w:rsidRPr="00511A97">
          <w:rPr>
            <w:rFonts w:ascii="Arial" w:eastAsia="Arial" w:hAnsi="Arial" w:cs="Arial"/>
            <w:i/>
            <w:iCs/>
            <w:color w:val="000000"/>
            <w:rPrChange w:id="204" w:author="Marie-Christine ." w:date="2024-07-17T09:38:00Z" w16du:dateUtc="2024-07-17T12:38:00Z">
              <w:rPr>
                <w:rFonts w:ascii="Arial" w:eastAsia="Arial" w:hAnsi="Arial" w:cs="Arial"/>
                <w:color w:val="000000"/>
              </w:rPr>
            </w:rPrChange>
          </w:rPr>
          <w:t>the Material &amp; Methods</w:t>
        </w:r>
        <w:r w:rsidR="00511A97">
          <w:rPr>
            <w:rFonts w:ascii="Arial" w:eastAsia="Arial" w:hAnsi="Arial" w:cs="Arial"/>
            <w:color w:val="000000"/>
          </w:rPr>
          <w:t xml:space="preserve"> </w:t>
        </w:r>
      </w:ins>
      <w:r>
        <w:rPr>
          <w:rFonts w:ascii="Arial" w:eastAsia="Arial" w:hAnsi="Arial" w:cs="Arial"/>
          <w:color w:val="000000"/>
        </w:rPr>
        <w:t>section</w:t>
      </w:r>
      <w:del w:id="205" w:author="Marie-Christine ." w:date="2024-07-17T09:38:00Z" w16du:dateUtc="2024-07-17T12:38:00Z">
        <w:r w:rsidDel="00511A97">
          <w:rPr>
            <w:rFonts w:ascii="Arial" w:eastAsia="Arial" w:hAnsi="Arial" w:cs="Arial"/>
            <w:color w:val="000000"/>
          </w:rPr>
          <w:delText xml:space="preserve"> 4</w:delText>
        </w:r>
      </w:del>
      <w:r>
        <w:rPr>
          <w:rFonts w:ascii="Arial" w:eastAsia="Arial" w:hAnsi="Arial" w:cs="Arial"/>
          <w:color w:val="000000"/>
        </w:rPr>
        <w:t xml:space="preserve">. For the majority of applicable cases, our findings indicated that the population was larger during the first COVID-19 year than during the conflict year (e.g., Bila-Tserkva, Donetsk and Odessa; </w:t>
      </w:r>
      <w:ins w:id="206" w:author="Marie-Christine ." w:date="2024-07-18T10:00:00Z" w16du:dateUtc="2024-07-18T13:00:00Z">
        <w:r w:rsidR="00DB4CFA">
          <w:rPr>
            <w:rFonts w:ascii="Arial" w:eastAsia="Arial" w:hAnsi="Arial" w:cs="Arial"/>
            <w:color w:val="000000"/>
          </w:rPr>
          <w:t xml:space="preserve">see Supplementary </w:t>
        </w:r>
      </w:ins>
      <w:r w:rsidRPr="00415BE6">
        <w:rPr>
          <w:rFonts w:ascii="Arial" w:eastAsia="Arial" w:hAnsi="Arial" w:cs="Arial"/>
          <w:color w:val="000000"/>
        </w:rPr>
        <w:t xml:space="preserve">Figs. </w:t>
      </w:r>
      <w:sdt>
        <w:sdtPr>
          <w:tag w:val="goog_rdk_176"/>
          <w:id w:val="-675190893"/>
        </w:sdtPr>
        <w:sdtContent>
          <w:ins w:id="207" w:author="Marie-Christine Rufener" w:date="2024-07-07T19:27:00Z">
            <w:r w:rsidRPr="00415BE6">
              <w:rPr>
                <w:rFonts w:ascii="Arial" w:eastAsia="Arial" w:hAnsi="Arial" w:cs="Arial"/>
                <w:color w:val="000000"/>
              </w:rPr>
              <w:t>S8</w:t>
            </w:r>
          </w:ins>
        </w:sdtContent>
      </w:sdt>
      <w:sdt>
        <w:sdtPr>
          <w:tag w:val="goog_rdk_177"/>
          <w:id w:val="-696926621"/>
        </w:sdtPr>
        <w:sdtContent>
          <w:del w:id="208" w:author="Marie-Christine Rufener" w:date="2024-07-07T19:27:00Z">
            <w:r w:rsidRPr="00415BE6">
              <w:fldChar w:fldCharType="begin"/>
            </w:r>
            <w:r w:rsidRPr="00415BE6">
              <w:delInstrText>HYPERLINK \l "_heading=h.2afmg28"</w:delInstrText>
            </w:r>
            <w:r w:rsidRPr="00415BE6">
              <w:fldChar w:fldCharType="separate"/>
            </w:r>
            <w:r w:rsidRPr="00415BE6">
              <w:rPr>
                <w:rFonts w:ascii="Arial" w:eastAsia="Arial" w:hAnsi="Arial" w:cs="Arial"/>
                <w:color w:val="0000FF"/>
              </w:rPr>
              <w:delText>B17</w:delText>
            </w:r>
            <w:r w:rsidRPr="00415BE6">
              <w:fldChar w:fldCharType="end"/>
            </w:r>
          </w:del>
        </w:sdtContent>
      </w:sdt>
      <w:r w:rsidRPr="00415BE6">
        <w:rPr>
          <w:rFonts w:ascii="Arial" w:eastAsia="Arial" w:hAnsi="Arial" w:cs="Arial"/>
          <w:color w:val="0000FF"/>
        </w:rPr>
        <w:t xml:space="preserve"> </w:t>
      </w:r>
      <w:r w:rsidRPr="00415BE6">
        <w:rPr>
          <w:rFonts w:ascii="Arial" w:eastAsia="Arial" w:hAnsi="Arial" w:cs="Arial"/>
          <w:color w:val="000000"/>
        </w:rPr>
        <w:t xml:space="preserve">and </w:t>
      </w:r>
      <w:sdt>
        <w:sdtPr>
          <w:tag w:val="goog_rdk_178"/>
          <w:id w:val="1047809266"/>
        </w:sdtPr>
        <w:sdtContent>
          <w:ins w:id="209" w:author="Marie-Christine Rufener" w:date="2024-07-07T19:27:00Z">
            <w:r w:rsidRPr="00415BE6">
              <w:rPr>
                <w:rFonts w:ascii="Arial" w:eastAsia="Arial" w:hAnsi="Arial" w:cs="Arial"/>
                <w:color w:val="000000"/>
              </w:rPr>
              <w:t>S11</w:t>
            </w:r>
          </w:ins>
        </w:sdtContent>
      </w:sdt>
      <w:sdt>
        <w:sdtPr>
          <w:tag w:val="goog_rdk_179"/>
          <w:id w:val="781074930"/>
        </w:sdtPr>
        <w:sdtContent>
          <w:del w:id="210" w:author="Marie-Christine Rufener" w:date="2024-07-07T19:27:00Z">
            <w:r w:rsidRPr="00415BE6">
              <w:fldChar w:fldCharType="begin"/>
            </w:r>
            <w:r w:rsidRPr="00415BE6">
              <w:delInstrText>HYPERLINK \l "_heading=h.pkwqa1"</w:delInstrText>
            </w:r>
            <w:r w:rsidRPr="00415BE6">
              <w:fldChar w:fldCharType="separate"/>
            </w:r>
            <w:r w:rsidRPr="00415BE6">
              <w:rPr>
                <w:rFonts w:ascii="Arial" w:eastAsia="Arial" w:hAnsi="Arial" w:cs="Arial"/>
                <w:color w:val="0000FF"/>
              </w:rPr>
              <w:delText>B20</w:delText>
            </w:r>
            <w:r w:rsidRPr="00415BE6">
              <w:fldChar w:fldCharType="end"/>
            </w:r>
          </w:del>
        </w:sdtContent>
      </w:sdt>
      <w:r w:rsidRPr="00415BE6">
        <w:rPr>
          <w:rFonts w:ascii="Arial" w:eastAsia="Arial" w:hAnsi="Arial" w:cs="Arial"/>
          <w:color w:val="000000"/>
        </w:rPr>
        <w:t>),</w:t>
      </w:r>
      <w:r>
        <w:rPr>
          <w:rFonts w:ascii="Arial" w:eastAsia="Arial" w:hAnsi="Arial" w:cs="Arial"/>
          <w:color w:val="000000"/>
        </w:rPr>
        <w:t xml:space="preserve"> as one might expect.</w:t>
      </w:r>
    </w:p>
    <w:p w14:paraId="08F1F552" w14:textId="7BFDBB63" w:rsidR="00073438" w:rsidRDefault="00000000">
      <w:pPr>
        <w:widowControl w:val="0"/>
        <w:pBdr>
          <w:top w:val="nil"/>
          <w:left w:val="nil"/>
          <w:bottom w:val="nil"/>
          <w:right w:val="nil"/>
          <w:between w:val="nil"/>
        </w:pBdr>
        <w:spacing w:before="200" w:after="0" w:line="360" w:lineRule="auto"/>
        <w:ind w:right="-42"/>
        <w:rPr>
          <w:rFonts w:ascii="Arial" w:eastAsia="Arial" w:hAnsi="Arial" w:cs="Arial"/>
          <w:color w:val="000000"/>
        </w:rPr>
      </w:pPr>
      <w:r>
        <w:rPr>
          <w:rFonts w:ascii="Arial" w:eastAsia="Arial" w:hAnsi="Arial" w:cs="Arial"/>
          <w:color w:val="000000"/>
        </w:rPr>
        <w:t xml:space="preserve">Although the population estimates could differ substantially between the two pre- diction methods (i.e., ratio and regression methods), their general trend remained </w:t>
      </w:r>
      <w:del w:id="211" w:author="Marie-Christine ." w:date="2024-07-18T10:03:00Z" w16du:dateUtc="2024-07-18T13:03:00Z">
        <w:r w:rsidDel="001F55A0">
          <w:rPr>
            <w:rFonts w:ascii="Arial" w:eastAsia="Arial" w:hAnsi="Arial" w:cs="Arial"/>
            <w:color w:val="000000"/>
          </w:rPr>
          <w:delText>the same</w:delText>
        </w:r>
      </w:del>
      <w:ins w:id="212" w:author="Marie-Christine ." w:date="2024-07-18T10:03:00Z" w16du:dateUtc="2024-07-18T13:03:00Z">
        <w:r w:rsidR="001F55A0">
          <w:rPr>
            <w:rFonts w:ascii="Arial" w:eastAsia="Arial" w:hAnsi="Arial" w:cs="Arial"/>
            <w:color w:val="000000"/>
          </w:rPr>
          <w:t>consistent</w:t>
        </w:r>
      </w:ins>
      <w:r>
        <w:rPr>
          <w:rFonts w:ascii="Arial" w:eastAsia="Arial" w:hAnsi="Arial" w:cs="Arial"/>
          <w:color w:val="000000"/>
        </w:rPr>
        <w:t xml:space="preserve"> (Figs. </w:t>
      </w:r>
      <w:sdt>
        <w:sdtPr>
          <w:tag w:val="goog_rdk_180"/>
          <w:id w:val="631825608"/>
        </w:sdtPr>
        <w:sdtContent>
          <w:ins w:id="213" w:author="Marie-Christine Rufener" w:date="2024-07-07T16:03:00Z">
            <w:r>
              <w:rPr>
                <w:rFonts w:ascii="Arial" w:eastAsia="Arial" w:hAnsi="Arial" w:cs="Arial"/>
                <w:color w:val="000000"/>
              </w:rPr>
              <w:t>5</w:t>
            </w:r>
          </w:ins>
        </w:sdtContent>
      </w:sdt>
      <w:sdt>
        <w:sdtPr>
          <w:tag w:val="goog_rdk_181"/>
          <w:id w:val="976960962"/>
        </w:sdtPr>
        <w:sdtContent>
          <w:del w:id="214" w:author="Marie-Christine Rufener" w:date="2024-07-07T16:03:00Z">
            <w:r>
              <w:fldChar w:fldCharType="begin"/>
            </w:r>
            <w:r>
              <w:delInstrText>HYPERLINK \l "_heading=h.39kk8xu"</w:delInstrText>
            </w:r>
            <w:r>
              <w:fldChar w:fldCharType="separate"/>
            </w:r>
            <w:r>
              <w:rPr>
                <w:rFonts w:ascii="Arial" w:eastAsia="Arial" w:hAnsi="Arial" w:cs="Arial"/>
                <w:color w:val="0000FF"/>
              </w:rPr>
              <w:delText>6</w:delText>
            </w:r>
            <w:r>
              <w:fldChar w:fldCharType="end"/>
            </w:r>
          </w:del>
        </w:sdtContent>
      </w:sdt>
      <w:r>
        <w:rPr>
          <w:rFonts w:ascii="Arial" w:eastAsia="Arial" w:hAnsi="Arial" w:cs="Arial"/>
          <w:color w:val="0000FF"/>
        </w:rPr>
        <w:t xml:space="preserve"> </w:t>
      </w:r>
      <w:r>
        <w:rPr>
          <w:rFonts w:ascii="Arial" w:eastAsia="Arial" w:hAnsi="Arial" w:cs="Arial"/>
          <w:color w:val="000000"/>
        </w:rPr>
        <w:t>an</w:t>
      </w:r>
      <w:r w:rsidRPr="00415BE6">
        <w:rPr>
          <w:rFonts w:ascii="Arial" w:eastAsia="Arial" w:hAnsi="Arial" w:cs="Arial"/>
          <w:color w:val="000000"/>
        </w:rPr>
        <w:t>d</w:t>
      </w:r>
      <w:ins w:id="215" w:author="Marie-Christine ." w:date="2024-07-18T10:02:00Z" w16du:dateUtc="2024-07-18T13:02:00Z">
        <w:r w:rsidR="00DB4CFA">
          <w:rPr>
            <w:rFonts w:ascii="Arial" w:eastAsia="Arial" w:hAnsi="Arial" w:cs="Arial"/>
            <w:color w:val="000000"/>
          </w:rPr>
          <w:t xml:space="preserve"> </w:t>
        </w:r>
        <w:r w:rsidR="00DB4CFA">
          <w:rPr>
            <w:rFonts w:ascii="Arial" w:hAnsi="Arial" w:cs="Arial"/>
          </w:rPr>
          <w:t>Supplementary</w:t>
        </w:r>
      </w:ins>
      <w:r w:rsidRPr="00415BE6">
        <w:rPr>
          <w:rFonts w:ascii="Arial" w:eastAsia="Arial" w:hAnsi="Arial" w:cs="Arial"/>
          <w:color w:val="000000"/>
        </w:rPr>
        <w:t xml:space="preserve"> </w:t>
      </w:r>
      <w:sdt>
        <w:sdtPr>
          <w:tag w:val="goog_rdk_182"/>
          <w:id w:val="-2063092919"/>
        </w:sdtPr>
        <w:sdtContent>
          <w:ins w:id="216" w:author="Marie-Christine Rufener" w:date="2024-07-07T19:27:00Z">
            <w:r w:rsidRPr="00415BE6">
              <w:rPr>
                <w:rFonts w:ascii="Arial" w:eastAsia="Arial" w:hAnsi="Arial" w:cs="Arial"/>
                <w:color w:val="000000"/>
              </w:rPr>
              <w:t>S8</w:t>
            </w:r>
          </w:ins>
        </w:sdtContent>
      </w:sdt>
      <w:sdt>
        <w:sdtPr>
          <w:tag w:val="goog_rdk_183"/>
          <w:id w:val="1294029027"/>
        </w:sdtPr>
        <w:sdtContent>
          <w:del w:id="217" w:author="Marie-Christine Rufener" w:date="2024-07-07T19:27:00Z">
            <w:r w:rsidRPr="00415BE6">
              <w:fldChar w:fldCharType="begin"/>
            </w:r>
            <w:r w:rsidRPr="00415BE6">
              <w:delInstrText>HYPERLINK \l "_heading=h.2afmg28"</w:delInstrText>
            </w:r>
            <w:r w:rsidRPr="00415BE6">
              <w:fldChar w:fldCharType="separate"/>
            </w:r>
            <w:r w:rsidRPr="00415BE6">
              <w:rPr>
                <w:rFonts w:ascii="Arial" w:eastAsia="Arial" w:hAnsi="Arial" w:cs="Arial"/>
                <w:color w:val="0000FF"/>
              </w:rPr>
              <w:delText>B17</w:delText>
            </w:r>
            <w:r w:rsidRPr="00415BE6">
              <w:fldChar w:fldCharType="end"/>
            </w:r>
          </w:del>
        </w:sdtContent>
      </w:sdt>
      <w:r w:rsidRPr="00415BE6">
        <w:rPr>
          <w:rFonts w:ascii="Arial" w:eastAsia="Arial" w:hAnsi="Arial" w:cs="Arial"/>
          <w:color w:val="000000"/>
        </w:rPr>
        <w:t>-</w:t>
      </w:r>
      <w:sdt>
        <w:sdtPr>
          <w:tag w:val="goog_rdk_184"/>
          <w:id w:val="1538771837"/>
        </w:sdtPr>
        <w:sdtContent>
          <w:ins w:id="218" w:author="Marie-Christine Rufener" w:date="2024-07-07T19:27:00Z">
            <w:r w:rsidRPr="00415BE6">
              <w:rPr>
                <w:rFonts w:ascii="Arial" w:eastAsia="Arial" w:hAnsi="Arial" w:cs="Arial"/>
                <w:color w:val="000000"/>
              </w:rPr>
              <w:t>S12</w:t>
            </w:r>
          </w:ins>
        </w:sdtContent>
      </w:sdt>
      <w:sdt>
        <w:sdtPr>
          <w:tag w:val="goog_rdk_185"/>
          <w:id w:val="-245578155"/>
        </w:sdtPr>
        <w:sdtContent>
          <w:del w:id="219" w:author="Marie-Christine Rufener" w:date="2024-07-07T19:27:00Z">
            <w:r w:rsidRPr="00415BE6">
              <w:fldChar w:fldCharType="begin"/>
            </w:r>
            <w:r w:rsidRPr="00415BE6">
              <w:delInstrText>HYPERLINK \l "_heading=h.1opuj5n"</w:delInstrText>
            </w:r>
            <w:r w:rsidRPr="00415BE6">
              <w:fldChar w:fldCharType="separate"/>
            </w:r>
            <w:r w:rsidRPr="00415BE6">
              <w:rPr>
                <w:rFonts w:ascii="Arial" w:eastAsia="Arial" w:hAnsi="Arial" w:cs="Arial"/>
                <w:color w:val="0000FF"/>
              </w:rPr>
              <w:delText>B21</w:delText>
            </w:r>
            <w:r w:rsidRPr="00415BE6">
              <w:fldChar w:fldCharType="end"/>
            </w:r>
          </w:del>
        </w:sdtContent>
      </w:sdt>
      <w:r w:rsidRPr="00415BE6">
        <w:rPr>
          <w:rFonts w:ascii="Arial" w:eastAsia="Arial" w:hAnsi="Arial" w:cs="Arial"/>
          <w:color w:val="000000"/>
        </w:rPr>
        <w:t xml:space="preserve">). </w:t>
      </w:r>
      <w:r>
        <w:rPr>
          <w:rFonts w:ascii="Arial" w:eastAsia="Arial" w:hAnsi="Arial" w:cs="Arial"/>
          <w:color w:val="000000"/>
        </w:rPr>
        <w:t>While the ratio method predicted usually much larger population drops (or increases), the regression method resulted in milder and less extreme predictions. Following the ratio method, for example, more than 88% of Mariupol’s population emigrated in March 2022. These fluctuations are dampened when considering the estimates from the regression method, which predicted a decrease of only 30%. Such discrepancies are naturally expected, given that the GAM approach adds the average population of the baseline year into its calculation, unlike the ratio approach which considers only the fixed population-to-car ratio.</w:t>
      </w:r>
    </w:p>
    <w:p w14:paraId="455D0D07" w14:textId="564132CB" w:rsidR="00073438" w:rsidRDefault="00000000">
      <w:pPr>
        <w:widowControl w:val="0"/>
        <w:pBdr>
          <w:top w:val="nil"/>
          <w:left w:val="nil"/>
          <w:bottom w:val="nil"/>
          <w:right w:val="nil"/>
          <w:between w:val="nil"/>
        </w:pBdr>
        <w:spacing w:before="200" w:after="0" w:line="360" w:lineRule="auto"/>
        <w:ind w:right="-42"/>
        <w:rPr>
          <w:rFonts w:ascii="Arial" w:eastAsia="Arial" w:hAnsi="Arial" w:cs="Arial"/>
          <w:color w:val="000000"/>
        </w:rPr>
      </w:pPr>
      <w:r>
        <w:rPr>
          <w:rFonts w:ascii="Arial" w:eastAsia="Arial" w:hAnsi="Arial" w:cs="Arial"/>
          <w:color w:val="000000"/>
        </w:rPr>
        <w:t xml:space="preserve">For a handful of cities, some months in the regression approach </w:t>
      </w:r>
      <w:r w:rsidRPr="00126531">
        <w:rPr>
          <w:rFonts w:ascii="Arial" w:eastAsia="Arial" w:hAnsi="Arial" w:cs="Arial"/>
          <w:color w:val="000000"/>
        </w:rPr>
        <w:t xml:space="preserve">were marked by either suspicious population sizes (e.g., Berehove and Mamalyha in </w:t>
      </w:r>
      <w:ins w:id="220" w:author="Marie-Christine ." w:date="2024-07-18T10:03:00Z" w16du:dateUtc="2024-07-18T13:03:00Z">
        <w:r w:rsidR="00940306">
          <w:rPr>
            <w:rFonts w:ascii="Arial" w:hAnsi="Arial" w:cs="Arial"/>
          </w:rPr>
          <w:t>Supplementary</w:t>
        </w:r>
        <w:r w:rsidR="00940306" w:rsidRPr="00126531">
          <w:rPr>
            <w:rFonts w:ascii="Arial" w:eastAsia="Arial" w:hAnsi="Arial" w:cs="Arial"/>
            <w:color w:val="000000"/>
          </w:rPr>
          <w:t xml:space="preserve"> </w:t>
        </w:r>
        <w:r w:rsidR="00940306">
          <w:rPr>
            <w:rFonts w:ascii="Arial" w:eastAsia="Arial" w:hAnsi="Arial" w:cs="Arial"/>
            <w:color w:val="000000"/>
          </w:rPr>
          <w:t xml:space="preserve"> </w:t>
        </w:r>
      </w:ins>
      <w:r w:rsidRPr="00126531">
        <w:rPr>
          <w:rFonts w:ascii="Arial" w:eastAsia="Arial" w:hAnsi="Arial" w:cs="Arial"/>
          <w:color w:val="000000"/>
        </w:rPr>
        <w:t xml:space="preserve">Figs. </w:t>
      </w:r>
      <w:sdt>
        <w:sdtPr>
          <w:tag w:val="goog_rdk_186"/>
          <w:id w:val="526375089"/>
        </w:sdtPr>
        <w:sdtContent>
          <w:ins w:id="221" w:author="Marie-Christine Rufener" w:date="2024-07-07T19:28:00Z">
            <w:r w:rsidRPr="00126531">
              <w:rPr>
                <w:rFonts w:ascii="Arial" w:eastAsia="Arial" w:hAnsi="Arial" w:cs="Arial"/>
                <w:color w:val="000000"/>
              </w:rPr>
              <w:t>S8</w:t>
            </w:r>
          </w:ins>
        </w:sdtContent>
      </w:sdt>
      <w:sdt>
        <w:sdtPr>
          <w:tag w:val="goog_rdk_187"/>
          <w:id w:val="1876881107"/>
        </w:sdtPr>
        <w:sdtContent>
          <w:del w:id="222" w:author="Marie-Christine Rufener" w:date="2024-07-07T19:28:00Z">
            <w:r w:rsidRPr="00126531">
              <w:fldChar w:fldCharType="begin"/>
            </w:r>
            <w:r w:rsidRPr="00126531">
              <w:delInstrText>HYPERLINK \l "_heading=h.2afmg28"</w:delInstrText>
            </w:r>
            <w:r w:rsidRPr="00126531">
              <w:fldChar w:fldCharType="separate"/>
            </w:r>
            <w:r w:rsidRPr="00126531">
              <w:rPr>
                <w:rFonts w:ascii="Arial" w:eastAsia="Arial" w:hAnsi="Arial" w:cs="Arial"/>
                <w:color w:val="0000FF"/>
              </w:rPr>
              <w:delText>B17</w:delText>
            </w:r>
            <w:r w:rsidRPr="00126531">
              <w:fldChar w:fldCharType="end"/>
            </w:r>
          </w:del>
        </w:sdtContent>
      </w:sdt>
      <w:r w:rsidRPr="00126531">
        <w:rPr>
          <w:rFonts w:ascii="Arial" w:eastAsia="Arial" w:hAnsi="Arial" w:cs="Arial"/>
          <w:color w:val="0000FF"/>
        </w:rPr>
        <w:t xml:space="preserve"> </w:t>
      </w:r>
      <w:r w:rsidRPr="00126531">
        <w:rPr>
          <w:rFonts w:ascii="Arial" w:eastAsia="Arial" w:hAnsi="Arial" w:cs="Arial"/>
          <w:color w:val="000000"/>
        </w:rPr>
        <w:t xml:space="preserve">and </w:t>
      </w:r>
      <w:sdt>
        <w:sdtPr>
          <w:tag w:val="goog_rdk_188"/>
          <w:id w:val="-1810631049"/>
        </w:sdtPr>
        <w:sdtContent>
          <w:ins w:id="223" w:author="Marie-Christine Rufener" w:date="2024-07-07T19:28:00Z">
            <w:r w:rsidRPr="00126531">
              <w:rPr>
                <w:rFonts w:ascii="Arial" w:eastAsia="Arial" w:hAnsi="Arial" w:cs="Arial"/>
                <w:color w:val="000000"/>
              </w:rPr>
              <w:t>S10</w:t>
            </w:r>
          </w:ins>
        </w:sdtContent>
      </w:sdt>
      <w:sdt>
        <w:sdtPr>
          <w:tag w:val="goog_rdk_189"/>
          <w:id w:val="-1274022042"/>
        </w:sdtPr>
        <w:sdtContent>
          <w:del w:id="224" w:author="Marie-Christine Rufener" w:date="2024-07-07T19:28:00Z">
            <w:r w:rsidRPr="00126531">
              <w:fldChar w:fldCharType="begin"/>
            </w:r>
            <w:r w:rsidRPr="00126531">
              <w:delInstrText>HYPERLINK \l "_heading=h.48pi1tg"</w:delInstrText>
            </w:r>
            <w:r w:rsidRPr="00126531">
              <w:fldChar w:fldCharType="separate"/>
            </w:r>
            <w:r w:rsidRPr="00126531">
              <w:rPr>
                <w:rFonts w:ascii="Arial" w:eastAsia="Arial" w:hAnsi="Arial" w:cs="Arial"/>
                <w:color w:val="0000FF"/>
              </w:rPr>
              <w:delText>B19</w:delText>
            </w:r>
            <w:r w:rsidRPr="00126531">
              <w:fldChar w:fldCharType="end"/>
            </w:r>
          </w:del>
        </w:sdtContent>
      </w:sdt>
      <w:r w:rsidRPr="00126531">
        <w:rPr>
          <w:rFonts w:ascii="Arial" w:eastAsia="Arial" w:hAnsi="Arial" w:cs="Arial"/>
          <w:color w:val="000000"/>
        </w:rPr>
        <w:t xml:space="preserve">, respectively), or differing population trends between the two prediction methods (e.g., Donetsk, Luhansk and Shehyni in </w:t>
      </w:r>
      <w:ins w:id="225" w:author="Marie-Christine ." w:date="2024-07-18T10:04:00Z" w16du:dateUtc="2024-07-18T13:04:00Z">
        <w:r w:rsidR="00940306">
          <w:rPr>
            <w:rFonts w:ascii="Arial" w:hAnsi="Arial" w:cs="Arial"/>
          </w:rPr>
          <w:t>Supplementary</w:t>
        </w:r>
        <w:r w:rsidR="00940306" w:rsidRPr="00126531">
          <w:rPr>
            <w:rFonts w:ascii="Arial" w:eastAsia="Arial" w:hAnsi="Arial" w:cs="Arial"/>
            <w:color w:val="000000"/>
          </w:rPr>
          <w:t xml:space="preserve"> </w:t>
        </w:r>
      </w:ins>
      <w:r w:rsidRPr="00126531">
        <w:rPr>
          <w:rFonts w:ascii="Arial" w:eastAsia="Arial" w:hAnsi="Arial" w:cs="Arial"/>
          <w:color w:val="000000"/>
        </w:rPr>
        <w:t xml:space="preserve">Figs. </w:t>
      </w:r>
      <w:sdt>
        <w:sdtPr>
          <w:tag w:val="goog_rdk_190"/>
          <w:id w:val="1839646107"/>
        </w:sdtPr>
        <w:sdtContent>
          <w:ins w:id="226" w:author="Marie-Christine Rufener" w:date="2024-07-07T19:28:00Z">
            <w:r w:rsidRPr="00126531">
              <w:rPr>
                <w:rFonts w:ascii="Arial" w:eastAsia="Arial" w:hAnsi="Arial" w:cs="Arial"/>
                <w:color w:val="000000"/>
              </w:rPr>
              <w:t>S8</w:t>
            </w:r>
          </w:ins>
        </w:sdtContent>
      </w:sdt>
      <w:sdt>
        <w:sdtPr>
          <w:tag w:val="goog_rdk_191"/>
          <w:id w:val="928930087"/>
        </w:sdtPr>
        <w:sdtContent>
          <w:del w:id="227" w:author="Marie-Christine Rufener" w:date="2024-07-07T19:28:00Z">
            <w:r w:rsidRPr="00126531">
              <w:fldChar w:fldCharType="begin"/>
            </w:r>
            <w:r w:rsidRPr="00126531">
              <w:delInstrText>HYPERLINK \l "_heading=h.2afmg28"</w:delInstrText>
            </w:r>
            <w:r w:rsidRPr="00126531">
              <w:fldChar w:fldCharType="separate"/>
            </w:r>
            <w:r w:rsidRPr="00126531">
              <w:rPr>
                <w:rFonts w:ascii="Arial" w:eastAsia="Arial" w:hAnsi="Arial" w:cs="Arial"/>
                <w:color w:val="0000FF"/>
              </w:rPr>
              <w:delText>B17</w:delText>
            </w:r>
            <w:r w:rsidRPr="00126531">
              <w:fldChar w:fldCharType="end"/>
            </w:r>
          </w:del>
        </w:sdtContent>
      </w:sdt>
      <w:r w:rsidRPr="00126531">
        <w:rPr>
          <w:rFonts w:ascii="Arial" w:eastAsia="Arial" w:hAnsi="Arial" w:cs="Arial"/>
          <w:color w:val="000000"/>
        </w:rPr>
        <w:t xml:space="preserve">, </w:t>
      </w:r>
      <w:sdt>
        <w:sdtPr>
          <w:tag w:val="goog_rdk_192"/>
          <w:id w:val="-1987926274"/>
        </w:sdtPr>
        <w:sdtContent>
          <w:ins w:id="228" w:author="Marie-Christine Rufener" w:date="2024-07-07T19:28:00Z">
            <w:r w:rsidRPr="00126531">
              <w:rPr>
                <w:rFonts w:ascii="Arial" w:eastAsia="Arial" w:hAnsi="Arial" w:cs="Arial"/>
                <w:color w:val="000000"/>
              </w:rPr>
              <w:t>S10</w:t>
            </w:r>
          </w:ins>
        </w:sdtContent>
      </w:sdt>
      <w:sdt>
        <w:sdtPr>
          <w:tag w:val="goog_rdk_193"/>
          <w:id w:val="-828743787"/>
        </w:sdtPr>
        <w:sdtContent>
          <w:del w:id="229" w:author="Marie-Christine Rufener" w:date="2024-07-07T19:28:00Z">
            <w:r w:rsidRPr="00126531">
              <w:fldChar w:fldCharType="begin"/>
            </w:r>
            <w:r w:rsidRPr="00126531">
              <w:delInstrText>HYPERLINK \l "_heading=h.48pi1tg"</w:delInstrText>
            </w:r>
            <w:r w:rsidRPr="00126531">
              <w:fldChar w:fldCharType="separate"/>
            </w:r>
            <w:r w:rsidRPr="00126531">
              <w:rPr>
                <w:rFonts w:ascii="Arial" w:eastAsia="Arial" w:hAnsi="Arial" w:cs="Arial"/>
                <w:color w:val="0000FF"/>
              </w:rPr>
              <w:delText>B19</w:delText>
            </w:r>
            <w:r w:rsidRPr="00126531">
              <w:fldChar w:fldCharType="end"/>
            </w:r>
          </w:del>
        </w:sdtContent>
      </w:sdt>
      <w:r w:rsidRPr="00126531">
        <w:rPr>
          <w:rFonts w:ascii="Arial" w:eastAsia="Arial" w:hAnsi="Arial" w:cs="Arial"/>
          <w:color w:val="0000FF"/>
        </w:rPr>
        <w:t xml:space="preserve"> </w:t>
      </w:r>
      <w:r w:rsidRPr="00126531">
        <w:rPr>
          <w:rFonts w:ascii="Arial" w:eastAsia="Arial" w:hAnsi="Arial" w:cs="Arial"/>
          <w:color w:val="000000"/>
        </w:rPr>
        <w:t xml:space="preserve">and </w:t>
      </w:r>
      <w:sdt>
        <w:sdtPr>
          <w:tag w:val="goog_rdk_194"/>
          <w:id w:val="499393727"/>
        </w:sdtPr>
        <w:sdtContent>
          <w:ins w:id="230" w:author="Marie-Christine Rufener" w:date="2024-07-07T19:29:00Z">
            <w:r w:rsidRPr="00126531">
              <w:rPr>
                <w:rFonts w:ascii="Arial" w:eastAsia="Arial" w:hAnsi="Arial" w:cs="Arial"/>
                <w:color w:val="000000"/>
              </w:rPr>
              <w:t>S12</w:t>
            </w:r>
          </w:ins>
        </w:sdtContent>
      </w:sdt>
      <w:sdt>
        <w:sdtPr>
          <w:tag w:val="goog_rdk_195"/>
          <w:id w:val="296578245"/>
        </w:sdtPr>
        <w:sdtContent>
          <w:del w:id="231" w:author="Marie-Christine Rufener" w:date="2024-07-07T19:29:00Z">
            <w:r w:rsidRPr="00126531">
              <w:fldChar w:fldCharType="begin"/>
            </w:r>
            <w:r w:rsidRPr="00126531">
              <w:delInstrText>HYPERLINK \l "_heading=h.1opuj5n"</w:delInstrText>
            </w:r>
            <w:r w:rsidRPr="00126531">
              <w:fldChar w:fldCharType="separate"/>
            </w:r>
            <w:r w:rsidRPr="00126531">
              <w:rPr>
                <w:rFonts w:ascii="Arial" w:eastAsia="Arial" w:hAnsi="Arial" w:cs="Arial"/>
                <w:color w:val="0000FF"/>
              </w:rPr>
              <w:delText>B21</w:delText>
            </w:r>
            <w:r w:rsidRPr="00126531">
              <w:fldChar w:fldCharType="end"/>
            </w:r>
          </w:del>
        </w:sdtContent>
      </w:sdt>
      <w:r w:rsidRPr="00126531">
        <w:rPr>
          <w:rFonts w:ascii="Arial" w:eastAsia="Arial" w:hAnsi="Arial" w:cs="Arial"/>
          <w:color w:val="000000"/>
        </w:rPr>
        <w:t>,</w:t>
      </w:r>
      <w:r>
        <w:rPr>
          <w:rFonts w:ascii="Arial" w:eastAsia="Arial" w:hAnsi="Arial" w:cs="Arial"/>
          <w:color w:val="000000"/>
        </w:rPr>
        <w:t xml:space="preserve"> respectively). This likely results from poor model fit, violation of one or more model assumptions, or because the number of cars during the conflict year was simply far outside the model’s prediction range.</w:t>
      </w:r>
    </w:p>
    <w:p w14:paraId="1DC98EE6" w14:textId="318AB1CD" w:rsidR="00073438" w:rsidRDefault="00000000">
      <w:pPr>
        <w:widowControl w:val="0"/>
        <w:pBdr>
          <w:top w:val="nil"/>
          <w:left w:val="nil"/>
          <w:bottom w:val="nil"/>
          <w:right w:val="nil"/>
          <w:between w:val="nil"/>
        </w:pBdr>
        <w:spacing w:before="200" w:after="0" w:line="360" w:lineRule="auto"/>
        <w:ind w:right="-42"/>
        <w:rPr>
          <w:rFonts w:ascii="Arial" w:eastAsia="Arial" w:hAnsi="Arial" w:cs="Arial"/>
          <w:color w:val="000000"/>
        </w:rPr>
      </w:pPr>
      <w:r>
        <w:rPr>
          <w:rFonts w:ascii="Arial" w:eastAsia="Arial" w:hAnsi="Arial" w:cs="Arial"/>
          <w:color w:val="000000"/>
        </w:rPr>
        <w:t>The results from the GAM approach generally revealed a good performance in terms of goodness-of-fit, as most of the evaluated cities (25/43) displayed a coefficient of determination above 60% (see</w:t>
      </w:r>
      <w:ins w:id="232" w:author="Marie-Christine ." w:date="2024-07-18T10:04:00Z" w16du:dateUtc="2024-07-18T13:04:00Z">
        <w:r w:rsidR="001C1346">
          <w:rPr>
            <w:rFonts w:ascii="Arial" w:eastAsia="Arial" w:hAnsi="Arial" w:cs="Arial"/>
            <w:color w:val="000000"/>
          </w:rPr>
          <w:t xml:space="preserve"> </w:t>
        </w:r>
        <w:r w:rsidR="001C1346">
          <w:rPr>
            <w:rFonts w:ascii="Arial" w:hAnsi="Arial" w:cs="Arial"/>
          </w:rPr>
          <w:t>Supplementary</w:t>
        </w:r>
      </w:ins>
      <w:r>
        <w:rPr>
          <w:rFonts w:ascii="Arial" w:eastAsia="Arial" w:hAnsi="Arial" w:cs="Arial"/>
          <w:color w:val="000000"/>
        </w:rPr>
        <w:t xml:space="preserve"> Table </w:t>
      </w:r>
      <w:sdt>
        <w:sdtPr>
          <w:tag w:val="goog_rdk_196"/>
          <w:id w:val="271602561"/>
        </w:sdtPr>
        <w:sdtContent>
          <w:ins w:id="233" w:author="Marie-Christine Rufener" w:date="2024-07-07T18:13:00Z">
            <w:r>
              <w:rPr>
                <w:rFonts w:ascii="Arial" w:eastAsia="Arial" w:hAnsi="Arial" w:cs="Arial"/>
                <w:color w:val="000000"/>
              </w:rPr>
              <w:t>S</w:t>
            </w:r>
          </w:ins>
        </w:sdtContent>
      </w:sdt>
      <w:sdt>
        <w:sdtPr>
          <w:tag w:val="goog_rdk_197"/>
          <w:id w:val="-572429670"/>
        </w:sdtPr>
        <w:sdtContent>
          <w:del w:id="234" w:author="Marie-Christine Rufener" w:date="2024-07-07T18:13:00Z">
            <w:r>
              <w:rPr>
                <w:rFonts w:ascii="Arial" w:eastAsia="Arial" w:hAnsi="Arial" w:cs="Arial"/>
              </w:rPr>
              <w:delText>A</w:delText>
            </w:r>
          </w:del>
        </w:sdtContent>
      </w:sdt>
      <w:r>
        <w:rPr>
          <w:rFonts w:ascii="Arial" w:eastAsia="Arial" w:hAnsi="Arial" w:cs="Arial"/>
        </w:rPr>
        <w:t>1</w:t>
      </w:r>
      <w:r>
        <w:rPr>
          <w:rFonts w:ascii="Arial" w:eastAsia="Arial" w:hAnsi="Arial" w:cs="Arial"/>
          <w:color w:val="000000"/>
        </w:rPr>
        <w:t xml:space="preserve">), and followed reasonably well the evaluated model assumptions (refer </w:t>
      </w:r>
      <w:r w:rsidRPr="00126531">
        <w:rPr>
          <w:rFonts w:ascii="Arial" w:eastAsia="Arial" w:hAnsi="Arial" w:cs="Arial"/>
          <w:color w:val="000000"/>
        </w:rPr>
        <w:t>to</w:t>
      </w:r>
      <w:ins w:id="235" w:author="Marie-Christine ." w:date="2024-07-18T10:04:00Z" w16du:dateUtc="2024-07-18T13:04:00Z">
        <w:r w:rsidR="001C1346">
          <w:rPr>
            <w:rFonts w:ascii="Arial" w:eastAsia="Arial" w:hAnsi="Arial" w:cs="Arial"/>
            <w:color w:val="000000"/>
          </w:rPr>
          <w:t xml:space="preserve"> </w:t>
        </w:r>
        <w:r w:rsidR="001C1346">
          <w:rPr>
            <w:rFonts w:ascii="Arial" w:hAnsi="Arial" w:cs="Arial"/>
          </w:rPr>
          <w:t>Supplementary</w:t>
        </w:r>
      </w:ins>
      <w:r w:rsidRPr="00126531">
        <w:rPr>
          <w:rFonts w:ascii="Arial" w:eastAsia="Arial" w:hAnsi="Arial" w:cs="Arial"/>
          <w:color w:val="000000"/>
        </w:rPr>
        <w:t xml:space="preserve"> </w:t>
      </w:r>
      <w:sdt>
        <w:sdtPr>
          <w:tag w:val="goog_rdk_198"/>
          <w:id w:val="-223225556"/>
        </w:sdtPr>
        <w:sdtContent>
          <w:r w:rsidRPr="00126531">
            <w:rPr>
              <w:rFonts w:ascii="Arial" w:eastAsia="Arial" w:hAnsi="Arial" w:cs="Arial"/>
              <w:color w:val="000000"/>
            </w:rPr>
            <w:t xml:space="preserve">Fig. </w:t>
          </w:r>
        </w:sdtContent>
      </w:sdt>
      <w:sdt>
        <w:sdtPr>
          <w:tag w:val="goog_rdk_199"/>
          <w:id w:val="-819263257"/>
        </w:sdtPr>
        <w:sdtContent>
          <w:sdt>
            <w:sdtPr>
              <w:tag w:val="goog_rdk_200"/>
              <w:id w:val="-484308028"/>
            </w:sdtPr>
            <w:sdtContent>
              <w:ins w:id="236" w:author="Marie-Christine Rufener" w:date="2024-07-07T19:29:00Z">
                <w:r w:rsidRPr="00126531">
                  <w:rPr>
                    <w:rFonts w:ascii="Arial" w:eastAsia="Arial" w:hAnsi="Arial" w:cs="Arial"/>
                    <w:color w:val="000000"/>
                  </w:rPr>
                  <w:t>S1</w:t>
                </w:r>
              </w:ins>
            </w:sdtContent>
          </w:sdt>
          <w:customXmlInsRangeStart w:id="237" w:author="Marie-Christine Rufener" w:date="2024-07-07T19:29:00Z"/>
          <w:sdt>
            <w:sdtPr>
              <w:tag w:val="goog_rdk_201"/>
              <w:id w:val="-1714408804"/>
            </w:sdtPr>
            <w:sdtContent>
              <w:customXmlInsRangeEnd w:id="237"/>
              <w:ins w:id="238" w:author="Marie-Christine Rufener" w:date="2024-07-07T19:29:00Z">
                <w:r w:rsidRPr="00126531">
                  <w:rPr>
                    <w:rFonts w:ascii="Arial" w:eastAsia="Arial" w:hAnsi="Arial" w:cs="Arial"/>
                    <w:color w:val="000000"/>
                  </w:rPr>
                  <w:t>3</w:t>
                </w:r>
              </w:ins>
              <w:customXmlInsRangeStart w:id="239" w:author="Marie-Christine Rufener" w:date="2024-07-07T19:29:00Z"/>
            </w:sdtContent>
          </w:sdt>
          <w:customXmlInsRangeEnd w:id="239"/>
        </w:sdtContent>
      </w:sdt>
      <w:sdt>
        <w:sdtPr>
          <w:tag w:val="goog_rdk_202"/>
          <w:id w:val="-1049219477"/>
        </w:sdtPr>
        <w:sdtContent>
          <w:del w:id="240" w:author="Marie-Christine Rufener" w:date="2024-07-07T19:29:00Z">
            <w:r w:rsidRPr="00126531">
              <w:fldChar w:fldCharType="begin"/>
            </w:r>
            <w:r w:rsidRPr="00126531">
              <w:delInstrText>HYPERLINK \l "_heading=h.2nusc19"</w:delInstrText>
            </w:r>
            <w:r w:rsidRPr="00126531">
              <w:fldChar w:fldCharType="separate"/>
            </w:r>
          </w:del>
          <w:customXmlDelRangeStart w:id="241" w:author="Marie-Christine Rufener" w:date="2024-07-07T19:29:00Z"/>
          <w:sdt>
            <w:sdtPr>
              <w:tag w:val="goog_rdk_203"/>
              <w:id w:val="-590089736"/>
            </w:sdtPr>
            <w:sdtContent>
              <w:customXmlDelRangeEnd w:id="241"/>
              <w:del w:id="242" w:author="Marie-Christine Rufener" w:date="2024-07-07T19:29:00Z">
                <w:r w:rsidRPr="00667AC5">
                  <w:rPr>
                    <w:rFonts w:ascii="Arial" w:eastAsia="Arial" w:hAnsi="Arial" w:cs="Arial"/>
                    <w:color w:val="0000FF"/>
                  </w:rPr>
                  <w:delText>B23</w:delText>
                </w:r>
              </w:del>
              <w:customXmlDelRangeStart w:id="243" w:author="Marie-Christine Rufener" w:date="2024-07-07T19:29:00Z"/>
            </w:sdtContent>
          </w:sdt>
          <w:customXmlDelRangeEnd w:id="243"/>
          <w:del w:id="244" w:author="Marie-Christine Rufener" w:date="2024-07-07T19:29:00Z">
            <w:r w:rsidRPr="00126531">
              <w:fldChar w:fldCharType="end"/>
            </w:r>
          </w:del>
        </w:sdtContent>
      </w:sdt>
      <w:r w:rsidRPr="00126531">
        <w:rPr>
          <w:rFonts w:ascii="Arial" w:eastAsia="Arial" w:hAnsi="Arial" w:cs="Arial"/>
          <w:color w:val="0000FF"/>
        </w:rPr>
        <w:t xml:space="preserve"> </w:t>
      </w:r>
      <w:r w:rsidRPr="00126531">
        <w:rPr>
          <w:rFonts w:ascii="Arial" w:eastAsia="Arial" w:hAnsi="Arial" w:cs="Arial"/>
          <w:color w:val="000000"/>
        </w:rPr>
        <w:t>for an</w:t>
      </w:r>
      <w:r>
        <w:rPr>
          <w:rFonts w:ascii="Arial" w:eastAsia="Arial" w:hAnsi="Arial" w:cs="Arial"/>
          <w:color w:val="000000"/>
        </w:rPr>
        <w:t xml:space="preserve"> example). This means that the city-specific baseline population sizes could be generally well estimated by the number of cars, and the model is as such suitable for predicting population during the war period. For models outside these conditions, we caution against any solid conclusion.</w:t>
      </w:r>
    </w:p>
    <w:p w14:paraId="587BE0B9" w14:textId="7CA93CFB" w:rsidR="00073438" w:rsidRDefault="00000000">
      <w:pPr>
        <w:widowControl w:val="0"/>
        <w:pBdr>
          <w:top w:val="nil"/>
          <w:left w:val="nil"/>
          <w:bottom w:val="nil"/>
          <w:right w:val="nil"/>
          <w:between w:val="nil"/>
        </w:pBdr>
        <w:spacing w:before="200" w:after="0" w:line="360" w:lineRule="auto"/>
        <w:ind w:right="-42"/>
        <w:rPr>
          <w:rFonts w:ascii="Arial" w:eastAsia="Arial" w:hAnsi="Arial" w:cs="Arial"/>
          <w:color w:val="000000"/>
        </w:rPr>
      </w:pPr>
      <w:r>
        <w:rPr>
          <w:rFonts w:ascii="Arial" w:eastAsia="Arial" w:hAnsi="Arial" w:cs="Arial"/>
          <w:color w:val="000000"/>
        </w:rPr>
        <w:t xml:space="preserve">Irrespective of the prediction method, our results revealed similar trends in terms of people displacement across cities and oblasts. In line with the raw car dynamics reported previously, the current results also suggest an East-to-West movement of population (Figs. </w:t>
      </w:r>
      <w:sdt>
        <w:sdtPr>
          <w:tag w:val="goog_rdk_204"/>
          <w:id w:val="7112273"/>
        </w:sdtPr>
        <w:sdtContent>
          <w:ins w:id="245" w:author="Marie-Christine Rufener" w:date="2024-07-07T16:07:00Z">
            <w:r>
              <w:rPr>
                <w:rFonts w:ascii="Arial" w:eastAsia="Arial" w:hAnsi="Arial" w:cs="Arial"/>
                <w:color w:val="000000"/>
              </w:rPr>
              <w:t>5</w:t>
            </w:r>
          </w:ins>
        </w:sdtContent>
      </w:sdt>
      <w:sdt>
        <w:sdtPr>
          <w:tag w:val="goog_rdk_205"/>
          <w:id w:val="994773843"/>
        </w:sdtPr>
        <w:sdtContent>
          <w:del w:id="246" w:author="Marie-Christine Rufener" w:date="2024-07-07T16:07:00Z">
            <w:r>
              <w:fldChar w:fldCharType="begin"/>
            </w:r>
            <w:r>
              <w:delInstrText>HYPERLINK \l "_heading=h.39kk8xu"</w:delInstrText>
            </w:r>
            <w:r>
              <w:fldChar w:fldCharType="separate"/>
            </w:r>
            <w:r>
              <w:rPr>
                <w:rFonts w:ascii="Arial" w:eastAsia="Arial" w:hAnsi="Arial" w:cs="Arial"/>
                <w:color w:val="0000FF"/>
              </w:rPr>
              <w:delText>6</w:delText>
            </w:r>
            <w:r>
              <w:fldChar w:fldCharType="end"/>
            </w:r>
          </w:del>
        </w:sdtContent>
      </w:sdt>
      <w:r>
        <w:rPr>
          <w:rFonts w:ascii="Arial" w:eastAsia="Arial" w:hAnsi="Arial" w:cs="Arial"/>
          <w:color w:val="0000FF"/>
        </w:rPr>
        <w:t xml:space="preserve"> </w:t>
      </w:r>
      <w:r>
        <w:rPr>
          <w:rFonts w:ascii="Arial" w:eastAsia="Arial" w:hAnsi="Arial" w:cs="Arial"/>
          <w:color w:val="000000"/>
        </w:rPr>
        <w:t>and</w:t>
      </w:r>
      <w:ins w:id="247" w:author="Marie-Christine ." w:date="2024-07-18T10:06:00Z" w16du:dateUtc="2024-07-18T13:06:00Z">
        <w:r w:rsidR="001F57D1">
          <w:rPr>
            <w:rFonts w:ascii="Arial" w:eastAsia="Arial" w:hAnsi="Arial" w:cs="Arial"/>
            <w:color w:val="000000"/>
          </w:rPr>
          <w:t xml:space="preserve"> </w:t>
        </w:r>
        <w:r w:rsidR="001F57D1">
          <w:rPr>
            <w:rFonts w:ascii="Arial" w:hAnsi="Arial" w:cs="Arial"/>
          </w:rPr>
          <w:t>Supplementary</w:t>
        </w:r>
        <w:r w:rsidR="001F57D1">
          <w:rPr>
            <w:rFonts w:ascii="Arial" w:hAnsi="Arial" w:cs="Arial"/>
          </w:rPr>
          <w:t xml:space="preserve"> Figs.</w:t>
        </w:r>
      </w:ins>
      <w:r>
        <w:rPr>
          <w:rFonts w:ascii="Arial" w:eastAsia="Arial" w:hAnsi="Arial" w:cs="Arial"/>
          <w:color w:val="000000"/>
        </w:rPr>
        <w:t xml:space="preserve"> </w:t>
      </w:r>
      <w:sdt>
        <w:sdtPr>
          <w:tag w:val="goog_rdk_206"/>
          <w:id w:val="-1133333516"/>
        </w:sdtPr>
        <w:sdtContent>
          <w:ins w:id="248" w:author="Marie-Christine Rufener" w:date="2024-07-07T19:31:00Z">
            <w:r w:rsidRPr="00126531">
              <w:rPr>
                <w:rFonts w:ascii="Arial" w:eastAsia="Arial" w:hAnsi="Arial" w:cs="Arial"/>
                <w:color w:val="000000"/>
              </w:rPr>
              <w:t>S8</w:t>
            </w:r>
          </w:ins>
        </w:sdtContent>
      </w:sdt>
      <w:sdt>
        <w:sdtPr>
          <w:tag w:val="goog_rdk_207"/>
          <w:id w:val="-63186849"/>
        </w:sdtPr>
        <w:sdtContent>
          <w:del w:id="249" w:author="Marie-Christine Rufener" w:date="2024-07-07T19:31:00Z">
            <w:r w:rsidRPr="00126531">
              <w:fldChar w:fldCharType="begin"/>
            </w:r>
            <w:r w:rsidRPr="00126531">
              <w:delInstrText>HYPERLINK \l "_heading=h.2afmg28"</w:delInstrText>
            </w:r>
            <w:r w:rsidRPr="00126531">
              <w:fldChar w:fldCharType="separate"/>
            </w:r>
            <w:r w:rsidRPr="00126531">
              <w:rPr>
                <w:rFonts w:ascii="Arial" w:eastAsia="Arial" w:hAnsi="Arial" w:cs="Arial"/>
                <w:color w:val="0000FF"/>
              </w:rPr>
              <w:delText>B17</w:delText>
            </w:r>
            <w:r w:rsidRPr="00126531">
              <w:fldChar w:fldCharType="end"/>
            </w:r>
          </w:del>
        </w:sdtContent>
      </w:sdt>
      <w:r w:rsidRPr="00126531">
        <w:rPr>
          <w:rFonts w:ascii="Arial" w:eastAsia="Arial" w:hAnsi="Arial" w:cs="Arial"/>
          <w:color w:val="0000FF"/>
        </w:rPr>
        <w:t xml:space="preserve"> </w:t>
      </w:r>
      <w:r w:rsidRPr="00126531">
        <w:rPr>
          <w:rFonts w:ascii="Arial" w:eastAsia="Arial" w:hAnsi="Arial" w:cs="Arial"/>
          <w:color w:val="000000"/>
        </w:rPr>
        <w:t xml:space="preserve">- </w:t>
      </w:r>
      <w:sdt>
        <w:sdtPr>
          <w:tag w:val="goog_rdk_208"/>
          <w:id w:val="496081236"/>
        </w:sdtPr>
        <w:sdtContent>
          <w:ins w:id="250" w:author="Marie-Christine Rufener" w:date="2024-07-07T19:31:00Z">
            <w:r w:rsidRPr="00126531">
              <w:rPr>
                <w:rFonts w:ascii="Arial" w:eastAsia="Arial" w:hAnsi="Arial" w:cs="Arial"/>
                <w:color w:val="000000"/>
              </w:rPr>
              <w:t>S12</w:t>
            </w:r>
          </w:ins>
        </w:sdtContent>
      </w:sdt>
      <w:sdt>
        <w:sdtPr>
          <w:tag w:val="goog_rdk_209"/>
          <w:id w:val="-1740932249"/>
        </w:sdtPr>
        <w:sdtContent>
          <w:del w:id="251" w:author="Marie-Christine Rufener" w:date="2024-07-07T19:31:00Z">
            <w:r w:rsidRPr="00126531">
              <w:fldChar w:fldCharType="begin"/>
            </w:r>
            <w:r w:rsidRPr="00126531">
              <w:delInstrText>HYPERLINK \l "_heading=h.1opuj5n"</w:delInstrText>
            </w:r>
            <w:r w:rsidRPr="00126531">
              <w:fldChar w:fldCharType="separate"/>
            </w:r>
            <w:r w:rsidRPr="00126531">
              <w:rPr>
                <w:rFonts w:ascii="Arial" w:eastAsia="Arial" w:hAnsi="Arial" w:cs="Arial"/>
                <w:color w:val="0000FF"/>
              </w:rPr>
              <w:delText>B21</w:delText>
            </w:r>
            <w:r w:rsidRPr="00126531">
              <w:fldChar w:fldCharType="end"/>
            </w:r>
          </w:del>
        </w:sdtContent>
      </w:sdt>
      <w:r w:rsidRPr="00126531">
        <w:rPr>
          <w:rFonts w:ascii="Arial" w:eastAsia="Arial" w:hAnsi="Arial" w:cs="Arial"/>
          <w:color w:val="000000"/>
        </w:rPr>
        <w:t>).</w:t>
      </w:r>
      <w:r>
        <w:rPr>
          <w:rFonts w:ascii="Arial" w:eastAsia="Arial" w:hAnsi="Arial" w:cs="Arial"/>
          <w:color w:val="000000"/>
        </w:rPr>
        <w:t xml:space="preserve"> In the first months following the start of the War (March-April), cities in the West, such as Uzhhorod and Ivano-Frankivsk, also showed a substantial increase in the number of people compared to their pre-War population (Figs. </w:t>
      </w:r>
      <w:sdt>
        <w:sdtPr>
          <w:tag w:val="goog_rdk_210"/>
          <w:id w:val="-1968569274"/>
        </w:sdtPr>
        <w:sdtContent>
          <w:ins w:id="252" w:author="Marie-Christine Rufener" w:date="2024-07-07T16:07:00Z">
            <w:r>
              <w:rPr>
                <w:rFonts w:ascii="Arial" w:eastAsia="Arial" w:hAnsi="Arial" w:cs="Arial"/>
                <w:color w:val="000000"/>
              </w:rPr>
              <w:t>5</w:t>
            </w:r>
          </w:ins>
        </w:sdtContent>
      </w:sdt>
      <w:sdt>
        <w:sdtPr>
          <w:tag w:val="goog_rdk_211"/>
          <w:id w:val="783237337"/>
        </w:sdtPr>
        <w:sdtContent>
          <w:del w:id="253" w:author="Marie-Christine Rufener" w:date="2024-07-07T16:07:00Z">
            <w:r>
              <w:fldChar w:fldCharType="begin"/>
            </w:r>
            <w:r>
              <w:delInstrText>HYPERLINK \l "_heading=h.39kk8xu"</w:delInstrText>
            </w:r>
            <w:r>
              <w:fldChar w:fldCharType="separate"/>
            </w:r>
            <w:r>
              <w:rPr>
                <w:rFonts w:ascii="Arial" w:eastAsia="Arial" w:hAnsi="Arial" w:cs="Arial"/>
                <w:color w:val="0000FF"/>
              </w:rPr>
              <w:delText>6</w:delText>
            </w:r>
            <w:r>
              <w:fldChar w:fldCharType="end"/>
            </w:r>
          </w:del>
        </w:sdtContent>
      </w:sdt>
      <w:r>
        <w:rPr>
          <w:rFonts w:ascii="Arial" w:eastAsia="Arial" w:hAnsi="Arial" w:cs="Arial"/>
          <w:color w:val="0000FF"/>
        </w:rPr>
        <w:t xml:space="preserve"> </w:t>
      </w:r>
      <w:r>
        <w:rPr>
          <w:rFonts w:ascii="Arial" w:eastAsia="Arial" w:hAnsi="Arial" w:cs="Arial"/>
          <w:color w:val="000000"/>
        </w:rPr>
        <w:t xml:space="preserve">and </w:t>
      </w:r>
      <w:ins w:id="254" w:author="Marie-Christine ." w:date="2024-07-18T10:06:00Z" w16du:dateUtc="2024-07-18T13:06:00Z">
        <w:r w:rsidR="001F57D1">
          <w:rPr>
            <w:rFonts w:ascii="Arial" w:eastAsia="Arial" w:hAnsi="Arial" w:cs="Arial"/>
            <w:color w:val="000000"/>
          </w:rPr>
          <w:t xml:space="preserve"> </w:t>
        </w:r>
        <w:r w:rsidR="001F57D1">
          <w:rPr>
            <w:rFonts w:ascii="Arial" w:hAnsi="Arial" w:cs="Arial"/>
          </w:rPr>
          <w:t>Supplementary</w:t>
        </w:r>
        <w:r w:rsidR="001F57D1">
          <w:rPr>
            <w:rFonts w:ascii="Arial" w:hAnsi="Arial" w:cs="Arial"/>
          </w:rPr>
          <w:t xml:space="preserve"> Fig.</w:t>
        </w:r>
        <w:r w:rsidR="001F57D1">
          <w:t xml:space="preserve"> </w:t>
        </w:r>
      </w:ins>
      <w:sdt>
        <w:sdtPr>
          <w:tag w:val="goog_rdk_212"/>
          <w:id w:val="208384463"/>
        </w:sdtPr>
        <w:sdtContent>
          <w:ins w:id="255" w:author="Marie-Christine Rufener" w:date="2024-07-07T19:31:00Z">
            <w:r>
              <w:rPr>
                <w:rFonts w:ascii="Arial" w:eastAsia="Arial" w:hAnsi="Arial" w:cs="Arial"/>
                <w:color w:val="000000"/>
              </w:rPr>
              <w:t>S9</w:t>
            </w:r>
          </w:ins>
        </w:sdtContent>
      </w:sdt>
      <w:sdt>
        <w:sdtPr>
          <w:tag w:val="goog_rdk_213"/>
          <w:id w:val="-1911601585"/>
        </w:sdtPr>
        <w:sdtContent>
          <w:del w:id="256" w:author="Marie-Christine Rufener" w:date="2024-07-07T19:31:00Z">
            <w:r w:rsidRPr="00126531">
              <w:fldChar w:fldCharType="begin"/>
            </w:r>
            <w:r w:rsidRPr="00126531">
              <w:delInstrText>HYPERLINK \l "_heading=h.1302m92"</w:delInstrText>
            </w:r>
            <w:r w:rsidRPr="00126531">
              <w:fldChar w:fldCharType="separate"/>
            </w:r>
          </w:del>
          <w:customXmlDelRangeStart w:id="257" w:author="Marie-Christine Rufener" w:date="2024-07-07T19:31:00Z"/>
          <w:sdt>
            <w:sdtPr>
              <w:tag w:val="goog_rdk_214"/>
              <w:id w:val="-1272475068"/>
            </w:sdtPr>
            <w:sdtContent>
              <w:customXmlDelRangeEnd w:id="257"/>
              <w:del w:id="258" w:author="Marie-Christine Rufener" w:date="2024-07-07T19:31:00Z">
                <w:r w:rsidRPr="00667AC5">
                  <w:rPr>
                    <w:rFonts w:ascii="Arial" w:eastAsia="Arial" w:hAnsi="Arial" w:cs="Arial"/>
                    <w:color w:val="0000FF"/>
                  </w:rPr>
                  <w:delText>B18</w:delText>
                </w:r>
              </w:del>
              <w:customXmlDelRangeStart w:id="259" w:author="Marie-Christine Rufener" w:date="2024-07-07T19:31:00Z"/>
            </w:sdtContent>
          </w:sdt>
          <w:customXmlDelRangeEnd w:id="259"/>
          <w:del w:id="260" w:author="Marie-Christine Rufener" w:date="2024-07-07T19:31:00Z">
            <w:r w:rsidRPr="00126531">
              <w:fldChar w:fldCharType="end"/>
            </w:r>
          </w:del>
        </w:sdtContent>
      </w:sdt>
      <w:r w:rsidRPr="00126531">
        <w:rPr>
          <w:rFonts w:ascii="Arial" w:eastAsia="Arial" w:hAnsi="Arial" w:cs="Arial"/>
          <w:color w:val="000000"/>
        </w:rPr>
        <w:t>). The</w:t>
      </w:r>
      <w:r>
        <w:rPr>
          <w:rFonts w:ascii="Arial" w:eastAsia="Arial" w:hAnsi="Arial" w:cs="Arial"/>
          <w:color w:val="000000"/>
        </w:rPr>
        <w:t xml:space="preserve"> population of Ivano-Frankivsk increased substantially compared to all other western cities, with estimates ranging between +157% - +623% above the pre-War population size </w:t>
      </w:r>
      <w:r w:rsidRPr="00126531">
        <w:rPr>
          <w:rFonts w:ascii="Arial" w:eastAsia="Arial" w:hAnsi="Arial" w:cs="Arial"/>
          <w:color w:val="000000"/>
        </w:rPr>
        <w:t>(</w:t>
      </w:r>
      <w:ins w:id="261" w:author="Marie-Christine ." w:date="2024-07-18T10:08:00Z" w16du:dateUtc="2024-07-18T13:08:00Z">
        <w:r w:rsidR="001F57D1">
          <w:rPr>
            <w:rFonts w:ascii="Arial" w:eastAsia="Arial" w:hAnsi="Arial" w:cs="Arial"/>
            <w:color w:val="000000"/>
          </w:rPr>
          <w:t xml:space="preserve">see </w:t>
        </w:r>
        <w:r w:rsidR="001F57D1">
          <w:rPr>
            <w:rFonts w:ascii="Arial" w:hAnsi="Arial" w:cs="Arial"/>
          </w:rPr>
          <w:t>Supplementary</w:t>
        </w:r>
        <w:r w:rsidR="001F57D1" w:rsidRPr="00126531">
          <w:rPr>
            <w:rFonts w:ascii="Arial" w:eastAsia="Arial" w:hAnsi="Arial" w:cs="Arial"/>
            <w:color w:val="000000"/>
          </w:rPr>
          <w:t xml:space="preserve"> </w:t>
        </w:r>
      </w:ins>
      <w:r w:rsidRPr="00126531">
        <w:rPr>
          <w:rFonts w:ascii="Arial" w:eastAsia="Arial" w:hAnsi="Arial" w:cs="Arial"/>
          <w:color w:val="000000"/>
        </w:rPr>
        <w:t xml:space="preserve">Fig. </w:t>
      </w:r>
      <w:sdt>
        <w:sdtPr>
          <w:tag w:val="goog_rdk_215"/>
          <w:id w:val="-1524711695"/>
        </w:sdtPr>
        <w:sdtContent>
          <w:ins w:id="262" w:author="Marie-Christine Rufener" w:date="2024-07-07T19:31:00Z">
            <w:r w:rsidRPr="00126531">
              <w:rPr>
                <w:rFonts w:ascii="Arial" w:eastAsia="Arial" w:hAnsi="Arial" w:cs="Arial"/>
                <w:color w:val="000000"/>
              </w:rPr>
              <w:t>S9</w:t>
            </w:r>
          </w:ins>
        </w:sdtContent>
      </w:sdt>
      <w:sdt>
        <w:sdtPr>
          <w:tag w:val="goog_rdk_216"/>
          <w:id w:val="-1892264142"/>
        </w:sdtPr>
        <w:sdtContent>
          <w:del w:id="263" w:author="Marie-Christine Rufener" w:date="2024-07-07T19:31:00Z">
            <w:r w:rsidRPr="00126531">
              <w:fldChar w:fldCharType="begin"/>
            </w:r>
            <w:r w:rsidRPr="00126531">
              <w:delInstrText>HYPERLINK \l "_heading=h.1302m92"</w:delInstrText>
            </w:r>
            <w:r w:rsidRPr="00126531">
              <w:fldChar w:fldCharType="separate"/>
            </w:r>
            <w:r w:rsidRPr="00126531">
              <w:rPr>
                <w:rFonts w:ascii="Arial" w:eastAsia="Arial" w:hAnsi="Arial" w:cs="Arial"/>
                <w:color w:val="0000FF"/>
              </w:rPr>
              <w:delText>B18</w:delText>
            </w:r>
            <w:r w:rsidRPr="00126531">
              <w:fldChar w:fldCharType="end"/>
            </w:r>
          </w:del>
        </w:sdtContent>
      </w:sdt>
      <w:r w:rsidRPr="00126531">
        <w:rPr>
          <w:rFonts w:ascii="Arial" w:eastAsia="Arial" w:hAnsi="Arial" w:cs="Arial"/>
          <w:color w:val="000000"/>
        </w:rPr>
        <w:t>). In</w:t>
      </w:r>
      <w:r>
        <w:rPr>
          <w:rFonts w:ascii="Arial" w:eastAsia="Arial" w:hAnsi="Arial" w:cs="Arial"/>
          <w:color w:val="000000"/>
        </w:rPr>
        <w:t xml:space="preserve"> contrast, cities in the East and more central regions, such as Kiev and Mariupol, mostly saw an outflow of people (Figs. </w:t>
      </w:r>
      <w:sdt>
        <w:sdtPr>
          <w:tag w:val="goog_rdk_217"/>
          <w:id w:val="1711299120"/>
        </w:sdtPr>
        <w:sdtContent>
          <w:ins w:id="264" w:author="Marie-Christine Rufener" w:date="2024-07-07T16:08:00Z">
            <w:r>
              <w:rPr>
                <w:rFonts w:ascii="Arial" w:eastAsia="Arial" w:hAnsi="Arial" w:cs="Arial"/>
                <w:color w:val="000000"/>
              </w:rPr>
              <w:t>5</w:t>
            </w:r>
          </w:ins>
        </w:sdtContent>
      </w:sdt>
      <w:sdt>
        <w:sdtPr>
          <w:tag w:val="goog_rdk_218"/>
          <w:id w:val="1032930073"/>
        </w:sdtPr>
        <w:sdtContent>
          <w:del w:id="265" w:author="Marie-Christine Rufener" w:date="2024-07-07T16:08:00Z">
            <w:r>
              <w:fldChar w:fldCharType="begin"/>
            </w:r>
            <w:r>
              <w:delInstrText>HYPERLINK \l "_heading=h.39kk8xu"</w:delInstrText>
            </w:r>
            <w:r>
              <w:fldChar w:fldCharType="separate"/>
            </w:r>
            <w:r>
              <w:rPr>
                <w:rFonts w:ascii="Arial" w:eastAsia="Arial" w:hAnsi="Arial" w:cs="Arial"/>
                <w:color w:val="0000FF"/>
              </w:rPr>
              <w:delText>6</w:delText>
            </w:r>
            <w:r>
              <w:fldChar w:fldCharType="end"/>
            </w:r>
          </w:del>
        </w:sdtContent>
      </w:sdt>
      <w:r>
        <w:rPr>
          <w:rFonts w:ascii="Arial" w:eastAsia="Arial" w:hAnsi="Arial" w:cs="Arial"/>
          <w:color w:val="0000FF"/>
        </w:rPr>
        <w:t xml:space="preserve"> </w:t>
      </w:r>
      <w:r>
        <w:rPr>
          <w:rFonts w:ascii="Arial" w:eastAsia="Arial" w:hAnsi="Arial" w:cs="Arial"/>
          <w:color w:val="000000"/>
        </w:rPr>
        <w:t>and</w:t>
      </w:r>
      <w:ins w:id="266" w:author="Marie-Christine ." w:date="2024-07-18T10:08:00Z" w16du:dateUtc="2024-07-18T13:08:00Z">
        <w:r w:rsidR="001F57D1">
          <w:rPr>
            <w:rFonts w:ascii="Arial" w:eastAsia="Arial" w:hAnsi="Arial" w:cs="Arial"/>
            <w:color w:val="000000"/>
          </w:rPr>
          <w:t xml:space="preserve"> </w:t>
        </w:r>
        <w:r w:rsidR="001F57D1">
          <w:rPr>
            <w:rFonts w:ascii="Arial" w:hAnsi="Arial" w:cs="Arial"/>
          </w:rPr>
          <w:t>Supplementary</w:t>
        </w:r>
        <w:r w:rsidR="001F57D1">
          <w:rPr>
            <w:rFonts w:ascii="Arial" w:hAnsi="Arial" w:cs="Arial"/>
          </w:rPr>
          <w:t xml:space="preserve"> Figs.</w:t>
        </w:r>
      </w:ins>
      <w:r>
        <w:rPr>
          <w:rFonts w:ascii="Arial" w:eastAsia="Arial" w:hAnsi="Arial" w:cs="Arial"/>
          <w:color w:val="000000"/>
        </w:rPr>
        <w:t xml:space="preserve"> </w:t>
      </w:r>
      <w:sdt>
        <w:sdtPr>
          <w:tag w:val="goog_rdk_219"/>
          <w:id w:val="1929375669"/>
        </w:sdtPr>
        <w:sdtContent>
          <w:ins w:id="267" w:author="Marie-Christine Rufener" w:date="2024-07-07T19:31:00Z">
            <w:r w:rsidRPr="00126531">
              <w:rPr>
                <w:rFonts w:ascii="Arial" w:eastAsia="Arial" w:hAnsi="Arial" w:cs="Arial"/>
                <w:color w:val="000000"/>
              </w:rPr>
              <w:t>S8</w:t>
            </w:r>
          </w:ins>
        </w:sdtContent>
      </w:sdt>
      <w:sdt>
        <w:sdtPr>
          <w:tag w:val="goog_rdk_220"/>
          <w:id w:val="1723335246"/>
        </w:sdtPr>
        <w:sdtContent>
          <w:del w:id="268" w:author="Marie-Christine Rufener" w:date="2024-07-07T19:31:00Z">
            <w:r w:rsidRPr="00126531">
              <w:fldChar w:fldCharType="begin"/>
            </w:r>
            <w:r w:rsidRPr="00126531">
              <w:delInstrText>HYPERLINK \l "_heading=h.2afmg28"</w:delInstrText>
            </w:r>
            <w:r w:rsidRPr="00126531">
              <w:fldChar w:fldCharType="separate"/>
            </w:r>
            <w:r w:rsidRPr="00126531">
              <w:rPr>
                <w:rFonts w:ascii="Arial" w:eastAsia="Arial" w:hAnsi="Arial" w:cs="Arial"/>
                <w:color w:val="0000FF"/>
              </w:rPr>
              <w:delText>B17</w:delText>
            </w:r>
            <w:r w:rsidRPr="00126531">
              <w:fldChar w:fldCharType="end"/>
            </w:r>
          </w:del>
        </w:sdtContent>
      </w:sdt>
      <w:r w:rsidRPr="00126531">
        <w:rPr>
          <w:rFonts w:ascii="Arial" w:eastAsia="Arial" w:hAnsi="Arial" w:cs="Arial"/>
          <w:color w:val="0000FF"/>
        </w:rPr>
        <w:t xml:space="preserve"> </w:t>
      </w:r>
      <w:r w:rsidRPr="00126531">
        <w:rPr>
          <w:rFonts w:ascii="Arial" w:eastAsia="Arial" w:hAnsi="Arial" w:cs="Arial"/>
          <w:color w:val="000000"/>
        </w:rPr>
        <w:t xml:space="preserve">- </w:t>
      </w:r>
      <w:sdt>
        <w:sdtPr>
          <w:tag w:val="goog_rdk_221"/>
          <w:id w:val="-1482461423"/>
        </w:sdtPr>
        <w:sdtContent>
          <w:ins w:id="269" w:author="Marie-Christine Rufener" w:date="2024-07-07T19:31:00Z">
            <w:r w:rsidRPr="00126531">
              <w:rPr>
                <w:rFonts w:ascii="Arial" w:eastAsia="Arial" w:hAnsi="Arial" w:cs="Arial"/>
                <w:color w:val="000000"/>
              </w:rPr>
              <w:t>S12</w:t>
            </w:r>
          </w:ins>
        </w:sdtContent>
      </w:sdt>
      <w:sdt>
        <w:sdtPr>
          <w:tag w:val="goog_rdk_222"/>
          <w:id w:val="674227402"/>
        </w:sdtPr>
        <w:sdtContent>
          <w:del w:id="270" w:author="Marie-Christine Rufener" w:date="2024-07-07T19:31:00Z">
            <w:r w:rsidRPr="00126531">
              <w:fldChar w:fldCharType="begin"/>
            </w:r>
            <w:r w:rsidRPr="00126531">
              <w:delInstrText>HYPERLINK \l "_heading=h.1opuj5n"</w:delInstrText>
            </w:r>
            <w:r w:rsidRPr="00126531">
              <w:fldChar w:fldCharType="separate"/>
            </w:r>
            <w:r w:rsidRPr="00126531">
              <w:rPr>
                <w:rFonts w:ascii="Arial" w:eastAsia="Arial" w:hAnsi="Arial" w:cs="Arial"/>
                <w:color w:val="0000FF"/>
              </w:rPr>
              <w:delText>B21</w:delText>
            </w:r>
            <w:r w:rsidRPr="00126531">
              <w:fldChar w:fldCharType="end"/>
            </w:r>
          </w:del>
        </w:sdtContent>
      </w:sdt>
      <w:r>
        <w:rPr>
          <w:rFonts w:ascii="Arial" w:eastAsia="Arial" w:hAnsi="Arial" w:cs="Arial"/>
          <w:color w:val="000000"/>
        </w:rPr>
        <w:t>). Among those, the cities of Zaporizhzhia and Kherson were marked by the largest population drop, where the ratio method predicted a population decrease of more than 90% for both cities (</w:t>
      </w:r>
      <w:ins w:id="271" w:author="Marie-Christine ." w:date="2024-07-18T10:08:00Z" w16du:dateUtc="2024-07-18T13:08:00Z">
        <w:r w:rsidR="001F57D1">
          <w:rPr>
            <w:rFonts w:ascii="Arial" w:eastAsia="Arial" w:hAnsi="Arial" w:cs="Arial"/>
            <w:color w:val="000000"/>
          </w:rPr>
          <w:t xml:space="preserve">see </w:t>
        </w:r>
        <w:r w:rsidR="001F57D1">
          <w:rPr>
            <w:rFonts w:ascii="Arial" w:hAnsi="Arial" w:cs="Arial"/>
          </w:rPr>
          <w:t>Supplementary</w:t>
        </w:r>
        <w:r w:rsidR="001F57D1" w:rsidRPr="00126531">
          <w:rPr>
            <w:rFonts w:ascii="Arial" w:eastAsia="Arial" w:hAnsi="Arial" w:cs="Arial"/>
            <w:color w:val="000000"/>
          </w:rPr>
          <w:t xml:space="preserve"> </w:t>
        </w:r>
      </w:ins>
      <w:r w:rsidRPr="00126531">
        <w:rPr>
          <w:rFonts w:ascii="Arial" w:eastAsia="Arial" w:hAnsi="Arial" w:cs="Arial"/>
          <w:color w:val="000000"/>
        </w:rPr>
        <w:t xml:space="preserve">Figs. </w:t>
      </w:r>
      <w:sdt>
        <w:sdtPr>
          <w:tag w:val="goog_rdk_223"/>
          <w:id w:val="2083875112"/>
        </w:sdtPr>
        <w:sdtContent>
          <w:ins w:id="272" w:author="Marie-Christine Rufener" w:date="2024-07-07T19:31:00Z">
            <w:r w:rsidRPr="00126531">
              <w:rPr>
                <w:rFonts w:ascii="Arial" w:eastAsia="Arial" w:hAnsi="Arial" w:cs="Arial"/>
                <w:color w:val="000000"/>
              </w:rPr>
              <w:t>S10</w:t>
            </w:r>
          </w:ins>
        </w:sdtContent>
      </w:sdt>
      <w:sdt>
        <w:sdtPr>
          <w:tag w:val="goog_rdk_224"/>
          <w:id w:val="-1899659327"/>
        </w:sdtPr>
        <w:sdtContent>
          <w:del w:id="273" w:author="Marie-Christine Rufener" w:date="2024-07-07T19:31:00Z">
            <w:r w:rsidRPr="00126531">
              <w:fldChar w:fldCharType="begin"/>
            </w:r>
            <w:r w:rsidRPr="00126531">
              <w:delInstrText>HYPERLINK \l "_heading=h.48pi1tg"</w:delInstrText>
            </w:r>
            <w:r w:rsidRPr="00126531">
              <w:fldChar w:fldCharType="separate"/>
            </w:r>
            <w:r w:rsidRPr="00126531">
              <w:rPr>
                <w:rFonts w:ascii="Arial" w:eastAsia="Arial" w:hAnsi="Arial" w:cs="Arial"/>
                <w:color w:val="0000FF"/>
              </w:rPr>
              <w:delText>B19</w:delText>
            </w:r>
            <w:r w:rsidRPr="00126531">
              <w:fldChar w:fldCharType="end"/>
            </w:r>
          </w:del>
        </w:sdtContent>
      </w:sdt>
      <w:r w:rsidRPr="00126531">
        <w:rPr>
          <w:rFonts w:ascii="Arial" w:eastAsia="Arial" w:hAnsi="Arial" w:cs="Arial"/>
          <w:color w:val="0000FF"/>
        </w:rPr>
        <w:t xml:space="preserve"> </w:t>
      </w:r>
      <w:r w:rsidRPr="00126531">
        <w:rPr>
          <w:rFonts w:ascii="Arial" w:eastAsia="Arial" w:hAnsi="Arial" w:cs="Arial"/>
          <w:color w:val="000000"/>
        </w:rPr>
        <w:t xml:space="preserve">and </w:t>
      </w:r>
      <w:sdt>
        <w:sdtPr>
          <w:tag w:val="goog_rdk_225"/>
          <w:id w:val="1925757599"/>
        </w:sdtPr>
        <w:sdtContent>
          <w:ins w:id="274" w:author="Marie-Christine Rufener" w:date="2024-07-07T19:32:00Z">
            <w:r w:rsidRPr="00126531">
              <w:rPr>
                <w:rFonts w:ascii="Arial" w:eastAsia="Arial" w:hAnsi="Arial" w:cs="Arial"/>
                <w:color w:val="000000"/>
              </w:rPr>
              <w:t>S12</w:t>
            </w:r>
          </w:ins>
        </w:sdtContent>
      </w:sdt>
      <w:sdt>
        <w:sdtPr>
          <w:tag w:val="goog_rdk_226"/>
          <w:id w:val="-896973524"/>
        </w:sdtPr>
        <w:sdtContent>
          <w:del w:id="275" w:author="Marie-Christine Rufener" w:date="2024-07-07T19:32:00Z">
            <w:r w:rsidRPr="00126531">
              <w:fldChar w:fldCharType="begin"/>
            </w:r>
            <w:r w:rsidRPr="00126531">
              <w:delInstrText>HYPERLINK \l "_heading=h.1opuj5n"</w:delInstrText>
            </w:r>
            <w:r w:rsidRPr="00126531">
              <w:fldChar w:fldCharType="separate"/>
            </w:r>
            <w:r w:rsidRPr="00126531">
              <w:rPr>
                <w:rFonts w:ascii="Arial" w:eastAsia="Arial" w:hAnsi="Arial" w:cs="Arial"/>
                <w:color w:val="0000FF"/>
              </w:rPr>
              <w:delText>B21</w:delText>
            </w:r>
            <w:r w:rsidRPr="00126531">
              <w:fldChar w:fldCharType="end"/>
            </w:r>
          </w:del>
        </w:sdtContent>
      </w:sdt>
      <w:r>
        <w:rPr>
          <w:rFonts w:ascii="Arial" w:eastAsia="Arial" w:hAnsi="Arial" w:cs="Arial"/>
          <w:color w:val="000000"/>
        </w:rPr>
        <w:t>).</w:t>
      </w:r>
    </w:p>
    <w:p w14:paraId="23690AE0" w14:textId="4346FBF3" w:rsidR="00073438" w:rsidRDefault="00000000" w:rsidP="00126531">
      <w:pPr>
        <w:widowControl w:val="0"/>
        <w:pBdr>
          <w:top w:val="nil"/>
          <w:left w:val="nil"/>
          <w:bottom w:val="nil"/>
          <w:right w:val="nil"/>
          <w:between w:val="nil"/>
        </w:pBdr>
        <w:spacing w:before="200" w:after="0" w:line="360" w:lineRule="auto"/>
        <w:ind w:right="-42"/>
        <w:rPr>
          <w:rFonts w:ascii="Arial" w:eastAsia="Arial" w:hAnsi="Arial" w:cs="Arial"/>
          <w:color w:val="000000"/>
        </w:rPr>
      </w:pPr>
      <w:r>
        <w:rPr>
          <w:rFonts w:ascii="Arial" w:eastAsia="Arial" w:hAnsi="Arial" w:cs="Arial"/>
          <w:color w:val="000000"/>
        </w:rPr>
        <w:t>Apart from the city-level comparisons, it might be of general interest to understand the displacement dynamics at the sub-city scale. Fig</w:t>
      </w:r>
      <w:ins w:id="276" w:author="Marie-Christine ." w:date="2024-07-17T09:41:00Z" w16du:dateUtc="2024-07-17T12:41:00Z">
        <w:r w:rsidR="00511A97">
          <w:rPr>
            <w:rFonts w:ascii="Arial" w:eastAsia="Arial" w:hAnsi="Arial" w:cs="Arial"/>
            <w:color w:val="000000"/>
          </w:rPr>
          <w:t>ure</w:t>
        </w:r>
      </w:ins>
      <w:del w:id="277" w:author="Marie-Christine ." w:date="2024-07-17T09:41:00Z" w16du:dateUtc="2024-07-17T12:41:00Z">
        <w:r w:rsidDel="00511A97">
          <w:rPr>
            <w:rFonts w:ascii="Arial" w:eastAsia="Arial" w:hAnsi="Arial" w:cs="Arial"/>
            <w:color w:val="000000"/>
          </w:rPr>
          <w:delText>.</w:delText>
        </w:r>
      </w:del>
      <w:r>
        <w:rPr>
          <w:rFonts w:ascii="Arial" w:eastAsia="Arial" w:hAnsi="Arial" w:cs="Arial"/>
          <w:color w:val="000000"/>
        </w:rPr>
        <w:t xml:space="preserve"> </w:t>
      </w:r>
      <w:sdt>
        <w:sdtPr>
          <w:tag w:val="goog_rdk_227"/>
          <w:id w:val="159208644"/>
        </w:sdtPr>
        <w:sdtContent>
          <w:ins w:id="278" w:author="Marie-Christine Rufener" w:date="2024-07-07T16:08:00Z">
            <w:r>
              <w:rPr>
                <w:rFonts w:ascii="Arial" w:eastAsia="Arial" w:hAnsi="Arial" w:cs="Arial"/>
                <w:color w:val="000000"/>
              </w:rPr>
              <w:t>6</w:t>
            </w:r>
          </w:ins>
        </w:sdtContent>
      </w:sdt>
      <w:sdt>
        <w:sdtPr>
          <w:tag w:val="goog_rdk_228"/>
          <w:id w:val="704760375"/>
        </w:sdtPr>
        <w:sdtContent>
          <w:del w:id="279" w:author="Marie-Christine Rufener" w:date="2024-07-07T16:08:00Z">
            <w:r>
              <w:fldChar w:fldCharType="begin"/>
            </w:r>
            <w:r>
              <w:delInstrText>HYPERLINK \l "_heading=h.3mzq4wv"</w:delInstrText>
            </w:r>
            <w:r>
              <w:fldChar w:fldCharType="separate"/>
            </w:r>
            <w:r>
              <w:rPr>
                <w:rFonts w:ascii="Arial" w:eastAsia="Arial" w:hAnsi="Arial" w:cs="Arial"/>
                <w:color w:val="0000FF"/>
              </w:rPr>
              <w:delText>7</w:delText>
            </w:r>
            <w:r>
              <w:fldChar w:fldCharType="end"/>
            </w:r>
          </w:del>
        </w:sdtContent>
      </w:sdt>
      <w:r>
        <w:rPr>
          <w:rFonts w:ascii="Arial" w:eastAsia="Arial" w:hAnsi="Arial" w:cs="Arial"/>
          <w:color w:val="0000FF"/>
        </w:rPr>
        <w:t xml:space="preserve"> </w:t>
      </w:r>
      <w:r>
        <w:rPr>
          <w:rFonts w:ascii="Arial" w:eastAsia="Arial" w:hAnsi="Arial" w:cs="Arial"/>
          <w:color w:val="000000"/>
        </w:rPr>
        <w:t xml:space="preserve">shows an example of the </w:t>
      </w:r>
      <w:r>
        <w:rPr>
          <w:rFonts w:ascii="Arial" w:eastAsia="Arial" w:hAnsi="Arial" w:cs="Arial"/>
          <w:color w:val="000000"/>
        </w:rPr>
        <w:lastRenderedPageBreak/>
        <w:t>predicted population for Kiev city for two different months in 2022, with</w:t>
      </w:r>
      <w:ins w:id="280" w:author="Marie-Christine ." w:date="2024-07-18T10:09:00Z" w16du:dateUtc="2024-07-18T13:09:00Z">
        <w:r w:rsidR="001F57D1">
          <w:rPr>
            <w:rFonts w:ascii="Arial" w:eastAsia="Arial" w:hAnsi="Arial" w:cs="Arial"/>
            <w:color w:val="000000"/>
          </w:rPr>
          <w:t xml:space="preserve"> Supplementary</w:t>
        </w:r>
      </w:ins>
      <w:r>
        <w:rPr>
          <w:rFonts w:ascii="Arial" w:eastAsia="Arial" w:hAnsi="Arial" w:cs="Arial"/>
          <w:color w:val="000000"/>
        </w:rPr>
        <w:t xml:space="preserve"> </w:t>
      </w:r>
      <w:r w:rsidRPr="00126531">
        <w:rPr>
          <w:rFonts w:ascii="Arial" w:eastAsia="Arial" w:hAnsi="Arial" w:cs="Arial"/>
          <w:color w:val="000000"/>
        </w:rPr>
        <w:t>Fig</w:t>
      </w:r>
      <w:ins w:id="281" w:author="Marie-Christine ." w:date="2024-07-17T09:41:00Z" w16du:dateUtc="2024-07-17T12:41:00Z">
        <w:r w:rsidR="00511A97">
          <w:rPr>
            <w:rFonts w:ascii="Arial" w:eastAsia="Arial" w:hAnsi="Arial" w:cs="Arial"/>
            <w:color w:val="000000"/>
          </w:rPr>
          <w:t>ure</w:t>
        </w:r>
      </w:ins>
      <w:del w:id="282" w:author="Marie-Christine ." w:date="2024-07-17T09:41:00Z" w16du:dateUtc="2024-07-17T12:41:00Z">
        <w:r w:rsidRPr="00126531" w:rsidDel="00511A97">
          <w:rPr>
            <w:rFonts w:ascii="Arial" w:eastAsia="Arial" w:hAnsi="Arial" w:cs="Arial"/>
            <w:color w:val="000000"/>
          </w:rPr>
          <w:delText>.</w:delText>
        </w:r>
      </w:del>
      <w:r w:rsidRPr="00126531">
        <w:rPr>
          <w:rFonts w:ascii="Arial" w:eastAsia="Arial" w:hAnsi="Arial" w:cs="Arial"/>
          <w:color w:val="000000"/>
        </w:rPr>
        <w:t xml:space="preserve"> </w:t>
      </w:r>
      <w:sdt>
        <w:sdtPr>
          <w:tag w:val="goog_rdk_229"/>
          <w:id w:val="183108610"/>
        </w:sdtPr>
        <w:sdtContent>
          <w:ins w:id="283" w:author="Marie-Christine Rufener" w:date="2024-07-07T19:35:00Z">
            <w:r w:rsidRPr="00126531">
              <w:rPr>
                <w:rFonts w:ascii="Arial" w:eastAsia="Arial" w:hAnsi="Arial" w:cs="Arial"/>
                <w:color w:val="000000"/>
              </w:rPr>
              <w:t>S14</w:t>
            </w:r>
          </w:ins>
        </w:sdtContent>
      </w:sdt>
      <w:sdt>
        <w:sdtPr>
          <w:tag w:val="goog_rdk_230"/>
          <w:id w:val="-38752876"/>
        </w:sdtPr>
        <w:sdtContent>
          <w:del w:id="284" w:author="Marie-Christine Rufener" w:date="2024-07-07T19:35:00Z">
            <w:r w:rsidRPr="00126531">
              <w:fldChar w:fldCharType="begin"/>
            </w:r>
            <w:r w:rsidRPr="00126531">
              <w:delInstrText>HYPERLINK \l "_heading=h.2250f4o"</w:delInstrText>
            </w:r>
            <w:r w:rsidRPr="00126531">
              <w:fldChar w:fldCharType="separate"/>
            </w:r>
            <w:r w:rsidRPr="00126531">
              <w:rPr>
                <w:rFonts w:ascii="Arial" w:eastAsia="Arial" w:hAnsi="Arial" w:cs="Arial"/>
                <w:color w:val="0000FF"/>
              </w:rPr>
              <w:delText>B22</w:delText>
            </w:r>
            <w:r w:rsidRPr="00126531">
              <w:fldChar w:fldCharType="end"/>
            </w:r>
          </w:del>
        </w:sdtContent>
      </w:sdt>
      <w:r>
        <w:rPr>
          <w:rFonts w:ascii="Arial" w:eastAsia="Arial" w:hAnsi="Arial" w:cs="Arial"/>
          <w:color w:val="0000FF"/>
          <w:shd w:val="clear" w:color="auto" w:fill="FFF2CC"/>
        </w:rPr>
        <w:t xml:space="preserve"> </w:t>
      </w:r>
      <w:r>
        <w:rPr>
          <w:rFonts w:ascii="Arial" w:eastAsia="Arial" w:hAnsi="Arial" w:cs="Arial"/>
          <w:color w:val="000000"/>
        </w:rPr>
        <w:t xml:space="preserve">providing additional support by showing the results in relative terms. Regardless of the prediction method, our results clearly show an extensive emigration of its residents in the first month following the War (March), with the eastern side of the city marked by a larger population drop than the western side (see mid panels in Fig. </w:t>
      </w:r>
      <w:sdt>
        <w:sdtPr>
          <w:tag w:val="goog_rdk_231"/>
          <w:id w:val="1686640176"/>
        </w:sdtPr>
        <w:sdtContent>
          <w:ins w:id="285" w:author="Marie-Christine Rufener" w:date="2024-07-07T16:08:00Z">
            <w:r>
              <w:rPr>
                <w:rFonts w:ascii="Arial" w:eastAsia="Arial" w:hAnsi="Arial" w:cs="Arial"/>
                <w:color w:val="000000"/>
              </w:rPr>
              <w:t>6</w:t>
            </w:r>
          </w:ins>
        </w:sdtContent>
      </w:sdt>
      <w:sdt>
        <w:sdtPr>
          <w:tag w:val="goog_rdk_232"/>
          <w:id w:val="-1916312200"/>
        </w:sdtPr>
        <w:sdtContent>
          <w:del w:id="286" w:author="Marie-Christine Rufener" w:date="2024-07-07T16:08:00Z">
            <w:r>
              <w:fldChar w:fldCharType="begin"/>
            </w:r>
            <w:r>
              <w:delInstrText>HYPERLINK \l "_heading=h.3mzq4wv"</w:delInstrText>
            </w:r>
            <w:r>
              <w:fldChar w:fldCharType="separate"/>
            </w:r>
            <w:r>
              <w:rPr>
                <w:rFonts w:ascii="Arial" w:eastAsia="Arial" w:hAnsi="Arial" w:cs="Arial"/>
                <w:color w:val="0000FF"/>
              </w:rPr>
              <w:delText>7</w:delText>
            </w:r>
            <w:r>
              <w:fldChar w:fldCharType="end"/>
            </w:r>
          </w:del>
        </w:sdtContent>
      </w:sdt>
      <w:r>
        <w:rPr>
          <w:rFonts w:ascii="Arial" w:eastAsia="Arial" w:hAnsi="Arial" w:cs="Arial"/>
          <w:color w:val="000000"/>
        </w:rPr>
        <w:t xml:space="preserve">). This picture changes completely three months later (June), when the eastern portion of the city seems to have recovered most of its initial population (see lower panels in Fig. </w:t>
      </w:r>
      <w:sdt>
        <w:sdtPr>
          <w:tag w:val="goog_rdk_233"/>
          <w:id w:val="232288944"/>
        </w:sdtPr>
        <w:sdtContent>
          <w:ins w:id="287" w:author="Marie-Christine Rufener" w:date="2024-07-07T16:08:00Z">
            <w:r>
              <w:rPr>
                <w:rFonts w:ascii="Arial" w:eastAsia="Arial" w:hAnsi="Arial" w:cs="Arial"/>
                <w:color w:val="000000"/>
              </w:rPr>
              <w:t>6</w:t>
            </w:r>
          </w:ins>
        </w:sdtContent>
      </w:sdt>
      <w:sdt>
        <w:sdtPr>
          <w:tag w:val="goog_rdk_234"/>
          <w:id w:val="458608392"/>
        </w:sdtPr>
        <w:sdtContent>
          <w:del w:id="288" w:author="Marie-Christine Rufener" w:date="2024-07-07T16:08:00Z">
            <w:r>
              <w:fldChar w:fldCharType="begin"/>
            </w:r>
            <w:r>
              <w:delInstrText>HYPERLINK \l "_heading=h.3mzq4wv"</w:delInstrText>
            </w:r>
            <w:r>
              <w:fldChar w:fldCharType="separate"/>
            </w:r>
            <w:r>
              <w:rPr>
                <w:rFonts w:ascii="Arial" w:eastAsia="Arial" w:hAnsi="Arial" w:cs="Arial"/>
                <w:color w:val="0000FF"/>
              </w:rPr>
              <w:delText>7</w:delText>
            </w:r>
            <w:r>
              <w:fldChar w:fldCharType="end"/>
            </w:r>
          </w:del>
        </w:sdtContent>
      </w:sdt>
      <w:r>
        <w:rPr>
          <w:rFonts w:ascii="Arial" w:eastAsia="Arial" w:hAnsi="Arial" w:cs="Arial"/>
          <w:color w:val="000000"/>
        </w:rPr>
        <w:t>).</w:t>
      </w:r>
    </w:p>
    <w:p w14:paraId="4B99B6FC" w14:textId="77777777" w:rsidR="004C6412" w:rsidRPr="00126531" w:rsidRDefault="004C6412" w:rsidP="00126531">
      <w:pPr>
        <w:widowControl w:val="0"/>
        <w:pBdr>
          <w:top w:val="nil"/>
          <w:left w:val="nil"/>
          <w:bottom w:val="nil"/>
          <w:right w:val="nil"/>
          <w:between w:val="nil"/>
        </w:pBdr>
        <w:spacing w:before="200" w:after="0" w:line="360" w:lineRule="auto"/>
        <w:ind w:right="-42"/>
        <w:rPr>
          <w:rFonts w:ascii="Arial" w:eastAsia="Arial" w:hAnsi="Arial" w:cs="Arial"/>
          <w:color w:val="000000"/>
        </w:rPr>
      </w:pPr>
    </w:p>
    <w:p w14:paraId="0FD2FBE9" w14:textId="77777777" w:rsidR="00073438" w:rsidRDefault="00000000">
      <w:pPr>
        <w:numPr>
          <w:ilvl w:val="0"/>
          <w:numId w:val="1"/>
        </w:numPr>
        <w:pBdr>
          <w:top w:val="nil"/>
          <w:left w:val="nil"/>
          <w:bottom w:val="nil"/>
          <w:right w:val="nil"/>
          <w:between w:val="nil"/>
        </w:pBdr>
        <w:ind w:left="426"/>
        <w:rPr>
          <w:rFonts w:ascii="Arial" w:eastAsia="Arial" w:hAnsi="Arial" w:cs="Arial"/>
          <w:b/>
          <w:color w:val="000000"/>
        </w:rPr>
      </w:pPr>
      <w:r>
        <w:rPr>
          <w:rFonts w:ascii="Arial" w:eastAsia="Arial" w:hAnsi="Arial" w:cs="Arial"/>
          <w:b/>
          <w:color w:val="000000"/>
        </w:rPr>
        <w:t>Discussion</w:t>
      </w:r>
    </w:p>
    <w:p w14:paraId="2C16C687" w14:textId="77777777" w:rsidR="00073438" w:rsidRDefault="00000000">
      <w:pPr>
        <w:widowControl w:val="0"/>
        <w:pBdr>
          <w:top w:val="nil"/>
          <w:left w:val="nil"/>
          <w:bottom w:val="nil"/>
          <w:right w:val="nil"/>
          <w:between w:val="nil"/>
        </w:pBdr>
        <w:spacing w:before="200" w:after="0" w:line="360" w:lineRule="auto"/>
        <w:ind w:right="-42"/>
        <w:rPr>
          <w:rFonts w:ascii="Arial" w:eastAsia="Arial" w:hAnsi="Arial" w:cs="Arial"/>
          <w:color w:val="000000"/>
        </w:rPr>
      </w:pPr>
      <w:r>
        <w:rPr>
          <w:rFonts w:ascii="Arial" w:eastAsia="Arial" w:hAnsi="Arial" w:cs="Arial"/>
          <w:color w:val="000000"/>
        </w:rPr>
        <w:t>Estimating population displacement at the subnational level is inherently challenging due to its dynamic nature and the irregular collection of primary data. Our analysis demonstrates the potential that very-high-resolution satellite imagery holds for monitoring car-based internal displacement. The importance of such methods is likely to increase, as climate change and political and economic instabilities are bound to lead to additional displacement pressure worldwide in the years to come (</w:t>
      </w:r>
      <w:r>
        <w:rPr>
          <w:rFonts w:ascii="Arial" w:eastAsia="Arial" w:hAnsi="Arial" w:cs="Arial"/>
        </w:rPr>
        <w:t>IFRC</w:t>
      </w:r>
      <w:r>
        <w:rPr>
          <w:rFonts w:ascii="Arial" w:eastAsia="Arial" w:hAnsi="Arial" w:cs="Arial"/>
          <w:color w:val="000000"/>
        </w:rPr>
        <w:t xml:space="preserve">, </w:t>
      </w:r>
      <w:r>
        <w:rPr>
          <w:rFonts w:ascii="Arial" w:eastAsia="Arial" w:hAnsi="Arial" w:cs="Arial"/>
        </w:rPr>
        <w:t>2021</w:t>
      </w:r>
      <w:r>
        <w:rPr>
          <w:rFonts w:ascii="Arial" w:eastAsia="Arial" w:hAnsi="Arial" w:cs="Arial"/>
          <w:color w:val="000000"/>
        </w:rPr>
        <w:t xml:space="preserve">; </w:t>
      </w:r>
      <w:r>
        <w:rPr>
          <w:rFonts w:ascii="Arial" w:eastAsia="Arial" w:hAnsi="Arial" w:cs="Arial"/>
        </w:rPr>
        <w:t>IDMC</w:t>
      </w:r>
      <w:r>
        <w:rPr>
          <w:rFonts w:ascii="Arial" w:eastAsia="Arial" w:hAnsi="Arial" w:cs="Arial"/>
          <w:color w:val="000000"/>
        </w:rPr>
        <w:t xml:space="preserve">, </w:t>
      </w:r>
      <w:r>
        <w:rPr>
          <w:rFonts w:ascii="Arial" w:eastAsia="Arial" w:hAnsi="Arial" w:cs="Arial"/>
        </w:rPr>
        <w:t>2022</w:t>
      </w:r>
      <w:r>
        <w:rPr>
          <w:rFonts w:ascii="Arial" w:eastAsia="Arial" w:hAnsi="Arial" w:cs="Arial"/>
          <w:color w:val="000000"/>
        </w:rPr>
        <w:t xml:space="preserve">; </w:t>
      </w:r>
      <w:r>
        <w:rPr>
          <w:rFonts w:ascii="Arial" w:eastAsia="Arial" w:hAnsi="Arial" w:cs="Arial"/>
        </w:rPr>
        <w:t>UNHCR</w:t>
      </w:r>
      <w:r>
        <w:rPr>
          <w:rFonts w:ascii="Arial" w:eastAsia="Arial" w:hAnsi="Arial" w:cs="Arial"/>
          <w:color w:val="000000"/>
        </w:rPr>
        <w:t xml:space="preserve">, </w:t>
      </w:r>
      <w:r>
        <w:rPr>
          <w:rFonts w:ascii="Arial" w:eastAsia="Arial" w:hAnsi="Arial" w:cs="Arial"/>
        </w:rPr>
        <w:t>2023</w:t>
      </w:r>
      <w:sdt>
        <w:sdtPr>
          <w:tag w:val="goog_rdk_235"/>
          <w:id w:val="-963734920"/>
        </w:sdtPr>
        <w:sdtContent>
          <w:del w:id="289" w:author="Marie-Christine Rufener" w:date="2024-07-15T17:02:00Z">
            <w:r>
              <w:rPr>
                <w:rFonts w:ascii="Arial" w:eastAsia="Arial" w:hAnsi="Arial" w:cs="Arial"/>
              </w:rPr>
              <w:delText>a</w:delText>
            </w:r>
          </w:del>
        </w:sdtContent>
      </w:sdt>
      <w:r>
        <w:rPr>
          <w:rFonts w:ascii="Arial" w:eastAsia="Arial" w:hAnsi="Arial" w:cs="Arial"/>
          <w:color w:val="000000"/>
        </w:rPr>
        <w:t>).</w:t>
      </w:r>
    </w:p>
    <w:sdt>
      <w:sdtPr>
        <w:tag w:val="goog_rdk_237"/>
        <w:id w:val="-45917385"/>
      </w:sdtPr>
      <w:sdtContent>
        <w:p w14:paraId="00CAFB52" w14:textId="77777777" w:rsidR="00073438" w:rsidRDefault="00000000">
          <w:pPr>
            <w:widowControl w:val="0"/>
            <w:pBdr>
              <w:top w:val="nil"/>
              <w:left w:val="nil"/>
              <w:bottom w:val="nil"/>
              <w:right w:val="nil"/>
              <w:between w:val="nil"/>
            </w:pBdr>
            <w:spacing w:before="200" w:after="0" w:line="360" w:lineRule="auto"/>
            <w:ind w:right="-42"/>
            <w:rPr>
              <w:ins w:id="290" w:author="Marie-Christine Rufener" w:date="2024-07-15T13:32:00Z"/>
              <w:rFonts w:ascii="Arial" w:eastAsia="Arial" w:hAnsi="Arial" w:cs="Arial"/>
              <w:color w:val="000000"/>
            </w:rPr>
          </w:pPr>
          <w:r>
            <w:rPr>
              <w:rFonts w:ascii="Arial" w:eastAsia="Arial" w:hAnsi="Arial" w:cs="Arial"/>
              <w:color w:val="000000"/>
            </w:rPr>
            <w:t xml:space="preserve">We investigated two different approaches to predict IDPs and despite the occasional discrepancies, some clear movement patterns could be traced at both subnational and sub-city level. </w:t>
          </w:r>
          <w:sdt>
            <w:sdtPr>
              <w:tag w:val="goog_rdk_236"/>
              <w:id w:val="1928151870"/>
            </w:sdtPr>
            <w:sdtContent>
              <w:ins w:id="291" w:author="Marie-Christine Rufener" w:date="2024-07-15T13:32:00Z">
                <w:r>
                  <w:rPr>
                    <w:rFonts w:ascii="Arial" w:eastAsia="Arial" w:hAnsi="Arial" w:cs="Arial"/>
                    <w:color w:val="000000"/>
                  </w:rPr>
                  <w:t>These approaches could be improved further if situation-specific information on the mode of (escape) transport is available, e.g. from post-displacement surveys. However, groups such as the “caminantes”, who are leaving Venezuela on foot, will be invisible to our method. Similar challenges also apply to the use of mobile phone data, as the exact phone-to-person link is context-dependent and parts of the population might have several mobile devices per person, while others have none. Connectivity can be additionally affected by power shortages or destroyed cell towers, and thus blurring the IDP dynamics.</w:t>
                </w:r>
              </w:ins>
            </w:sdtContent>
          </w:sdt>
        </w:p>
      </w:sdtContent>
    </w:sdt>
    <w:p w14:paraId="061816D7" w14:textId="77777777" w:rsidR="00073438" w:rsidRDefault="00000000">
      <w:pPr>
        <w:widowControl w:val="0"/>
        <w:pBdr>
          <w:top w:val="nil"/>
          <w:left w:val="nil"/>
          <w:bottom w:val="nil"/>
          <w:right w:val="nil"/>
          <w:between w:val="nil"/>
        </w:pBdr>
        <w:spacing w:before="200" w:after="0" w:line="360" w:lineRule="auto"/>
        <w:ind w:right="-42"/>
        <w:rPr>
          <w:rFonts w:ascii="Arial" w:eastAsia="Arial" w:hAnsi="Arial" w:cs="Arial"/>
          <w:color w:val="000000"/>
        </w:rPr>
      </w:pPr>
      <w:sdt>
        <w:sdtPr>
          <w:tag w:val="goog_rdk_239"/>
          <w:id w:val="705300148"/>
        </w:sdtPr>
        <w:sdtContent>
          <w:sdt>
            <w:sdtPr>
              <w:tag w:val="goog_rdk_238"/>
              <w:id w:val="-1760203238"/>
            </w:sdtPr>
            <w:sdtContent/>
          </w:sdt>
        </w:sdtContent>
      </w:sdt>
      <w:r>
        <w:rPr>
          <w:rFonts w:ascii="Arial" w:eastAsia="Arial" w:hAnsi="Arial" w:cs="Arial"/>
          <w:color w:val="000000"/>
        </w:rPr>
        <w:t xml:space="preserve">Following our findings, most of the IDPs originated from the eastern region due to the decreased population estimates. Oblasts to the west, in contrast, were frequently associated </w:t>
      </w:r>
      <w:sdt>
        <w:sdtPr>
          <w:tag w:val="goog_rdk_240"/>
          <w:id w:val="1608231799"/>
        </w:sdtPr>
        <w:sdtContent>
          <w:ins w:id="292" w:author="Marie-Christine Rufener" w:date="2024-07-15T13:36:00Z">
            <w:r>
              <w:rPr>
                <w:rFonts w:ascii="Arial" w:eastAsia="Arial" w:hAnsi="Arial" w:cs="Arial"/>
                <w:color w:val="000000"/>
              </w:rPr>
              <w:t>with increased</w:t>
            </w:r>
          </w:ins>
        </w:sdtContent>
      </w:sdt>
      <w:sdt>
        <w:sdtPr>
          <w:tag w:val="goog_rdk_241"/>
          <w:id w:val="1690098286"/>
        </w:sdtPr>
        <w:sdtContent>
          <w:del w:id="293" w:author="Marie-Christine Rufener" w:date="2024-07-15T13:36:00Z">
            <w:r>
              <w:rPr>
                <w:rFonts w:ascii="Arial" w:eastAsia="Arial" w:hAnsi="Arial" w:cs="Arial"/>
                <w:color w:val="000000"/>
              </w:rPr>
              <w:delText>to increased</w:delText>
            </w:r>
          </w:del>
        </w:sdtContent>
      </w:sdt>
      <w:r>
        <w:rPr>
          <w:rFonts w:ascii="Arial" w:eastAsia="Arial" w:hAnsi="Arial" w:cs="Arial"/>
          <w:color w:val="000000"/>
        </w:rPr>
        <w:t xml:space="preserve"> population estimates, suggesting as such their role as host regions. At the high-level comparison, </w:t>
      </w:r>
      <w:sdt>
        <w:sdtPr>
          <w:tag w:val="goog_rdk_242"/>
          <w:id w:val="656649800"/>
        </w:sdtPr>
        <w:sdtContent>
          <w:ins w:id="294" w:author="Marie-Christine Rufener" w:date="2024-07-15T13:36:00Z">
            <w:r>
              <w:rPr>
                <w:rFonts w:ascii="Arial" w:eastAsia="Arial" w:hAnsi="Arial" w:cs="Arial"/>
                <w:color w:val="000000"/>
              </w:rPr>
              <w:t>these findings</w:t>
            </w:r>
          </w:ins>
        </w:sdtContent>
      </w:sdt>
      <w:sdt>
        <w:sdtPr>
          <w:tag w:val="goog_rdk_243"/>
          <w:id w:val="1881976421"/>
        </w:sdtPr>
        <w:sdtContent>
          <w:del w:id="295" w:author="Marie-Christine Rufener" w:date="2024-07-15T13:36:00Z">
            <w:r>
              <w:rPr>
                <w:rFonts w:ascii="Arial" w:eastAsia="Arial" w:hAnsi="Arial" w:cs="Arial"/>
                <w:color w:val="000000"/>
              </w:rPr>
              <w:delText>these set of findings</w:delText>
            </w:r>
          </w:del>
        </w:sdtContent>
      </w:sdt>
      <w:r>
        <w:rPr>
          <w:rFonts w:ascii="Arial" w:eastAsia="Arial" w:hAnsi="Arial" w:cs="Arial"/>
          <w:color w:val="000000"/>
        </w:rPr>
        <w:t xml:space="preserve"> corroborate with the trends reported by the International Organization for Migration (IOM) (</w:t>
      </w:r>
      <w:r>
        <w:rPr>
          <w:rFonts w:ascii="Arial" w:eastAsia="Arial" w:hAnsi="Arial" w:cs="Arial"/>
        </w:rPr>
        <w:t>IOM</w:t>
      </w:r>
      <w:r>
        <w:rPr>
          <w:rFonts w:ascii="Arial" w:eastAsia="Arial" w:hAnsi="Arial" w:cs="Arial"/>
          <w:color w:val="000000"/>
        </w:rPr>
        <w:t xml:space="preserve">, </w:t>
      </w:r>
      <w:r>
        <w:rPr>
          <w:rFonts w:ascii="Arial" w:eastAsia="Arial" w:hAnsi="Arial" w:cs="Arial"/>
        </w:rPr>
        <w:t>2023</w:t>
      </w:r>
      <w:r>
        <w:rPr>
          <w:rFonts w:ascii="Arial" w:eastAsia="Arial" w:hAnsi="Arial" w:cs="Arial"/>
          <w:color w:val="000000"/>
        </w:rPr>
        <w:t xml:space="preserve">), and are further supported by those from </w:t>
      </w:r>
      <w:r>
        <w:rPr>
          <w:rFonts w:ascii="Arial" w:eastAsia="Arial" w:hAnsi="Arial" w:cs="Arial"/>
        </w:rPr>
        <w:t>Rowe et al</w:t>
      </w:r>
      <w:r>
        <w:rPr>
          <w:rFonts w:ascii="Arial" w:eastAsia="Arial" w:hAnsi="Arial" w:cs="Arial"/>
          <w:color w:val="0000FF"/>
        </w:rPr>
        <w:t xml:space="preserve"> </w:t>
      </w:r>
      <w:r>
        <w:rPr>
          <w:rFonts w:ascii="Arial" w:eastAsia="Arial" w:hAnsi="Arial" w:cs="Arial"/>
          <w:color w:val="000000"/>
        </w:rPr>
        <w:t>(</w:t>
      </w:r>
      <w:r>
        <w:rPr>
          <w:rFonts w:ascii="Arial" w:eastAsia="Arial" w:hAnsi="Arial" w:cs="Arial"/>
        </w:rPr>
        <w:t>2022</w:t>
      </w:r>
      <w:r>
        <w:rPr>
          <w:rFonts w:ascii="Arial" w:eastAsia="Arial" w:hAnsi="Arial" w:cs="Arial"/>
          <w:color w:val="000000"/>
        </w:rPr>
        <w:t xml:space="preserve">) and </w:t>
      </w:r>
      <w:r>
        <w:rPr>
          <w:rFonts w:ascii="Arial" w:eastAsia="Arial" w:hAnsi="Arial" w:cs="Arial"/>
        </w:rPr>
        <w:t>Leasure et al</w:t>
      </w:r>
      <w:r>
        <w:rPr>
          <w:rFonts w:ascii="Arial" w:eastAsia="Arial" w:hAnsi="Arial" w:cs="Arial"/>
          <w:color w:val="0000FF"/>
        </w:rPr>
        <w:t xml:space="preserve"> </w:t>
      </w:r>
      <w:r>
        <w:rPr>
          <w:rFonts w:ascii="Arial" w:eastAsia="Arial" w:hAnsi="Arial" w:cs="Arial"/>
          <w:color w:val="000000"/>
        </w:rPr>
        <w:t>(</w:t>
      </w:r>
      <w:r>
        <w:rPr>
          <w:rFonts w:ascii="Arial" w:eastAsia="Arial" w:hAnsi="Arial" w:cs="Arial"/>
        </w:rPr>
        <w:t>2023</w:t>
      </w:r>
      <w:r>
        <w:rPr>
          <w:rFonts w:ascii="Arial" w:eastAsia="Arial" w:hAnsi="Arial" w:cs="Arial"/>
          <w:color w:val="000000"/>
        </w:rPr>
        <w:t>). Comparing these estimates in absolute terms is nevertheless intractable, given the differences in spatial and temporal granularity, including the data source underlying the reference year. In the absence of ground-truth data with which our population estimates could be possibly validated, such high-level data triangulation remains the only option at the time being.</w:t>
      </w:r>
    </w:p>
    <w:p w14:paraId="6530E35D" w14:textId="77777777" w:rsidR="00073438" w:rsidRDefault="00000000">
      <w:pPr>
        <w:widowControl w:val="0"/>
        <w:pBdr>
          <w:top w:val="nil"/>
          <w:left w:val="nil"/>
          <w:bottom w:val="nil"/>
          <w:right w:val="nil"/>
          <w:between w:val="nil"/>
        </w:pBdr>
        <w:spacing w:before="200" w:after="0" w:line="360" w:lineRule="auto"/>
        <w:ind w:right="-42"/>
        <w:rPr>
          <w:rFonts w:ascii="Arial" w:eastAsia="Arial" w:hAnsi="Arial" w:cs="Arial"/>
          <w:color w:val="000000"/>
        </w:rPr>
      </w:pPr>
      <w:r>
        <w:rPr>
          <w:rFonts w:ascii="Arial" w:eastAsia="Arial" w:hAnsi="Arial" w:cs="Arial"/>
          <w:color w:val="000000"/>
        </w:rPr>
        <w:t>While our study focuses on one country, Ukraine, and one satellite image provider, Maxar, we believe that the computer vision approach for detecting and counting cars will generalize to other geographic contexts that are similar in terms of car, building, road types, as well as to other providers of very high-resolution satellite imagery (30- 50cm). The benefits of such an approach are multifold for both the humanitarian and government sector, going from reduced life-treating risks for the on-ground enumerators to the rapidity at which population estimates can be generated as a response to the frequent imagery update. Besides, a major advantage of the current method is its transparency, unlike the black-box, and often biased, algorithms employed by social media platforms such as Meta.</w:t>
      </w:r>
    </w:p>
    <w:p w14:paraId="1F8F410A" w14:textId="77777777" w:rsidR="00073438" w:rsidRDefault="00000000">
      <w:pPr>
        <w:widowControl w:val="0"/>
        <w:pBdr>
          <w:top w:val="nil"/>
          <w:left w:val="nil"/>
          <w:bottom w:val="nil"/>
          <w:right w:val="nil"/>
          <w:between w:val="nil"/>
        </w:pBdr>
        <w:spacing w:before="200" w:after="0" w:line="360" w:lineRule="auto"/>
        <w:ind w:right="-42"/>
        <w:rPr>
          <w:rFonts w:ascii="Arial" w:eastAsia="Arial" w:hAnsi="Arial" w:cs="Arial"/>
          <w:color w:val="000000"/>
        </w:rPr>
      </w:pPr>
      <w:r>
        <w:rPr>
          <w:rFonts w:ascii="Arial" w:eastAsia="Arial" w:hAnsi="Arial" w:cs="Arial"/>
          <w:color w:val="000000"/>
        </w:rPr>
        <w:t xml:space="preserve">Nevertheless, our framework holds some fundamental limitations that could hamper its broader diffusion. To start with, very-high-resolution imagery such as the ones used herein are not cheap to procure and </w:t>
      </w:r>
      <w:r>
        <w:rPr>
          <w:rFonts w:ascii="Arial" w:eastAsia="Arial" w:hAnsi="Arial" w:cs="Arial"/>
        </w:rPr>
        <w:t>require</w:t>
      </w:r>
      <w:r>
        <w:rPr>
          <w:rFonts w:ascii="Arial" w:eastAsia="Arial" w:hAnsi="Arial" w:cs="Arial"/>
          <w:color w:val="000000"/>
        </w:rPr>
        <w:t xml:space="preserve"> staff with technical skills to acquire, process, and analyze them (</w:t>
      </w:r>
      <w:r>
        <w:rPr>
          <w:rFonts w:ascii="Arial" w:eastAsia="Arial" w:hAnsi="Arial" w:cs="Arial"/>
        </w:rPr>
        <w:t>Quinn et al</w:t>
      </w:r>
      <w:r>
        <w:rPr>
          <w:rFonts w:ascii="Arial" w:eastAsia="Arial" w:hAnsi="Arial" w:cs="Arial"/>
          <w:color w:val="000000"/>
        </w:rPr>
        <w:t xml:space="preserve">, </w:t>
      </w:r>
      <w:r>
        <w:rPr>
          <w:rFonts w:ascii="Arial" w:eastAsia="Arial" w:hAnsi="Arial" w:cs="Arial"/>
        </w:rPr>
        <w:t>2018</w:t>
      </w:r>
      <w:r>
        <w:rPr>
          <w:rFonts w:ascii="Arial" w:eastAsia="Arial" w:hAnsi="Arial" w:cs="Arial"/>
          <w:color w:val="000000"/>
        </w:rPr>
        <w:t>). This might impose a barrier for low- and middle-income countries, who already suffer from long-lasting funding restrictions. Additionally, it can take time to establish partnerships between governments and imagery providers.</w:t>
      </w:r>
    </w:p>
    <w:p w14:paraId="55BEDB1F" w14:textId="77777777" w:rsidR="00073438" w:rsidRDefault="00000000">
      <w:pPr>
        <w:widowControl w:val="0"/>
        <w:pBdr>
          <w:top w:val="nil"/>
          <w:left w:val="nil"/>
          <w:bottom w:val="nil"/>
          <w:right w:val="nil"/>
          <w:between w:val="nil"/>
        </w:pBdr>
        <w:spacing w:before="200" w:after="0" w:line="360" w:lineRule="auto"/>
        <w:ind w:right="-42"/>
        <w:rPr>
          <w:rFonts w:ascii="Arial" w:eastAsia="Arial" w:hAnsi="Arial" w:cs="Arial"/>
          <w:color w:val="000000"/>
        </w:rPr>
      </w:pPr>
      <w:r>
        <w:rPr>
          <w:rFonts w:ascii="Arial" w:eastAsia="Arial" w:hAnsi="Arial" w:cs="Arial"/>
          <w:color w:val="000000"/>
        </w:rPr>
        <w:lastRenderedPageBreak/>
        <w:t>Current computer vision techniques also come with limitations that can jeopardize the accuracy and generalization of any similar framework (</w:t>
      </w:r>
      <w:r>
        <w:rPr>
          <w:rFonts w:ascii="Arial" w:eastAsia="Arial" w:hAnsi="Arial" w:cs="Arial"/>
        </w:rPr>
        <w:t>Shankar et al</w:t>
      </w:r>
      <w:r>
        <w:rPr>
          <w:rFonts w:ascii="Arial" w:eastAsia="Arial" w:hAnsi="Arial" w:cs="Arial"/>
          <w:color w:val="000000"/>
        </w:rPr>
        <w:t xml:space="preserve">, </w:t>
      </w:r>
      <w:r>
        <w:rPr>
          <w:rFonts w:ascii="Arial" w:eastAsia="Arial" w:hAnsi="Arial" w:cs="Arial"/>
        </w:rPr>
        <w:t>2017</w:t>
      </w:r>
      <w:r>
        <w:rPr>
          <w:rFonts w:ascii="Arial" w:eastAsia="Arial" w:hAnsi="Arial" w:cs="Arial"/>
          <w:color w:val="000000"/>
        </w:rPr>
        <w:t xml:space="preserve">; </w:t>
      </w:r>
      <w:r>
        <w:rPr>
          <w:rFonts w:ascii="Arial" w:eastAsia="Arial" w:hAnsi="Arial" w:cs="Arial"/>
        </w:rPr>
        <w:t>de Vries et al</w:t>
      </w:r>
      <w:r>
        <w:rPr>
          <w:rFonts w:ascii="Arial" w:eastAsia="Arial" w:hAnsi="Arial" w:cs="Arial"/>
          <w:color w:val="000000"/>
        </w:rPr>
        <w:t xml:space="preserve">, </w:t>
      </w:r>
      <w:r>
        <w:rPr>
          <w:rFonts w:ascii="Arial" w:eastAsia="Arial" w:hAnsi="Arial" w:cs="Arial"/>
        </w:rPr>
        <w:t>2019</w:t>
      </w:r>
      <w:r>
        <w:rPr>
          <w:rFonts w:ascii="Arial" w:eastAsia="Arial" w:hAnsi="Arial" w:cs="Arial"/>
          <w:color w:val="000000"/>
        </w:rPr>
        <w:t>). A typical constraint of A</w:t>
      </w:r>
      <w:sdt>
        <w:sdtPr>
          <w:tag w:val="goog_rdk_244"/>
          <w:id w:val="-1451618511"/>
        </w:sdtPr>
        <w:sdtContent>
          <w:del w:id="296" w:author="Ferda Ofli" w:date="2024-07-10T12:29:00Z">
            <w:r>
              <w:rPr>
                <w:rFonts w:ascii="Arial" w:eastAsia="Arial" w:hAnsi="Arial" w:cs="Arial"/>
                <w:color w:val="000000"/>
              </w:rPr>
              <w:delText>.</w:delText>
            </w:r>
          </w:del>
        </w:sdtContent>
      </w:sdt>
      <w:r>
        <w:rPr>
          <w:rFonts w:ascii="Arial" w:eastAsia="Arial" w:hAnsi="Arial" w:cs="Arial"/>
          <w:color w:val="000000"/>
        </w:rPr>
        <w:t>I</w:t>
      </w:r>
      <w:sdt>
        <w:sdtPr>
          <w:tag w:val="goog_rdk_245"/>
          <w:id w:val="486589993"/>
        </w:sdtPr>
        <w:sdtContent>
          <w:del w:id="297" w:author="Ferda Ofli" w:date="2024-07-10T12:30:00Z">
            <w:r>
              <w:rPr>
                <w:rFonts w:ascii="Arial" w:eastAsia="Arial" w:hAnsi="Arial" w:cs="Arial"/>
                <w:color w:val="000000"/>
              </w:rPr>
              <w:delText>.</w:delText>
            </w:r>
          </w:del>
        </w:sdtContent>
      </w:sdt>
      <w:r>
        <w:rPr>
          <w:rFonts w:ascii="Arial" w:eastAsia="Arial" w:hAnsi="Arial" w:cs="Arial"/>
          <w:color w:val="000000"/>
        </w:rPr>
        <w:t xml:space="preserve">-based models is the lack of ground-truth data to perform their formal validation </w:t>
      </w:r>
      <w:r>
        <w:rPr>
          <w:rFonts w:ascii="Arial" w:eastAsia="Arial" w:hAnsi="Arial" w:cs="Arial"/>
        </w:rPr>
        <w:t>in the real</w:t>
      </w:r>
      <w:r>
        <w:rPr>
          <w:rFonts w:ascii="Arial" w:eastAsia="Arial" w:hAnsi="Arial" w:cs="Arial"/>
          <w:color w:val="000000"/>
        </w:rPr>
        <w:t xml:space="preserve"> world (</w:t>
      </w:r>
      <w:r>
        <w:rPr>
          <w:rFonts w:ascii="Arial" w:eastAsia="Arial" w:hAnsi="Arial" w:cs="Arial"/>
        </w:rPr>
        <w:t>Torralba and Efros</w:t>
      </w:r>
      <w:r>
        <w:rPr>
          <w:rFonts w:ascii="Arial" w:eastAsia="Arial" w:hAnsi="Arial" w:cs="Arial"/>
          <w:color w:val="000000"/>
        </w:rPr>
        <w:t xml:space="preserve">, </w:t>
      </w:r>
      <w:r>
        <w:rPr>
          <w:rFonts w:ascii="Arial" w:eastAsia="Arial" w:hAnsi="Arial" w:cs="Arial"/>
        </w:rPr>
        <w:t>2011</w:t>
      </w:r>
      <w:r>
        <w:rPr>
          <w:rFonts w:ascii="Arial" w:eastAsia="Arial" w:hAnsi="Arial" w:cs="Arial"/>
          <w:color w:val="000000"/>
        </w:rPr>
        <w:t xml:space="preserve">; </w:t>
      </w:r>
      <w:r>
        <w:rPr>
          <w:rFonts w:ascii="Arial" w:eastAsia="Arial" w:hAnsi="Arial" w:cs="Arial"/>
        </w:rPr>
        <w:t>Raji et al</w:t>
      </w:r>
      <w:r>
        <w:rPr>
          <w:rFonts w:ascii="Arial" w:eastAsia="Arial" w:hAnsi="Arial" w:cs="Arial"/>
          <w:color w:val="000000"/>
        </w:rPr>
        <w:t xml:space="preserve">, </w:t>
      </w:r>
      <w:r>
        <w:rPr>
          <w:rFonts w:ascii="Arial" w:eastAsia="Arial" w:hAnsi="Arial" w:cs="Arial"/>
        </w:rPr>
        <w:t>2021</w:t>
      </w:r>
      <w:r>
        <w:rPr>
          <w:rFonts w:ascii="Arial" w:eastAsia="Arial" w:hAnsi="Arial" w:cs="Arial"/>
          <w:color w:val="000000"/>
        </w:rPr>
        <w:t>). In the absence of a dedicated database, it is necessary to employ expert human annotators to manually label the images. This is not only costly and time-consuming, but often infeasible in the context of humanitarian crises which require timely responses.</w:t>
      </w:r>
    </w:p>
    <w:p w14:paraId="15E920D6" w14:textId="011029FA" w:rsidR="00073438" w:rsidRDefault="00000000">
      <w:pPr>
        <w:widowControl w:val="0"/>
        <w:pBdr>
          <w:top w:val="nil"/>
          <w:left w:val="nil"/>
          <w:bottom w:val="nil"/>
          <w:right w:val="nil"/>
          <w:between w:val="nil"/>
        </w:pBdr>
        <w:spacing w:before="200" w:after="0" w:line="360" w:lineRule="auto"/>
        <w:ind w:right="-42"/>
        <w:rPr>
          <w:rFonts w:ascii="Arial" w:eastAsia="Arial" w:hAnsi="Arial" w:cs="Arial"/>
          <w:color w:val="000000"/>
        </w:rPr>
      </w:pPr>
      <w:r>
        <w:rPr>
          <w:rFonts w:ascii="Arial" w:eastAsia="Arial" w:hAnsi="Arial" w:cs="Arial"/>
          <w:color w:val="000000"/>
        </w:rPr>
        <w:t>Some other constraints are intrinsic to the satellite images themselves. In our brief experiment, we showed the effect of weather- and cloud-based obstructions on car detectability, including imagery-related features such as color, off-Nadir angle, and image resolution</w:t>
      </w:r>
      <w:ins w:id="298" w:author="Marie-Christine ." w:date="2024-07-18T10:16:00Z" w16du:dateUtc="2024-07-18T13:16:00Z">
        <w:r w:rsidR="0016236C">
          <w:rPr>
            <w:rFonts w:ascii="Arial" w:eastAsia="Arial" w:hAnsi="Arial" w:cs="Arial"/>
            <w:color w:val="000000"/>
          </w:rPr>
          <w:t xml:space="preserve"> </w:t>
        </w:r>
        <w:r w:rsidR="0016236C">
          <w:rPr>
            <w:rFonts w:ascii="Arial" w:hAnsi="Arial" w:cs="Arial"/>
          </w:rPr>
          <w:t xml:space="preserve">(see </w:t>
        </w:r>
        <w:proofErr w:type="gramStart"/>
        <w:r w:rsidR="0016236C">
          <w:rPr>
            <w:rFonts w:ascii="Arial" w:hAnsi="Arial" w:cs="Arial"/>
          </w:rPr>
          <w:t>section ”</w:t>
        </w:r>
        <w:r w:rsidR="0016236C" w:rsidRPr="00C90F9F">
          <w:rPr>
            <w:rFonts w:ascii="Arial" w:hAnsi="Arial" w:cs="Arial"/>
          </w:rPr>
          <w:t>Understanding</w:t>
        </w:r>
        <w:proofErr w:type="gramEnd"/>
        <w:r w:rsidR="0016236C" w:rsidRPr="00C90F9F">
          <w:rPr>
            <w:rFonts w:ascii="Arial" w:hAnsi="Arial" w:cs="Arial"/>
          </w:rPr>
          <w:t xml:space="preserve"> the effect of imagery features on car detection</w:t>
        </w:r>
        <w:r w:rsidR="0016236C">
          <w:rPr>
            <w:rFonts w:ascii="Arial" w:hAnsi="Arial" w:cs="Arial"/>
          </w:rPr>
          <w:t>”)</w:t>
        </w:r>
      </w:ins>
      <w:r>
        <w:rPr>
          <w:rFonts w:ascii="Arial" w:eastAsia="Arial" w:hAnsi="Arial" w:cs="Arial"/>
          <w:color w:val="000000"/>
        </w:rPr>
        <w:t>. Given its unknown impact on population estimators, we largely encourage future research to investigate further the impact of such aspects on object detectability, and most importantly the use of high-resolution synthetic aperture radar (SAR) imagery</w:t>
      </w:r>
      <w:sdt>
        <w:sdtPr>
          <w:tag w:val="goog_rdk_246"/>
          <w:id w:val="-780181686"/>
        </w:sdtPr>
        <w:sdtContent>
          <w:del w:id="299" w:author="Marie-Christine Rufener" w:date="2024-07-07T16:17:00Z">
            <w:r>
              <w:rPr>
                <w:rFonts w:ascii="Arial" w:eastAsia="Arial" w:hAnsi="Arial" w:cs="Arial"/>
                <w:color w:val="0000FF"/>
                <w:vertAlign w:val="superscript"/>
              </w:rPr>
              <w:footnoteReference w:id="2"/>
            </w:r>
          </w:del>
        </w:sdtContent>
      </w:sdt>
      <w:r>
        <w:rPr>
          <w:rFonts w:ascii="Arial" w:eastAsia="Arial" w:hAnsi="Arial" w:cs="Arial"/>
          <w:color w:val="0000FF"/>
        </w:rPr>
        <w:t xml:space="preserve"> </w:t>
      </w:r>
      <w:r>
        <w:rPr>
          <w:rFonts w:ascii="Arial" w:eastAsia="Arial" w:hAnsi="Arial" w:cs="Arial"/>
          <w:color w:val="000000"/>
        </w:rPr>
        <w:t>as a potential remedial solution to the limiting RGB-based images</w:t>
      </w:r>
      <w:sdt>
        <w:sdtPr>
          <w:tag w:val="goog_rdk_247"/>
          <w:id w:val="-245808351"/>
        </w:sdtPr>
        <w:sdtContent>
          <w:ins w:id="302" w:author="Marie-Christine Rufener" w:date="2024-07-07T16:17:00Z">
            <w:r>
              <w:rPr>
                <w:rFonts w:ascii="Arial" w:eastAsia="Arial" w:hAnsi="Arial" w:cs="Arial"/>
                <w:color w:val="000000"/>
              </w:rPr>
              <w:t xml:space="preserve"> (</w:t>
            </w:r>
            <w:r>
              <w:fldChar w:fldCharType="begin"/>
            </w:r>
            <w:r>
              <w:instrText>HYPERLINK "https://umbra.space/"</w:instrText>
            </w:r>
            <w:r>
              <w:fldChar w:fldCharType="separate"/>
            </w:r>
            <w:r>
              <w:rPr>
                <w:rFonts w:ascii="Arial" w:eastAsia="Arial" w:hAnsi="Arial" w:cs="Arial"/>
                <w:color w:val="000000"/>
              </w:rPr>
              <w:t>https://umbra.space/</w:t>
            </w:r>
            <w:r>
              <w:fldChar w:fldCharType="end"/>
            </w:r>
            <w:r>
              <w:rPr>
                <w:rFonts w:ascii="Arial" w:eastAsia="Arial" w:hAnsi="Arial" w:cs="Arial"/>
                <w:color w:val="000000"/>
              </w:rPr>
              <w:t>)</w:t>
            </w:r>
          </w:ins>
        </w:sdtContent>
      </w:sdt>
      <w:r>
        <w:rPr>
          <w:rFonts w:ascii="Arial" w:eastAsia="Arial" w:hAnsi="Arial" w:cs="Arial"/>
          <w:color w:val="000000"/>
        </w:rPr>
        <w:t>.</w:t>
      </w:r>
    </w:p>
    <w:sdt>
      <w:sdtPr>
        <w:tag w:val="goog_rdk_254"/>
        <w:id w:val="1521971723"/>
      </w:sdtPr>
      <w:sdtContent>
        <w:p w14:paraId="2B9D6CCA" w14:textId="77777777" w:rsidR="00073438" w:rsidRDefault="00000000">
          <w:pPr>
            <w:widowControl w:val="0"/>
            <w:pBdr>
              <w:top w:val="nil"/>
              <w:left w:val="nil"/>
              <w:bottom w:val="nil"/>
              <w:right w:val="nil"/>
              <w:between w:val="nil"/>
            </w:pBdr>
            <w:spacing w:before="200" w:after="0" w:line="360" w:lineRule="auto"/>
            <w:ind w:right="-42"/>
            <w:rPr>
              <w:ins w:id="303" w:author="Marie-Christine Rufener" w:date="2024-07-15T18:44:00Z"/>
              <w:rFonts w:ascii="Arial" w:eastAsia="Arial" w:hAnsi="Arial" w:cs="Arial"/>
              <w:color w:val="000000"/>
            </w:rPr>
          </w:pPr>
          <w:r>
            <w:rPr>
              <w:rFonts w:ascii="Arial" w:eastAsia="Arial" w:hAnsi="Arial" w:cs="Arial"/>
              <w:color w:val="000000"/>
            </w:rPr>
            <w:t xml:space="preserve">Data sparsity was </w:t>
          </w:r>
          <w:sdt>
            <w:sdtPr>
              <w:tag w:val="goog_rdk_248"/>
              <w:id w:val="-1439526015"/>
            </w:sdtPr>
            <w:sdtContent>
              <w:ins w:id="304" w:author="Marie-Christine Rufener" w:date="2024-07-15T13:24:00Z">
                <w:r>
                  <w:rPr>
                    <w:rFonts w:ascii="Arial" w:eastAsia="Arial" w:hAnsi="Arial" w:cs="Arial"/>
                    <w:color w:val="000000"/>
                  </w:rPr>
                  <w:t>also</w:t>
                </w:r>
              </w:ins>
            </w:sdtContent>
          </w:sdt>
          <w:sdt>
            <w:sdtPr>
              <w:tag w:val="goog_rdk_249"/>
              <w:id w:val="763268247"/>
            </w:sdtPr>
            <w:sdtContent>
              <w:del w:id="305" w:author="Marie-Christine Rufener" w:date="2024-07-15T13:24:00Z">
                <w:r>
                  <w:rPr>
                    <w:rFonts w:ascii="Arial" w:eastAsia="Arial" w:hAnsi="Arial" w:cs="Arial"/>
                    <w:color w:val="000000"/>
                  </w:rPr>
                  <w:delText>likewise</w:delText>
                </w:r>
              </w:del>
            </w:sdtContent>
          </w:sdt>
          <w:r>
            <w:rPr>
              <w:rFonts w:ascii="Arial" w:eastAsia="Arial" w:hAnsi="Arial" w:cs="Arial"/>
              <w:color w:val="000000"/>
            </w:rPr>
            <w:t xml:space="preserve"> a key limitation </w:t>
          </w:r>
          <w:sdt>
            <w:sdtPr>
              <w:tag w:val="goog_rdk_250"/>
              <w:id w:val="-625775844"/>
            </w:sdtPr>
            <w:sdtContent>
              <w:ins w:id="306" w:author="Marie-Christine Rufener" w:date="2024-07-15T13:16:00Z">
                <w:r>
                  <w:rPr>
                    <w:rFonts w:ascii="Arial" w:eastAsia="Arial" w:hAnsi="Arial" w:cs="Arial"/>
                    <w:color w:val="000000"/>
                  </w:rPr>
                  <w:t>in</w:t>
                </w:r>
              </w:ins>
            </w:sdtContent>
          </w:sdt>
          <w:sdt>
            <w:sdtPr>
              <w:tag w:val="goog_rdk_251"/>
              <w:id w:val="1704597071"/>
            </w:sdtPr>
            <w:sdtContent>
              <w:del w:id="307" w:author="Marie-Christine Rufener" w:date="2024-07-15T13:16:00Z">
                <w:r>
                  <w:rPr>
                    <w:rFonts w:ascii="Arial" w:eastAsia="Arial" w:hAnsi="Arial" w:cs="Arial"/>
                    <w:color w:val="000000"/>
                  </w:rPr>
                  <w:delText>of</w:delText>
                </w:r>
              </w:del>
            </w:sdtContent>
          </w:sdt>
          <w:r>
            <w:rPr>
              <w:rFonts w:ascii="Arial" w:eastAsia="Arial" w:hAnsi="Arial" w:cs="Arial"/>
              <w:color w:val="000000"/>
            </w:rPr>
            <w:t xml:space="preserve"> the present study</w:t>
          </w:r>
          <w:sdt>
            <w:sdtPr>
              <w:tag w:val="goog_rdk_252"/>
              <w:id w:val="742073937"/>
            </w:sdtPr>
            <w:sdtContent>
              <w:ins w:id="308" w:author="Marie-Christine Rufener" w:date="2024-07-15T18:52:00Z">
                <w:r>
                  <w:rPr>
                    <w:rFonts w:ascii="Arial" w:eastAsia="Arial" w:hAnsi="Arial" w:cs="Arial"/>
                    <w:color w:val="000000"/>
                  </w:rPr>
                  <w:t xml:space="preserve">, mostly as a result from the pre-collected archival Maxar imagery </w:t>
                </w:r>
              </w:ins>
            </w:sdtContent>
          </w:sdt>
          <w:r>
            <w:rPr>
              <w:rFonts w:ascii="Arial" w:eastAsia="Arial" w:hAnsi="Arial" w:cs="Arial"/>
              <w:color w:val="000000"/>
            </w:rPr>
            <w:t xml:space="preserve">. </w:t>
          </w:r>
          <w:sdt>
            <w:sdtPr>
              <w:tag w:val="goog_rdk_253"/>
              <w:id w:val="1218476275"/>
            </w:sdtPr>
            <w:sdtContent>
              <w:ins w:id="309" w:author="Marie-Christine Rufener" w:date="2024-07-15T18:44:00Z">
                <w:r>
                  <w:rPr>
                    <w:rFonts w:ascii="Arial" w:eastAsia="Arial" w:hAnsi="Arial" w:cs="Arial"/>
                    <w:color w:val="000000"/>
                  </w:rPr>
                  <w:t>Despite the better spatial coverage and cadence of the freely available Sentinel-2 images, its spatial resolution of 10 meters per pixel prevents the detection of small objects like cars. Most cars typically occupy less than a pixel, making it hard to distinguish them from the background. For this reason, we resorted to Maxar images which offer higher spatial resolution (i.e., 0.3-0.5 meters per pixel), yet come at the cost of lower spatial and temporal coverage as our analysis relied on pre-collected archival imagery, rather than on-demand task-based imagery.</w:t>
                </w:r>
              </w:ins>
            </w:sdtContent>
          </w:sdt>
        </w:p>
      </w:sdtContent>
    </w:sdt>
    <w:p w14:paraId="516339F4" w14:textId="212AB565" w:rsidR="00073438" w:rsidRDefault="00000000">
      <w:pPr>
        <w:widowControl w:val="0"/>
        <w:pBdr>
          <w:top w:val="nil"/>
          <w:left w:val="nil"/>
          <w:bottom w:val="nil"/>
          <w:right w:val="nil"/>
          <w:between w:val="nil"/>
        </w:pBdr>
        <w:spacing w:before="200" w:after="0" w:line="360" w:lineRule="auto"/>
        <w:ind w:right="-42"/>
        <w:rPr>
          <w:rFonts w:ascii="Arial" w:eastAsia="Arial" w:hAnsi="Arial" w:cs="Arial"/>
          <w:color w:val="000000"/>
        </w:rPr>
      </w:pPr>
      <w:r>
        <w:rPr>
          <w:rFonts w:ascii="Arial" w:eastAsia="Arial" w:hAnsi="Arial" w:cs="Arial"/>
          <w:color w:val="000000"/>
        </w:rPr>
        <w:lastRenderedPageBreak/>
        <w:t xml:space="preserve">However, </w:t>
      </w:r>
      <w:sdt>
        <w:sdtPr>
          <w:tag w:val="goog_rdk_255"/>
          <w:id w:val="2077927253"/>
        </w:sdtPr>
        <w:sdtContent>
          <w:ins w:id="310" w:author="Marie-Christine Rufener" w:date="2024-07-15T19:05:00Z">
            <w:r>
              <w:rPr>
                <w:rFonts w:ascii="Arial" w:eastAsia="Arial" w:hAnsi="Arial" w:cs="Arial"/>
                <w:color w:val="000000"/>
              </w:rPr>
              <w:t xml:space="preserve">it is worth to highlight that </w:t>
            </w:r>
          </w:ins>
        </w:sdtContent>
      </w:sdt>
      <w:r>
        <w:rPr>
          <w:rFonts w:ascii="Arial" w:eastAsia="Arial" w:hAnsi="Arial" w:cs="Arial"/>
          <w:color w:val="000000"/>
        </w:rPr>
        <w:t xml:space="preserve">the number of earth observation satellites has </w:t>
      </w:r>
      <w:sdt>
        <w:sdtPr>
          <w:tag w:val="goog_rdk_256"/>
          <w:id w:val="-828669047"/>
        </w:sdtPr>
        <w:sdtContent>
          <w:del w:id="311" w:author="Marie-Christine Rufener" w:date="2024-07-15T19:05:00Z">
            <w:r>
              <w:rPr>
                <w:rFonts w:ascii="Arial" w:eastAsia="Arial" w:hAnsi="Arial" w:cs="Arial"/>
                <w:color w:val="000000"/>
              </w:rPr>
              <w:delText xml:space="preserve">already </w:delText>
            </w:r>
          </w:del>
        </w:sdtContent>
      </w:sdt>
      <w:r>
        <w:rPr>
          <w:rFonts w:ascii="Arial" w:eastAsia="Arial" w:hAnsi="Arial" w:cs="Arial"/>
          <w:color w:val="000000"/>
        </w:rPr>
        <w:t>improved rapidly, jumping from 789 in Aug 2020 to 1238 in May 2023</w:t>
      </w:r>
      <w:sdt>
        <w:sdtPr>
          <w:tag w:val="goog_rdk_257"/>
          <w:id w:val="-2043509737"/>
        </w:sdtPr>
        <w:sdtContent>
          <w:ins w:id="312" w:author="Marie-Christine Rufener" w:date="2024-07-07T16:18:00Z">
            <w:r>
              <w:rPr>
                <w:rFonts w:ascii="Arial" w:eastAsia="Arial" w:hAnsi="Arial" w:cs="Arial"/>
                <w:color w:val="000000"/>
              </w:rPr>
              <w:t xml:space="preserve"> (UCS, 2023)</w:t>
            </w:r>
          </w:ins>
        </w:sdtContent>
      </w:sdt>
      <w:sdt>
        <w:sdtPr>
          <w:tag w:val="goog_rdk_258"/>
          <w:id w:val="-495877224"/>
        </w:sdtPr>
        <w:sdtContent>
          <w:del w:id="313" w:author="Marie-Christine Rufener" w:date="2024-07-07T16:18:00Z">
            <w:r>
              <w:rPr>
                <w:rFonts w:ascii="Arial" w:eastAsia="Arial" w:hAnsi="Arial" w:cs="Arial"/>
                <w:color w:val="000000"/>
                <w:vertAlign w:val="superscript"/>
              </w:rPr>
              <w:footnoteReference w:id="3"/>
            </w:r>
          </w:del>
        </w:sdtContent>
      </w:sdt>
      <w:r>
        <w:rPr>
          <w:rFonts w:ascii="Arial" w:eastAsia="Arial" w:hAnsi="Arial" w:cs="Arial"/>
          <w:color w:val="000000"/>
        </w:rPr>
        <w:t xml:space="preserve">, with a further increase expected. Furthermore, </w:t>
      </w:r>
      <w:sdt>
        <w:sdtPr>
          <w:tag w:val="goog_rdk_259"/>
          <w:id w:val="-1046594823"/>
        </w:sdtPr>
        <w:sdtContent>
          <w:ins w:id="316" w:author="Marie-Christine Rufener" w:date="2024-07-15T19:05:00Z">
            <w:r>
              <w:rPr>
                <w:rFonts w:ascii="Arial" w:eastAsia="Arial" w:hAnsi="Arial" w:cs="Arial"/>
                <w:color w:val="000000"/>
              </w:rPr>
              <w:t>t</w:t>
            </w:r>
          </w:ins>
        </w:sdtContent>
      </w:sdt>
      <w:sdt>
        <w:sdtPr>
          <w:tag w:val="goog_rdk_260"/>
          <w:id w:val="-1443693432"/>
        </w:sdtPr>
        <w:sdtContent>
          <w:del w:id="317" w:author="Marie-Christine Rufener" w:date="2024-07-15T19:05:00Z">
            <w:r>
              <w:rPr>
                <w:rFonts w:ascii="Arial" w:eastAsia="Arial" w:hAnsi="Arial" w:cs="Arial"/>
                <w:color w:val="000000"/>
              </w:rPr>
              <w:delText xml:space="preserve">our analysis relied on pre-collected </w:delText>
            </w:r>
            <w:r>
              <w:rPr>
                <w:rFonts w:ascii="Arial" w:eastAsia="Arial" w:hAnsi="Arial" w:cs="Arial"/>
                <w:i/>
                <w:color w:val="000000"/>
              </w:rPr>
              <w:delText>archival imagery</w:delText>
            </w:r>
            <w:r>
              <w:rPr>
                <w:rFonts w:ascii="Arial" w:eastAsia="Arial" w:hAnsi="Arial" w:cs="Arial"/>
                <w:color w:val="000000"/>
              </w:rPr>
              <w:delText xml:space="preserve">, rather than on-demand </w:delText>
            </w:r>
            <w:r>
              <w:rPr>
                <w:rFonts w:ascii="Arial" w:eastAsia="Arial" w:hAnsi="Arial" w:cs="Arial"/>
                <w:i/>
                <w:color w:val="000000"/>
              </w:rPr>
              <w:delText>task- based imagery</w:delText>
            </w:r>
            <w:r>
              <w:rPr>
                <w:rFonts w:ascii="Arial" w:eastAsia="Arial" w:hAnsi="Arial" w:cs="Arial"/>
                <w:color w:val="000000"/>
              </w:rPr>
              <w:delText>. T</w:delText>
            </w:r>
          </w:del>
        </w:sdtContent>
      </w:sdt>
      <w:r>
        <w:rPr>
          <w:rFonts w:ascii="Arial" w:eastAsia="Arial" w:hAnsi="Arial" w:cs="Arial"/>
          <w:color w:val="000000"/>
        </w:rPr>
        <w:t xml:space="preserve">he cost of </w:t>
      </w:r>
      <w:sdt>
        <w:sdtPr>
          <w:tag w:val="goog_rdk_261"/>
          <w:id w:val="1556276646"/>
        </w:sdtPr>
        <w:sdtContent>
          <w:ins w:id="318" w:author="Marie-Christine Rufener" w:date="2024-07-15T19:05:00Z">
            <w:r>
              <w:rPr>
                <w:rFonts w:ascii="Arial" w:eastAsia="Arial" w:hAnsi="Arial" w:cs="Arial"/>
                <w:color w:val="000000"/>
              </w:rPr>
              <w:t>tasked-based imagery</w:t>
            </w:r>
          </w:ins>
        </w:sdtContent>
      </w:sdt>
      <w:sdt>
        <w:sdtPr>
          <w:tag w:val="goog_rdk_262"/>
          <w:id w:val="2054657516"/>
        </w:sdtPr>
        <w:sdtContent>
          <w:del w:id="319" w:author="Marie-Christine Rufener" w:date="2024-07-15T19:05:00Z">
            <w:r>
              <w:rPr>
                <w:rFonts w:ascii="Arial" w:eastAsia="Arial" w:hAnsi="Arial" w:cs="Arial"/>
                <w:color w:val="000000"/>
              </w:rPr>
              <w:delText>the latter</w:delText>
            </w:r>
          </w:del>
        </w:sdtContent>
      </w:sdt>
      <w:r>
        <w:rPr>
          <w:rFonts w:ascii="Arial" w:eastAsia="Arial" w:hAnsi="Arial" w:cs="Arial"/>
          <w:color w:val="000000"/>
        </w:rPr>
        <w:t xml:space="preserve"> has dropped to under USD 1000 per request</w:t>
      </w:r>
      <w:sdt>
        <w:sdtPr>
          <w:tag w:val="goog_rdk_263"/>
          <w:id w:val="-652987239"/>
        </w:sdtPr>
        <w:sdtContent>
          <w:ins w:id="320" w:author="Marie-Christine Rufener" w:date="2024-07-07T16:25:00Z">
            <w:r>
              <w:rPr>
                <w:rFonts w:ascii="Arial" w:eastAsia="Arial" w:hAnsi="Arial" w:cs="Arial"/>
                <w:color w:val="000000"/>
              </w:rPr>
              <w:t xml:space="preserve"> (Buczkowski, 2023; Satellogic, 2024)</w:t>
            </w:r>
          </w:ins>
        </w:sdtContent>
      </w:sdt>
      <w:sdt>
        <w:sdtPr>
          <w:tag w:val="goog_rdk_264"/>
          <w:id w:val="1325473374"/>
        </w:sdtPr>
        <w:sdtContent>
          <w:del w:id="321" w:author="Marie-Christine Rufener" w:date="2024-07-07T16:25:00Z">
            <w:r>
              <w:rPr>
                <w:rFonts w:ascii="Arial" w:eastAsia="Arial" w:hAnsi="Arial" w:cs="Arial"/>
                <w:color w:val="000000"/>
                <w:vertAlign w:val="superscript"/>
              </w:rPr>
              <w:footnoteReference w:id="4"/>
            </w:r>
          </w:del>
        </w:sdtContent>
      </w:sdt>
      <w:r>
        <w:rPr>
          <w:rFonts w:ascii="Arial" w:eastAsia="Arial" w:hAnsi="Arial" w:cs="Arial"/>
          <w:color w:val="000000"/>
        </w:rPr>
        <w:t xml:space="preserve">, down from over USD 10,000 a few years back, with further price drops expected. With improved data availability, it is likely to open </w:t>
      </w:r>
      <w:del w:id="325" w:author="Marie-Christine ." w:date="2024-07-17T09:50:00Z" w16du:dateUtc="2024-07-17T12:50:00Z">
        <w:r w:rsidDel="008A0F05">
          <w:rPr>
            <w:rFonts w:ascii="Arial" w:eastAsia="Arial" w:hAnsi="Arial" w:cs="Arial"/>
            <w:color w:val="000000"/>
          </w:rPr>
          <w:delText xml:space="preserve">up </w:delText>
        </w:r>
      </w:del>
      <w:r>
        <w:rPr>
          <w:rFonts w:ascii="Arial" w:eastAsia="Arial" w:hAnsi="Arial" w:cs="Arial"/>
          <w:color w:val="000000"/>
        </w:rPr>
        <w:t>some niche for exploring more advanced and robust statistical models to predict population shifts from observed car displacements, including, but not limited to, spatial and state-space models (</w:t>
      </w:r>
      <w:r>
        <w:rPr>
          <w:rFonts w:ascii="Arial" w:eastAsia="Arial" w:hAnsi="Arial" w:cs="Arial"/>
        </w:rPr>
        <w:t>Gao</w:t>
      </w:r>
      <w:r>
        <w:rPr>
          <w:rFonts w:ascii="Arial" w:eastAsia="Arial" w:hAnsi="Arial" w:cs="Arial"/>
          <w:color w:val="000000"/>
        </w:rPr>
        <w:t xml:space="preserve">, </w:t>
      </w:r>
      <w:r>
        <w:rPr>
          <w:rFonts w:ascii="Arial" w:eastAsia="Arial" w:hAnsi="Arial" w:cs="Arial"/>
        </w:rPr>
        <w:t>2015</w:t>
      </w:r>
      <w:r>
        <w:rPr>
          <w:rFonts w:ascii="Arial" w:eastAsia="Arial" w:hAnsi="Arial" w:cs="Arial"/>
          <w:color w:val="000000"/>
        </w:rPr>
        <w:t xml:space="preserve">; </w:t>
      </w:r>
      <w:r>
        <w:rPr>
          <w:rFonts w:ascii="Arial" w:eastAsia="Arial" w:hAnsi="Arial" w:cs="Arial"/>
        </w:rPr>
        <w:t>Pu et al</w:t>
      </w:r>
      <w:r>
        <w:rPr>
          <w:rFonts w:ascii="Arial" w:eastAsia="Arial" w:hAnsi="Arial" w:cs="Arial"/>
          <w:color w:val="000000"/>
        </w:rPr>
        <w:t xml:space="preserve">, </w:t>
      </w:r>
      <w:r>
        <w:rPr>
          <w:rFonts w:ascii="Arial" w:eastAsia="Arial" w:hAnsi="Arial" w:cs="Arial"/>
        </w:rPr>
        <w:t>2023</w:t>
      </w:r>
      <w:r>
        <w:rPr>
          <w:rFonts w:ascii="Arial" w:eastAsia="Arial" w:hAnsi="Arial" w:cs="Arial"/>
          <w:color w:val="000000"/>
        </w:rPr>
        <w:t>).</w:t>
      </w:r>
      <w:sdt>
        <w:sdtPr>
          <w:tag w:val="goog_rdk_265"/>
          <w:id w:val="1175151496"/>
        </w:sdtPr>
        <w:sdtContent>
          <w:ins w:id="326" w:author="Marie-Christine Rufener" w:date="2024-07-15T19:10:00Z">
            <w:r>
              <w:rPr>
                <w:rFonts w:ascii="Arial" w:eastAsia="Arial" w:hAnsi="Arial" w:cs="Arial"/>
                <w:color w:val="000000"/>
              </w:rPr>
              <w:t xml:space="preserve"> </w:t>
            </w:r>
          </w:ins>
        </w:sdtContent>
      </w:sdt>
    </w:p>
    <w:sdt>
      <w:sdtPr>
        <w:tag w:val="goog_rdk_267"/>
        <w:id w:val="769598308"/>
      </w:sdtPr>
      <w:sdtContent>
        <w:p w14:paraId="66B324CC" w14:textId="77777777" w:rsidR="00073438" w:rsidRDefault="00000000">
          <w:pPr>
            <w:widowControl w:val="0"/>
            <w:pBdr>
              <w:top w:val="nil"/>
              <w:left w:val="nil"/>
              <w:bottom w:val="nil"/>
              <w:right w:val="nil"/>
              <w:between w:val="nil"/>
            </w:pBdr>
            <w:spacing w:before="200" w:after="0" w:line="360" w:lineRule="auto"/>
            <w:ind w:right="-42"/>
            <w:rPr>
              <w:ins w:id="327" w:author="Marie-Christine Rufener" w:date="2024-07-15T13:16:00Z"/>
              <w:rFonts w:ascii="Arial" w:eastAsia="Arial" w:hAnsi="Arial" w:cs="Arial"/>
              <w:color w:val="000000"/>
            </w:rPr>
          </w:pPr>
          <w:r>
            <w:rPr>
              <w:rFonts w:ascii="Arial" w:eastAsia="Arial" w:hAnsi="Arial" w:cs="Arial"/>
              <w:color w:val="000000"/>
            </w:rPr>
            <w:t xml:space="preserve">Beyond the </w:t>
          </w:r>
          <w:proofErr w:type="gramStart"/>
          <w:r>
            <w:rPr>
              <w:rFonts w:ascii="Arial" w:eastAsia="Arial" w:hAnsi="Arial" w:cs="Arial"/>
              <w:color w:val="000000"/>
            </w:rPr>
            <w:t>aforementioned cases</w:t>
          </w:r>
          <w:proofErr w:type="gramEnd"/>
          <w:r>
            <w:rPr>
              <w:rFonts w:ascii="Arial" w:eastAsia="Arial" w:hAnsi="Arial" w:cs="Arial"/>
              <w:color w:val="000000"/>
            </w:rPr>
            <w:t>, there remains the fundamental research challenge of tying the number of displaced cars to the number of displaced people.</w:t>
          </w:r>
          <w:sdt>
            <w:sdtPr>
              <w:tag w:val="goog_rdk_266"/>
              <w:id w:val="-1445147116"/>
            </w:sdtPr>
            <w:sdtContent>
              <w:ins w:id="328" w:author="Marie-Christine Rufener" w:date="2024-07-15T13:16:00Z">
                <w:r>
                  <w:rPr>
                    <w:rFonts w:ascii="Arial" w:eastAsia="Arial" w:hAnsi="Arial" w:cs="Arial"/>
                    <w:color w:val="000000"/>
                  </w:rPr>
                  <w:t xml:space="preserve"> Behavioral changes induced by the war could likely affect the pre-war link between the number of visible cars and the number of people living in a given area. For example, one might assume that, when fleeing, the cars could be more packed. The drop in cars could be thus an underestimation of the drop in population. Conversely, the cars that remain might well become more hidden/protected, overestimating as such the population displacement. </w:t>
                </w:r>
              </w:ins>
            </w:sdtContent>
          </w:sdt>
        </w:p>
      </w:sdtContent>
    </w:sdt>
    <w:p w14:paraId="01979A2D" w14:textId="77777777" w:rsidR="00073438" w:rsidRDefault="00000000">
      <w:pPr>
        <w:widowControl w:val="0"/>
        <w:pBdr>
          <w:top w:val="nil"/>
          <w:left w:val="nil"/>
          <w:bottom w:val="nil"/>
          <w:right w:val="nil"/>
          <w:between w:val="nil"/>
        </w:pBdr>
        <w:spacing w:before="200" w:after="0" w:line="360" w:lineRule="auto"/>
        <w:ind w:right="-42"/>
        <w:rPr>
          <w:del w:id="329" w:author="Marie-Christine Rufener" w:date="2024-07-15T13:16:00Z"/>
          <w:rFonts w:ascii="Arial" w:eastAsia="Arial" w:hAnsi="Arial" w:cs="Arial"/>
          <w:color w:val="000000"/>
        </w:rPr>
      </w:pPr>
      <w:sdt>
        <w:sdtPr>
          <w:tag w:val="goog_rdk_269"/>
          <w:id w:val="-215288315"/>
        </w:sdtPr>
        <w:sdtContent>
          <w:sdt>
            <w:sdtPr>
              <w:tag w:val="goog_rdk_268"/>
              <w:id w:val="201831619"/>
            </w:sdtPr>
            <w:sdtContent/>
          </w:sdt>
        </w:sdtContent>
      </w:sdt>
      <w:sdt>
        <w:sdtPr>
          <w:tag w:val="goog_rdk_275"/>
          <w:id w:val="-1325353680"/>
        </w:sdtPr>
        <w:sdtContent>
          <w:sdt>
            <w:sdtPr>
              <w:tag w:val="goog_rdk_271"/>
              <w:id w:val="-1801997268"/>
            </w:sdtPr>
            <w:sdtContent>
              <w:del w:id="330" w:author="Marie-Christine Rufener" w:date="2024-07-15T13:16:00Z">
                <w:r>
                  <w:rPr>
                    <w:rFonts w:ascii="Arial" w:eastAsia="Arial" w:hAnsi="Arial" w:cs="Arial"/>
                    <w:color w:val="000000"/>
                  </w:rPr>
                  <w:delText xml:space="preserve"> For this, w</w:delText>
                </w:r>
              </w:del>
            </w:sdtContent>
          </w:sdt>
          <w:sdt>
            <w:sdtPr>
              <w:tag w:val="goog_rdk_272"/>
              <w:id w:val="-389653092"/>
            </w:sdtPr>
            <w:sdtContent>
              <w:customXmlInsRangeStart w:id="331" w:author="Marie-Christine Rufener" w:date="2024-07-15T13:30:00Z"/>
              <w:sdt>
                <w:sdtPr>
                  <w:tag w:val="goog_rdk_273"/>
                  <w:id w:val="1492516627"/>
                </w:sdtPr>
                <w:sdtContent>
                  <w:customXmlInsRangeEnd w:id="331"/>
                  <w:ins w:id="332" w:author="Marie-Christine Rufener" w:date="2024-07-15T13:30:00Z">
                    <w:del w:id="333" w:author="Marie-Christine Rufener" w:date="2024-07-15T13:16:00Z">
                      <w:r>
                        <w:rPr>
                          <w:rFonts w:ascii="Arial" w:eastAsia="Arial" w:hAnsi="Arial" w:cs="Arial"/>
                          <w:color w:val="000000"/>
                        </w:rPr>
                        <w:delText>W</w:delText>
                      </w:r>
                    </w:del>
                  </w:ins>
                  <w:customXmlInsRangeStart w:id="334" w:author="Marie-Christine Rufener" w:date="2024-07-15T13:30:00Z"/>
                </w:sdtContent>
              </w:sdt>
              <w:customXmlInsRangeEnd w:id="334"/>
            </w:sdtContent>
          </w:sdt>
          <w:sdt>
            <w:sdtPr>
              <w:tag w:val="goog_rdk_274"/>
              <w:id w:val="-2060781367"/>
            </w:sdtPr>
            <w:sdtContent>
              <w:del w:id="335" w:author="Marie-Christine Rufener" w:date="2024-07-15T13:16:00Z">
                <w:r>
                  <w:rPr>
                    <w:rFonts w:ascii="Arial" w:eastAsia="Arial" w:hAnsi="Arial" w:cs="Arial"/>
                    <w:color w:val="000000"/>
                  </w:rPr>
                  <w:delText xml:space="preserve">e presented two approaches that rely on pre-displacement population and car distributions. These approaches could be improved further if situation-specific information on the mode of (escape) transport is available, e.g. from post-displacement surveys. However, groups such as the “caminantes”, who are leaving </w:delText>
                </w:r>
                <w:r>
                  <w:rPr>
                    <w:rFonts w:ascii="Arial" w:eastAsia="Arial" w:hAnsi="Arial" w:cs="Arial"/>
                    <w:color w:val="000000"/>
                  </w:rPr>
                  <w:lastRenderedPageBreak/>
                  <w:delText>Venezuela on foot, will be invisible to our method. Similar challenges also apply to the use of mobile phone data, as the exact phone-to-person link is context-dependent and parts of the population might have several mobile devices per person, while others have none. Additionally, connectivity can be affected by power shortages or destroyed cell towers.</w:delText>
                </w:r>
              </w:del>
            </w:sdtContent>
          </w:sdt>
        </w:sdtContent>
      </w:sdt>
    </w:p>
    <w:p w14:paraId="300271B0" w14:textId="77777777" w:rsidR="00073438" w:rsidRDefault="00000000">
      <w:pPr>
        <w:widowControl w:val="0"/>
        <w:pBdr>
          <w:top w:val="nil"/>
          <w:left w:val="nil"/>
          <w:bottom w:val="nil"/>
          <w:right w:val="nil"/>
          <w:between w:val="nil"/>
        </w:pBdr>
        <w:spacing w:before="200" w:after="0" w:line="360" w:lineRule="auto"/>
        <w:ind w:right="-42"/>
        <w:rPr>
          <w:rFonts w:ascii="Arial" w:eastAsia="Arial" w:hAnsi="Arial" w:cs="Arial"/>
          <w:color w:val="000000"/>
        </w:rPr>
      </w:pPr>
      <w:r>
        <w:rPr>
          <w:rFonts w:ascii="Arial" w:eastAsia="Arial" w:hAnsi="Arial" w:cs="Arial"/>
          <w:color w:val="000000"/>
        </w:rPr>
        <w:t xml:space="preserve">While our research focuses on </w:t>
      </w:r>
      <w:r>
        <w:rPr>
          <w:rFonts w:ascii="Arial" w:eastAsia="Arial" w:hAnsi="Arial" w:cs="Arial"/>
          <w:i/>
          <w:color w:val="000000"/>
        </w:rPr>
        <w:t xml:space="preserve">computational methods </w:t>
      </w:r>
      <w:r>
        <w:rPr>
          <w:rFonts w:ascii="Arial" w:eastAsia="Arial" w:hAnsi="Arial" w:cs="Arial"/>
          <w:color w:val="000000"/>
        </w:rPr>
        <w:t xml:space="preserve">for estimating internal dis- placement, it is important to acknowledge that such work does not happen in a political vacuum. </w:t>
      </w:r>
      <w:proofErr w:type="gramStart"/>
      <w:r>
        <w:rPr>
          <w:rFonts w:ascii="Arial" w:eastAsia="Arial" w:hAnsi="Arial" w:cs="Arial"/>
          <w:color w:val="000000"/>
        </w:rPr>
        <w:t>In particular, there</w:t>
      </w:r>
      <w:proofErr w:type="gramEnd"/>
      <w:r>
        <w:rPr>
          <w:rFonts w:ascii="Arial" w:eastAsia="Arial" w:hAnsi="Arial" w:cs="Arial"/>
          <w:color w:val="000000"/>
        </w:rPr>
        <w:t xml:space="preserve"> is a risk that any migration-related technology will be used to curb and restrict migration, rather than benefiting migrants (</w:t>
      </w:r>
      <w:r>
        <w:rPr>
          <w:rFonts w:ascii="Arial" w:eastAsia="Arial" w:hAnsi="Arial" w:cs="Arial"/>
        </w:rPr>
        <w:t>Bircan and Korkmaz</w:t>
      </w:r>
      <w:r>
        <w:rPr>
          <w:rFonts w:ascii="Arial" w:eastAsia="Arial" w:hAnsi="Arial" w:cs="Arial"/>
          <w:color w:val="000000"/>
        </w:rPr>
        <w:t xml:space="preserve">, </w:t>
      </w:r>
      <w:r>
        <w:rPr>
          <w:rFonts w:ascii="Arial" w:eastAsia="Arial" w:hAnsi="Arial" w:cs="Arial"/>
        </w:rPr>
        <w:t>2021</w:t>
      </w:r>
      <w:r>
        <w:rPr>
          <w:rFonts w:ascii="Arial" w:eastAsia="Arial" w:hAnsi="Arial" w:cs="Arial"/>
          <w:color w:val="000000"/>
        </w:rPr>
        <w:t>). And even if used with good intentions in a humanitarian context, more data could add noise and distract, while also creating privacy issues (</w:t>
      </w:r>
      <w:r>
        <w:rPr>
          <w:rFonts w:ascii="Arial" w:eastAsia="Arial" w:hAnsi="Arial" w:cs="Arial"/>
        </w:rPr>
        <w:t>Dijstelbloem</w:t>
      </w:r>
      <w:r>
        <w:rPr>
          <w:rFonts w:ascii="Arial" w:eastAsia="Arial" w:hAnsi="Arial" w:cs="Arial"/>
          <w:color w:val="000000"/>
        </w:rPr>
        <w:t xml:space="preserve">, </w:t>
      </w:r>
      <w:r>
        <w:rPr>
          <w:rFonts w:ascii="Arial" w:eastAsia="Arial" w:hAnsi="Arial" w:cs="Arial"/>
        </w:rPr>
        <w:t>2017</w:t>
      </w:r>
      <w:r>
        <w:rPr>
          <w:rFonts w:ascii="Arial" w:eastAsia="Arial" w:hAnsi="Arial" w:cs="Arial"/>
          <w:color w:val="000000"/>
        </w:rPr>
        <w:t>). Despite these valid concerns, we believe that if developed and deployed responsibly through academic-humanitarian partnerships, satellite-based estimates can benefit displaced populations, reducing privacy risks related to the use of individual data, such as mobile phone traces.</w:t>
      </w:r>
    </w:p>
    <w:p w14:paraId="68D02F66" w14:textId="77777777" w:rsidR="00073438" w:rsidRDefault="00073438">
      <w:pPr>
        <w:widowControl w:val="0"/>
        <w:pBdr>
          <w:top w:val="nil"/>
          <w:left w:val="nil"/>
          <w:bottom w:val="nil"/>
          <w:right w:val="nil"/>
          <w:between w:val="nil"/>
        </w:pBdr>
        <w:spacing w:after="0" w:line="360" w:lineRule="auto"/>
        <w:ind w:right="-42"/>
        <w:rPr>
          <w:rFonts w:ascii="Arial" w:eastAsia="Arial" w:hAnsi="Arial" w:cs="Arial"/>
        </w:rPr>
      </w:pPr>
    </w:p>
    <w:p w14:paraId="15B745D2" w14:textId="77777777" w:rsidR="00073438" w:rsidRDefault="00000000">
      <w:pPr>
        <w:numPr>
          <w:ilvl w:val="0"/>
          <w:numId w:val="1"/>
        </w:numPr>
        <w:pBdr>
          <w:top w:val="nil"/>
          <w:left w:val="nil"/>
          <w:bottom w:val="nil"/>
          <w:right w:val="nil"/>
          <w:between w:val="nil"/>
        </w:pBdr>
        <w:spacing w:before="200" w:after="0"/>
        <w:ind w:left="426"/>
        <w:rPr>
          <w:rFonts w:ascii="Arial" w:eastAsia="Arial" w:hAnsi="Arial" w:cs="Arial"/>
          <w:b/>
          <w:color w:val="000000"/>
        </w:rPr>
      </w:pPr>
      <w:r>
        <w:rPr>
          <w:rFonts w:ascii="Arial" w:eastAsia="Arial" w:hAnsi="Arial" w:cs="Arial"/>
          <w:b/>
          <w:color w:val="000000"/>
        </w:rPr>
        <w:t>Material &amp; Methods</w:t>
      </w:r>
    </w:p>
    <w:p w14:paraId="32FE386C" w14:textId="77777777" w:rsidR="00073438" w:rsidRDefault="00000000">
      <w:pPr>
        <w:numPr>
          <w:ilvl w:val="1"/>
          <w:numId w:val="1"/>
        </w:numPr>
        <w:pBdr>
          <w:top w:val="nil"/>
          <w:left w:val="nil"/>
          <w:bottom w:val="nil"/>
          <w:right w:val="nil"/>
          <w:between w:val="nil"/>
        </w:pBdr>
        <w:spacing w:before="200"/>
        <w:ind w:left="567"/>
        <w:rPr>
          <w:rFonts w:ascii="Arial" w:eastAsia="Arial" w:hAnsi="Arial" w:cs="Arial"/>
          <w:b/>
          <w:color w:val="000000"/>
        </w:rPr>
      </w:pPr>
      <w:r>
        <w:rPr>
          <w:rFonts w:ascii="Arial" w:eastAsia="Arial" w:hAnsi="Arial" w:cs="Arial"/>
          <w:b/>
          <w:color w:val="000000"/>
        </w:rPr>
        <w:t>Car detection and counting from satellite images</w:t>
      </w:r>
    </w:p>
    <w:p w14:paraId="5DC74460" w14:textId="77777777"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Automatic detection of small objects such as cars from satellite images is a difficult task, especially at a global scale, due to the diverse nature of environments across geographies, climate zones, and seasons. To tackle this challenge, many methods have been proposed using traditional approaches such as training classifiers (e.g., Support Vector Machines (SVMs) (</w:t>
      </w:r>
      <w:r>
        <w:rPr>
          <w:rFonts w:ascii="Arial" w:eastAsia="Arial" w:hAnsi="Arial" w:cs="Arial"/>
        </w:rPr>
        <w:t>Cortes and Vapnik</w:t>
      </w:r>
      <w:r>
        <w:rPr>
          <w:rFonts w:ascii="Arial" w:eastAsia="Arial" w:hAnsi="Arial" w:cs="Arial"/>
          <w:color w:val="000000"/>
        </w:rPr>
        <w:t xml:space="preserve">, </w:t>
      </w:r>
      <w:r>
        <w:rPr>
          <w:rFonts w:ascii="Arial" w:eastAsia="Arial" w:hAnsi="Arial" w:cs="Arial"/>
        </w:rPr>
        <w:t>1995</w:t>
      </w:r>
      <w:r>
        <w:rPr>
          <w:rFonts w:ascii="Arial" w:eastAsia="Arial" w:hAnsi="Arial" w:cs="Arial"/>
          <w:color w:val="000000"/>
        </w:rPr>
        <w:t>) and Random Forests (RFs) (</w:t>
      </w:r>
      <w:r>
        <w:rPr>
          <w:rFonts w:ascii="Arial" w:eastAsia="Arial" w:hAnsi="Arial" w:cs="Arial"/>
        </w:rPr>
        <w:t>Breiman</w:t>
      </w:r>
      <w:r>
        <w:rPr>
          <w:rFonts w:ascii="Arial" w:eastAsia="Arial" w:hAnsi="Arial" w:cs="Arial"/>
          <w:color w:val="000000"/>
        </w:rPr>
        <w:t xml:space="preserve">, </w:t>
      </w:r>
      <w:r>
        <w:rPr>
          <w:rFonts w:ascii="Arial" w:eastAsia="Arial" w:hAnsi="Arial" w:cs="Arial"/>
        </w:rPr>
        <w:t>2001</w:t>
      </w:r>
      <w:r>
        <w:rPr>
          <w:rFonts w:ascii="Arial" w:eastAsia="Arial" w:hAnsi="Arial" w:cs="Arial"/>
          <w:color w:val="000000"/>
        </w:rPr>
        <w:t>)) over handcrafted features (e.g., Local Binary Patterns (LBP) (</w:t>
      </w:r>
      <w:r>
        <w:rPr>
          <w:rFonts w:ascii="Arial" w:eastAsia="Arial" w:hAnsi="Arial" w:cs="Arial"/>
        </w:rPr>
        <w:t>Ahonen et al</w:t>
      </w:r>
      <w:r>
        <w:rPr>
          <w:rFonts w:ascii="Arial" w:eastAsia="Arial" w:hAnsi="Arial" w:cs="Arial"/>
          <w:color w:val="000000"/>
        </w:rPr>
        <w:t xml:space="preserve">, </w:t>
      </w:r>
      <w:r>
        <w:rPr>
          <w:rFonts w:ascii="Arial" w:eastAsia="Arial" w:hAnsi="Arial" w:cs="Arial"/>
        </w:rPr>
        <w:t>2004</w:t>
      </w:r>
      <w:r>
        <w:rPr>
          <w:rFonts w:ascii="Arial" w:eastAsia="Arial" w:hAnsi="Arial" w:cs="Arial"/>
          <w:color w:val="000000"/>
        </w:rPr>
        <w:t>), Histogram of an Oriented Gradients (HOG) (</w:t>
      </w:r>
      <w:r>
        <w:rPr>
          <w:rFonts w:ascii="Arial" w:eastAsia="Arial" w:hAnsi="Arial" w:cs="Arial"/>
        </w:rPr>
        <w:t>Dalal and Triggs</w:t>
      </w:r>
      <w:r>
        <w:rPr>
          <w:rFonts w:ascii="Arial" w:eastAsia="Arial" w:hAnsi="Arial" w:cs="Arial"/>
          <w:color w:val="000000"/>
        </w:rPr>
        <w:t xml:space="preserve">, </w:t>
      </w:r>
      <w:r>
        <w:rPr>
          <w:rFonts w:ascii="Arial" w:eastAsia="Arial" w:hAnsi="Arial" w:cs="Arial"/>
        </w:rPr>
        <w:t>2005</w:t>
      </w:r>
      <w:r>
        <w:rPr>
          <w:rFonts w:ascii="Arial" w:eastAsia="Arial" w:hAnsi="Arial" w:cs="Arial"/>
          <w:color w:val="000000"/>
        </w:rPr>
        <w:t>), and Scale-Invariant Feature Transform (SIFT) (</w:t>
      </w:r>
      <w:r>
        <w:rPr>
          <w:rFonts w:ascii="Arial" w:eastAsia="Arial" w:hAnsi="Arial" w:cs="Arial"/>
        </w:rPr>
        <w:t>Lowe</w:t>
      </w:r>
      <w:r>
        <w:rPr>
          <w:rFonts w:ascii="Arial" w:eastAsia="Arial" w:hAnsi="Arial" w:cs="Arial"/>
          <w:color w:val="000000"/>
        </w:rPr>
        <w:t xml:space="preserve">, </w:t>
      </w:r>
      <w:r>
        <w:rPr>
          <w:rFonts w:ascii="Arial" w:eastAsia="Arial" w:hAnsi="Arial" w:cs="Arial"/>
        </w:rPr>
        <w:t>1999</w:t>
      </w:r>
      <w:r>
        <w:rPr>
          <w:rFonts w:ascii="Arial" w:eastAsia="Arial" w:hAnsi="Arial" w:cs="Arial"/>
          <w:color w:val="000000"/>
        </w:rPr>
        <w:t>)) (</w:t>
      </w:r>
      <w:r>
        <w:rPr>
          <w:rFonts w:ascii="Arial" w:eastAsia="Arial" w:hAnsi="Arial" w:cs="Arial"/>
        </w:rPr>
        <w:t>Eikvil et al</w:t>
      </w:r>
      <w:r>
        <w:rPr>
          <w:rFonts w:ascii="Arial" w:eastAsia="Arial" w:hAnsi="Arial" w:cs="Arial"/>
          <w:color w:val="000000"/>
        </w:rPr>
        <w:t xml:space="preserve">, </w:t>
      </w:r>
      <w:r>
        <w:rPr>
          <w:rFonts w:ascii="Arial" w:eastAsia="Arial" w:hAnsi="Arial" w:cs="Arial"/>
        </w:rPr>
        <w:t>2009</w:t>
      </w:r>
      <w:r>
        <w:rPr>
          <w:rFonts w:ascii="Arial" w:eastAsia="Arial" w:hAnsi="Arial" w:cs="Arial"/>
          <w:color w:val="000000"/>
        </w:rPr>
        <w:t>; Leit</w:t>
      </w:r>
      <w:r>
        <w:rPr>
          <w:rFonts w:ascii="Arial" w:eastAsia="Arial" w:hAnsi="Arial" w:cs="Arial"/>
        </w:rPr>
        <w:t>loff et al, 2010</w:t>
      </w:r>
      <w:r>
        <w:rPr>
          <w:rFonts w:ascii="Arial" w:eastAsia="Arial" w:hAnsi="Arial" w:cs="Arial"/>
          <w:color w:val="000000"/>
        </w:rPr>
        <w:t xml:space="preserve">; </w:t>
      </w:r>
      <w:r>
        <w:rPr>
          <w:rFonts w:ascii="Arial" w:eastAsia="Arial" w:hAnsi="Arial" w:cs="Arial"/>
        </w:rPr>
        <w:t>Bar and Raboy</w:t>
      </w:r>
      <w:r>
        <w:rPr>
          <w:rFonts w:ascii="Arial" w:eastAsia="Arial" w:hAnsi="Arial" w:cs="Arial"/>
          <w:color w:val="000000"/>
        </w:rPr>
        <w:t xml:space="preserve">, </w:t>
      </w:r>
      <w:r>
        <w:rPr>
          <w:rFonts w:ascii="Arial" w:eastAsia="Arial" w:hAnsi="Arial" w:cs="Arial"/>
        </w:rPr>
        <w:t>2013</w:t>
      </w:r>
      <w:r>
        <w:rPr>
          <w:rFonts w:ascii="Arial" w:eastAsia="Arial" w:hAnsi="Arial" w:cs="Arial"/>
          <w:color w:val="000000"/>
        </w:rPr>
        <w:t xml:space="preserve">). However, more recent approaches leverage on </w:t>
      </w:r>
      <w:proofErr w:type="gramStart"/>
      <w:r>
        <w:rPr>
          <w:rFonts w:ascii="Arial" w:eastAsia="Arial" w:hAnsi="Arial" w:cs="Arial"/>
          <w:color w:val="000000"/>
        </w:rPr>
        <w:t>large labeled</w:t>
      </w:r>
      <w:proofErr w:type="gramEnd"/>
      <w:r>
        <w:rPr>
          <w:rFonts w:ascii="Arial" w:eastAsia="Arial" w:hAnsi="Arial" w:cs="Arial"/>
          <w:color w:val="000000"/>
        </w:rPr>
        <w:t xml:space="preserve"> image collections such as xView (</w:t>
      </w:r>
      <w:r>
        <w:rPr>
          <w:rFonts w:ascii="Arial" w:eastAsia="Arial" w:hAnsi="Arial" w:cs="Arial"/>
        </w:rPr>
        <w:t>Lam et al</w:t>
      </w:r>
      <w:r>
        <w:rPr>
          <w:rFonts w:ascii="Arial" w:eastAsia="Arial" w:hAnsi="Arial" w:cs="Arial"/>
          <w:color w:val="000000"/>
        </w:rPr>
        <w:t xml:space="preserve">, </w:t>
      </w:r>
      <w:r>
        <w:rPr>
          <w:rFonts w:ascii="Arial" w:eastAsia="Arial" w:hAnsi="Arial" w:cs="Arial"/>
        </w:rPr>
        <w:t>2018</w:t>
      </w:r>
      <w:r>
        <w:rPr>
          <w:rFonts w:ascii="Arial" w:eastAsia="Arial" w:hAnsi="Arial" w:cs="Arial"/>
          <w:color w:val="000000"/>
        </w:rPr>
        <w:t xml:space="preserve">), DOTA </w:t>
      </w:r>
      <w:r>
        <w:rPr>
          <w:rFonts w:ascii="Arial" w:eastAsia="Arial" w:hAnsi="Arial" w:cs="Arial"/>
          <w:color w:val="000000"/>
        </w:rPr>
        <w:lastRenderedPageBreak/>
        <w:t>(</w:t>
      </w:r>
      <w:r>
        <w:rPr>
          <w:rFonts w:ascii="Arial" w:eastAsia="Arial" w:hAnsi="Arial" w:cs="Arial"/>
        </w:rPr>
        <w:t>Xia et al</w:t>
      </w:r>
      <w:r>
        <w:rPr>
          <w:rFonts w:ascii="Arial" w:eastAsia="Arial" w:hAnsi="Arial" w:cs="Arial"/>
          <w:color w:val="000000"/>
        </w:rPr>
        <w:t xml:space="preserve">, </w:t>
      </w:r>
      <w:r>
        <w:rPr>
          <w:rFonts w:ascii="Arial" w:eastAsia="Arial" w:hAnsi="Arial" w:cs="Arial"/>
        </w:rPr>
        <w:t>2019</w:t>
      </w:r>
      <w:r>
        <w:rPr>
          <w:rFonts w:ascii="Arial" w:eastAsia="Arial" w:hAnsi="Arial" w:cs="Arial"/>
          <w:color w:val="000000"/>
        </w:rPr>
        <w:t>), DIOR (</w:t>
      </w:r>
      <w:r>
        <w:rPr>
          <w:rFonts w:ascii="Arial" w:eastAsia="Arial" w:hAnsi="Arial" w:cs="Arial"/>
        </w:rPr>
        <w:t>Li et al</w:t>
      </w:r>
      <w:r>
        <w:rPr>
          <w:rFonts w:ascii="Arial" w:eastAsia="Arial" w:hAnsi="Arial" w:cs="Arial"/>
          <w:color w:val="000000"/>
        </w:rPr>
        <w:t xml:space="preserve">, </w:t>
      </w:r>
      <w:r>
        <w:rPr>
          <w:rFonts w:ascii="Arial" w:eastAsia="Arial" w:hAnsi="Arial" w:cs="Arial"/>
        </w:rPr>
        <w:t>2020a</w:t>
      </w:r>
      <w:r>
        <w:rPr>
          <w:rFonts w:ascii="Arial" w:eastAsia="Arial" w:hAnsi="Arial" w:cs="Arial"/>
          <w:color w:val="000000"/>
        </w:rPr>
        <w:t>), and FAIR1M (</w:t>
      </w:r>
      <w:r>
        <w:rPr>
          <w:rFonts w:ascii="Arial" w:eastAsia="Arial" w:hAnsi="Arial" w:cs="Arial"/>
        </w:rPr>
        <w:t>Sun et al</w:t>
      </w:r>
      <w:r>
        <w:rPr>
          <w:rFonts w:ascii="Arial" w:eastAsia="Arial" w:hAnsi="Arial" w:cs="Arial"/>
          <w:color w:val="000000"/>
        </w:rPr>
        <w:t xml:space="preserve">, </w:t>
      </w:r>
      <w:r>
        <w:rPr>
          <w:rFonts w:ascii="Arial" w:eastAsia="Arial" w:hAnsi="Arial" w:cs="Arial"/>
        </w:rPr>
        <w:t>2022</w:t>
      </w:r>
      <w:r>
        <w:rPr>
          <w:rFonts w:ascii="Arial" w:eastAsia="Arial" w:hAnsi="Arial" w:cs="Arial"/>
          <w:color w:val="000000"/>
        </w:rPr>
        <w:t>) by using various deep learning architectures based on Convolutional Neural Networks (CNNs) (</w:t>
      </w:r>
      <w:r>
        <w:rPr>
          <w:rFonts w:ascii="Arial" w:eastAsia="Arial" w:hAnsi="Arial" w:cs="Arial"/>
        </w:rPr>
        <w:t>Girshick</w:t>
      </w:r>
      <w:r>
        <w:rPr>
          <w:rFonts w:ascii="Arial" w:eastAsia="Arial" w:hAnsi="Arial" w:cs="Arial"/>
          <w:color w:val="000000"/>
        </w:rPr>
        <w:t xml:space="preserve">, </w:t>
      </w:r>
      <w:r>
        <w:rPr>
          <w:rFonts w:ascii="Arial" w:eastAsia="Arial" w:hAnsi="Arial" w:cs="Arial"/>
        </w:rPr>
        <w:t>2015</w:t>
      </w:r>
      <w:r>
        <w:rPr>
          <w:rFonts w:ascii="Arial" w:eastAsia="Arial" w:hAnsi="Arial" w:cs="Arial"/>
          <w:color w:val="000000"/>
        </w:rPr>
        <w:t xml:space="preserve">; </w:t>
      </w:r>
      <w:r>
        <w:rPr>
          <w:rFonts w:ascii="Arial" w:eastAsia="Arial" w:hAnsi="Arial" w:cs="Arial"/>
        </w:rPr>
        <w:t>Redmon et al</w:t>
      </w:r>
      <w:r>
        <w:rPr>
          <w:rFonts w:ascii="Arial" w:eastAsia="Arial" w:hAnsi="Arial" w:cs="Arial"/>
          <w:color w:val="000000"/>
        </w:rPr>
        <w:t xml:space="preserve">, </w:t>
      </w:r>
      <w:r>
        <w:rPr>
          <w:rFonts w:ascii="Arial" w:eastAsia="Arial" w:hAnsi="Arial" w:cs="Arial"/>
        </w:rPr>
        <w:t>2016</w:t>
      </w:r>
      <w:r>
        <w:rPr>
          <w:rFonts w:ascii="Arial" w:eastAsia="Arial" w:hAnsi="Arial" w:cs="Arial"/>
          <w:color w:val="000000"/>
        </w:rPr>
        <w:t xml:space="preserve">; </w:t>
      </w:r>
      <w:r>
        <w:rPr>
          <w:rFonts w:ascii="Arial" w:eastAsia="Arial" w:hAnsi="Arial" w:cs="Arial"/>
        </w:rPr>
        <w:t>Liu et al</w:t>
      </w:r>
      <w:r>
        <w:rPr>
          <w:rFonts w:ascii="Arial" w:eastAsia="Arial" w:hAnsi="Arial" w:cs="Arial"/>
          <w:color w:val="000000"/>
        </w:rPr>
        <w:t xml:space="preserve">, </w:t>
      </w:r>
      <w:r>
        <w:rPr>
          <w:rFonts w:ascii="Arial" w:eastAsia="Arial" w:hAnsi="Arial" w:cs="Arial"/>
        </w:rPr>
        <w:t>2016</w:t>
      </w:r>
      <w:r>
        <w:rPr>
          <w:rFonts w:ascii="Arial" w:eastAsia="Arial" w:hAnsi="Arial" w:cs="Arial"/>
          <w:color w:val="000000"/>
        </w:rPr>
        <w:t xml:space="preserve">; </w:t>
      </w:r>
      <w:r>
        <w:rPr>
          <w:rFonts w:ascii="Arial" w:eastAsia="Arial" w:hAnsi="Arial" w:cs="Arial"/>
        </w:rPr>
        <w:t>Lin et al</w:t>
      </w:r>
      <w:r>
        <w:rPr>
          <w:rFonts w:ascii="Arial" w:eastAsia="Arial" w:hAnsi="Arial" w:cs="Arial"/>
          <w:color w:val="000000"/>
        </w:rPr>
        <w:t xml:space="preserve">, </w:t>
      </w:r>
      <w:r>
        <w:rPr>
          <w:rFonts w:ascii="Arial" w:eastAsia="Arial" w:hAnsi="Arial" w:cs="Arial"/>
        </w:rPr>
        <w:t>2017</w:t>
      </w:r>
      <w:r>
        <w:rPr>
          <w:rFonts w:ascii="Arial" w:eastAsia="Arial" w:hAnsi="Arial" w:cs="Arial"/>
          <w:color w:val="000000"/>
        </w:rPr>
        <w:t>). The CNN-based approaches have achieved better performance thanks to the capacity of deep neural network architectures to extract and learn object characteristics within an end-to-end framework (</w:t>
      </w:r>
      <w:r>
        <w:rPr>
          <w:rFonts w:ascii="Arial" w:eastAsia="Arial" w:hAnsi="Arial" w:cs="Arial"/>
        </w:rPr>
        <w:t>Long et al</w:t>
      </w:r>
      <w:r>
        <w:rPr>
          <w:rFonts w:ascii="Arial" w:eastAsia="Arial" w:hAnsi="Arial" w:cs="Arial"/>
          <w:color w:val="000000"/>
        </w:rPr>
        <w:t xml:space="preserve">, </w:t>
      </w:r>
      <w:r>
        <w:rPr>
          <w:rFonts w:ascii="Arial" w:eastAsia="Arial" w:hAnsi="Arial" w:cs="Arial"/>
        </w:rPr>
        <w:t>2017</w:t>
      </w:r>
      <w:r>
        <w:rPr>
          <w:rFonts w:ascii="Arial" w:eastAsia="Arial" w:hAnsi="Arial" w:cs="Arial"/>
          <w:color w:val="000000"/>
        </w:rPr>
        <w:t xml:space="preserve">; </w:t>
      </w:r>
      <w:r>
        <w:rPr>
          <w:rFonts w:ascii="Arial" w:eastAsia="Arial" w:hAnsi="Arial" w:cs="Arial"/>
        </w:rPr>
        <w:t>Yang et al</w:t>
      </w:r>
      <w:r>
        <w:rPr>
          <w:rFonts w:ascii="Arial" w:eastAsia="Arial" w:hAnsi="Arial" w:cs="Arial"/>
          <w:color w:val="000000"/>
        </w:rPr>
        <w:t xml:space="preserve">, </w:t>
      </w:r>
      <w:r>
        <w:rPr>
          <w:rFonts w:ascii="Arial" w:eastAsia="Arial" w:hAnsi="Arial" w:cs="Arial"/>
        </w:rPr>
        <w:t>2019</w:t>
      </w:r>
      <w:r>
        <w:rPr>
          <w:rFonts w:ascii="Arial" w:eastAsia="Arial" w:hAnsi="Arial" w:cs="Arial"/>
          <w:color w:val="000000"/>
        </w:rPr>
        <w:t xml:space="preserve">; </w:t>
      </w:r>
      <w:r>
        <w:rPr>
          <w:rFonts w:ascii="Arial" w:eastAsia="Arial" w:hAnsi="Arial" w:cs="Arial"/>
        </w:rPr>
        <w:t>Li et al</w:t>
      </w:r>
      <w:r>
        <w:rPr>
          <w:rFonts w:ascii="Arial" w:eastAsia="Arial" w:hAnsi="Arial" w:cs="Arial"/>
          <w:color w:val="000000"/>
        </w:rPr>
        <w:t xml:space="preserve">, </w:t>
      </w:r>
      <w:r>
        <w:rPr>
          <w:rFonts w:ascii="Arial" w:eastAsia="Arial" w:hAnsi="Arial" w:cs="Arial"/>
        </w:rPr>
        <w:t>2020a</w:t>
      </w:r>
      <w:r>
        <w:rPr>
          <w:rFonts w:ascii="Arial" w:eastAsia="Arial" w:hAnsi="Arial" w:cs="Arial"/>
          <w:color w:val="000000"/>
        </w:rPr>
        <w:t xml:space="preserve">; </w:t>
      </w:r>
      <w:r>
        <w:rPr>
          <w:rFonts w:ascii="Arial" w:eastAsia="Arial" w:hAnsi="Arial" w:cs="Arial"/>
        </w:rPr>
        <w:t>Ding et al</w:t>
      </w:r>
      <w:r>
        <w:rPr>
          <w:rFonts w:ascii="Arial" w:eastAsia="Arial" w:hAnsi="Arial" w:cs="Arial"/>
          <w:color w:val="000000"/>
        </w:rPr>
        <w:t xml:space="preserve">, </w:t>
      </w:r>
      <w:r>
        <w:rPr>
          <w:rFonts w:ascii="Arial" w:eastAsia="Arial" w:hAnsi="Arial" w:cs="Arial"/>
        </w:rPr>
        <w:t>2021</w:t>
      </w:r>
      <w:r>
        <w:rPr>
          <w:rFonts w:ascii="Arial" w:eastAsia="Arial" w:hAnsi="Arial" w:cs="Arial"/>
          <w:color w:val="000000"/>
        </w:rPr>
        <w:t xml:space="preserve">; </w:t>
      </w:r>
      <w:r>
        <w:rPr>
          <w:rFonts w:ascii="Arial" w:eastAsia="Arial" w:hAnsi="Arial" w:cs="Arial"/>
        </w:rPr>
        <w:t>Akyon et al</w:t>
      </w:r>
      <w:r>
        <w:rPr>
          <w:rFonts w:ascii="Arial" w:eastAsia="Arial" w:hAnsi="Arial" w:cs="Arial"/>
          <w:color w:val="000000"/>
        </w:rPr>
        <w:t xml:space="preserve">, </w:t>
      </w:r>
      <w:r>
        <w:rPr>
          <w:rFonts w:ascii="Arial" w:eastAsia="Arial" w:hAnsi="Arial" w:cs="Arial"/>
        </w:rPr>
        <w:t>2022</w:t>
      </w:r>
      <w:r>
        <w:rPr>
          <w:rFonts w:ascii="Arial" w:eastAsia="Arial" w:hAnsi="Arial" w:cs="Arial"/>
          <w:color w:val="000000"/>
        </w:rPr>
        <w:t xml:space="preserve">; </w:t>
      </w:r>
      <w:r>
        <w:rPr>
          <w:rFonts w:ascii="Arial" w:eastAsia="Arial" w:hAnsi="Arial" w:cs="Arial"/>
        </w:rPr>
        <w:t>Chen et al</w:t>
      </w:r>
      <w:r>
        <w:rPr>
          <w:rFonts w:ascii="Arial" w:eastAsia="Arial" w:hAnsi="Arial" w:cs="Arial"/>
          <w:color w:val="000000"/>
        </w:rPr>
        <w:t xml:space="preserve">, </w:t>
      </w:r>
      <w:r>
        <w:rPr>
          <w:rFonts w:ascii="Arial" w:eastAsia="Arial" w:hAnsi="Arial" w:cs="Arial"/>
        </w:rPr>
        <w:t>2014</w:t>
      </w:r>
      <w:r>
        <w:rPr>
          <w:rFonts w:ascii="Arial" w:eastAsia="Arial" w:hAnsi="Arial" w:cs="Arial"/>
          <w:color w:val="000000"/>
        </w:rPr>
        <w:t xml:space="preserve">; </w:t>
      </w:r>
      <w:r>
        <w:rPr>
          <w:rFonts w:ascii="Arial" w:eastAsia="Arial" w:hAnsi="Arial" w:cs="Arial"/>
        </w:rPr>
        <w:t>Cao et al</w:t>
      </w:r>
      <w:r>
        <w:rPr>
          <w:rFonts w:ascii="Arial" w:eastAsia="Arial" w:hAnsi="Arial" w:cs="Arial"/>
          <w:color w:val="000000"/>
        </w:rPr>
        <w:t xml:space="preserve">, </w:t>
      </w:r>
      <w:r>
        <w:rPr>
          <w:rFonts w:ascii="Arial" w:eastAsia="Arial" w:hAnsi="Arial" w:cs="Arial"/>
        </w:rPr>
        <w:t>2016</w:t>
      </w:r>
      <w:r>
        <w:rPr>
          <w:rFonts w:ascii="Arial" w:eastAsia="Arial" w:hAnsi="Arial" w:cs="Arial"/>
          <w:color w:val="000000"/>
        </w:rPr>
        <w:t xml:space="preserve">, </w:t>
      </w:r>
      <w:r>
        <w:rPr>
          <w:rFonts w:ascii="Arial" w:eastAsia="Arial" w:hAnsi="Arial" w:cs="Arial"/>
        </w:rPr>
        <w:t>2017</w:t>
      </w:r>
      <w:r>
        <w:rPr>
          <w:rFonts w:ascii="Arial" w:eastAsia="Arial" w:hAnsi="Arial" w:cs="Arial"/>
          <w:color w:val="000000"/>
        </w:rPr>
        <w:t xml:space="preserve">; </w:t>
      </w:r>
      <w:r>
        <w:rPr>
          <w:rFonts w:ascii="Arial" w:eastAsia="Arial" w:hAnsi="Arial" w:cs="Arial"/>
        </w:rPr>
        <w:t>Froidevaux et al</w:t>
      </w:r>
      <w:r>
        <w:rPr>
          <w:rFonts w:ascii="Arial" w:eastAsia="Arial" w:hAnsi="Arial" w:cs="Arial"/>
          <w:color w:val="000000"/>
        </w:rPr>
        <w:t xml:space="preserve">, </w:t>
      </w:r>
      <w:r>
        <w:rPr>
          <w:rFonts w:ascii="Arial" w:eastAsia="Arial" w:hAnsi="Arial" w:cs="Arial"/>
        </w:rPr>
        <w:t>2020</w:t>
      </w:r>
      <w:r>
        <w:rPr>
          <w:rFonts w:ascii="Arial" w:eastAsia="Arial" w:hAnsi="Arial" w:cs="Arial"/>
          <w:color w:val="000000"/>
        </w:rPr>
        <w:t>).</w:t>
      </w:r>
    </w:p>
    <w:p w14:paraId="4096F91B" w14:textId="77777777"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In this study, we employed the state-of-the-art ensemble CNN framework</w:t>
      </w:r>
      <w:sdt>
        <w:sdtPr>
          <w:tag w:val="goog_rdk_276"/>
          <w:id w:val="1697110295"/>
        </w:sdtPr>
        <w:sdtContent>
          <w:del w:id="336" w:author="Marie-Christine Rufener" w:date="2024-07-07T16:30:00Z">
            <w:r>
              <w:rPr>
                <w:rFonts w:ascii="Arial" w:eastAsia="Arial" w:hAnsi="Arial" w:cs="Arial"/>
                <w:color w:val="0000FF"/>
                <w:vertAlign w:val="superscript"/>
              </w:rPr>
              <w:footnoteReference w:id="5"/>
            </w:r>
          </w:del>
        </w:sdtContent>
      </w:sdt>
      <w:r>
        <w:rPr>
          <w:rFonts w:ascii="Arial" w:eastAsia="Arial" w:hAnsi="Arial" w:cs="Arial"/>
          <w:color w:val="0000FF"/>
        </w:rPr>
        <w:t xml:space="preserve"> </w:t>
      </w:r>
      <w:r>
        <w:rPr>
          <w:rFonts w:ascii="Arial" w:eastAsia="Arial" w:hAnsi="Arial" w:cs="Arial"/>
          <w:color w:val="000000"/>
        </w:rPr>
        <w:t xml:space="preserve">proposed by </w:t>
      </w:r>
      <w:r>
        <w:rPr>
          <w:rFonts w:ascii="Arial" w:eastAsia="Arial" w:hAnsi="Arial" w:cs="Arial"/>
        </w:rPr>
        <w:t>Minetto et al</w:t>
      </w:r>
      <w:r>
        <w:rPr>
          <w:rFonts w:ascii="Arial" w:eastAsia="Arial" w:hAnsi="Arial" w:cs="Arial"/>
          <w:color w:val="0000FF"/>
        </w:rPr>
        <w:t xml:space="preserve"> </w:t>
      </w:r>
      <w:r>
        <w:rPr>
          <w:rFonts w:ascii="Arial" w:eastAsia="Arial" w:hAnsi="Arial" w:cs="Arial"/>
          <w:color w:val="000000"/>
        </w:rPr>
        <w:t>(</w:t>
      </w:r>
      <w:r>
        <w:rPr>
          <w:rFonts w:ascii="Arial" w:eastAsia="Arial" w:hAnsi="Arial" w:cs="Arial"/>
        </w:rPr>
        <w:t>2021</w:t>
      </w:r>
      <w:r>
        <w:rPr>
          <w:rFonts w:ascii="Arial" w:eastAsia="Arial" w:hAnsi="Arial" w:cs="Arial"/>
          <w:color w:val="000000"/>
        </w:rPr>
        <w:t>), which ranked third place in the xView challenge</w:t>
      </w:r>
      <w:sdt>
        <w:sdtPr>
          <w:tag w:val="goog_rdk_277"/>
          <w:id w:val="-1543890395"/>
        </w:sdtPr>
        <w:sdtContent>
          <w:ins w:id="339" w:author="Marie-Christine Rufener" w:date="2024-07-07T16:32:00Z">
            <w:r>
              <w:rPr>
                <w:rFonts w:ascii="Arial" w:eastAsia="Arial" w:hAnsi="Arial" w:cs="Arial"/>
                <w:color w:val="000000"/>
              </w:rPr>
              <w:t xml:space="preserve"> ( </w:t>
            </w:r>
            <w:r>
              <w:fldChar w:fldCharType="begin"/>
            </w:r>
            <w:r>
              <w:instrText>HYPERLINK "http://xviewdataset.org/"</w:instrText>
            </w:r>
            <w:r>
              <w:fldChar w:fldCharType="separate"/>
            </w:r>
            <w:r>
              <w:rPr>
                <w:rFonts w:ascii="Arial" w:eastAsia="Arial" w:hAnsi="Arial" w:cs="Arial"/>
                <w:color w:val="000000"/>
              </w:rPr>
              <w:t>http://xviewdataset.org/</w:t>
            </w:r>
            <w:r>
              <w:fldChar w:fldCharType="end"/>
            </w:r>
            <w:r>
              <w:rPr>
                <w:rFonts w:ascii="Arial" w:eastAsia="Arial" w:hAnsi="Arial" w:cs="Arial"/>
                <w:color w:val="000000"/>
              </w:rPr>
              <w:t>)</w:t>
            </w:r>
          </w:ins>
        </w:sdtContent>
      </w:sdt>
      <w:sdt>
        <w:sdtPr>
          <w:tag w:val="goog_rdk_278"/>
          <w:id w:val="-747576364"/>
        </w:sdtPr>
        <w:sdtContent>
          <w:del w:id="340" w:author="Marie-Christine Rufener" w:date="2024-07-07T16:32:00Z">
            <w:r>
              <w:rPr>
                <w:rFonts w:ascii="Arial" w:eastAsia="Arial" w:hAnsi="Arial" w:cs="Arial"/>
                <w:color w:val="000000"/>
                <w:vertAlign w:val="superscript"/>
              </w:rPr>
              <w:footnoteReference w:id="6"/>
            </w:r>
          </w:del>
        </w:sdtContent>
      </w:sdt>
      <w:r>
        <w:rPr>
          <w:rFonts w:ascii="Arial" w:eastAsia="Arial" w:hAnsi="Arial" w:cs="Arial"/>
          <w:color w:val="000000"/>
        </w:rPr>
        <w:t>, the most advanced benchmark for object detection in satellite images, organized by the US Defense Innovation Unit Experimental (DIUx) and the National Geospatial-Intelligence Agency (NGA). The ensemble model is designed by combining two baseline Single Shot Multibox Detectors (SSD) (</w:t>
      </w:r>
      <w:r>
        <w:rPr>
          <w:rFonts w:ascii="Arial" w:eastAsia="Arial" w:hAnsi="Arial" w:cs="Arial"/>
        </w:rPr>
        <w:t>Liu et al</w:t>
      </w:r>
      <w:r>
        <w:rPr>
          <w:rFonts w:ascii="Arial" w:eastAsia="Arial" w:hAnsi="Arial" w:cs="Arial"/>
          <w:color w:val="000000"/>
        </w:rPr>
        <w:t xml:space="preserve">, </w:t>
      </w:r>
      <w:r>
        <w:rPr>
          <w:rFonts w:ascii="Arial" w:eastAsia="Arial" w:hAnsi="Arial" w:cs="Arial"/>
        </w:rPr>
        <w:t>2016</w:t>
      </w:r>
      <w:r>
        <w:rPr>
          <w:rFonts w:ascii="Arial" w:eastAsia="Arial" w:hAnsi="Arial" w:cs="Arial"/>
          <w:color w:val="000000"/>
        </w:rPr>
        <w:t xml:space="preserve">) with various data augmentation strategies adopting different scales, overlaps, and thresholds </w:t>
      </w:r>
      <w:proofErr w:type="gramStart"/>
      <w:r>
        <w:rPr>
          <w:rFonts w:ascii="Arial" w:eastAsia="Arial" w:hAnsi="Arial" w:cs="Arial"/>
          <w:color w:val="000000"/>
        </w:rPr>
        <w:t>in order to</w:t>
      </w:r>
      <w:proofErr w:type="gramEnd"/>
      <w:r>
        <w:rPr>
          <w:rFonts w:ascii="Arial" w:eastAsia="Arial" w:hAnsi="Arial" w:cs="Arial"/>
          <w:color w:val="000000"/>
        </w:rPr>
        <w:t xml:space="preserve"> ensure better scale invariance and detection accuracy for small vehicles. More technical details about the method can be found in </w:t>
      </w:r>
      <w:r>
        <w:rPr>
          <w:rFonts w:ascii="Arial" w:eastAsia="Arial" w:hAnsi="Arial" w:cs="Arial"/>
        </w:rPr>
        <w:t>Minetto et al</w:t>
      </w:r>
      <w:r>
        <w:rPr>
          <w:rFonts w:ascii="Arial" w:eastAsia="Arial" w:hAnsi="Arial" w:cs="Arial"/>
          <w:color w:val="0000FF"/>
        </w:rPr>
        <w:t xml:space="preserve"> </w:t>
      </w:r>
      <w:r>
        <w:rPr>
          <w:rFonts w:ascii="Arial" w:eastAsia="Arial" w:hAnsi="Arial" w:cs="Arial"/>
          <w:color w:val="000000"/>
        </w:rPr>
        <w:t>(</w:t>
      </w:r>
      <w:r>
        <w:rPr>
          <w:rFonts w:ascii="Arial" w:eastAsia="Arial" w:hAnsi="Arial" w:cs="Arial"/>
        </w:rPr>
        <w:t>2021</w:t>
      </w:r>
      <w:r>
        <w:rPr>
          <w:rFonts w:ascii="Arial" w:eastAsia="Arial" w:hAnsi="Arial" w:cs="Arial"/>
          <w:color w:val="000000"/>
        </w:rPr>
        <w:t>).</w:t>
      </w:r>
    </w:p>
    <w:p w14:paraId="7ADF5FAA" w14:textId="77777777"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rPr>
        <w:t>D</w:t>
      </w:r>
      <w:r>
        <w:rPr>
          <w:rFonts w:ascii="Arial" w:eastAsia="Arial" w:hAnsi="Arial" w:cs="Arial"/>
          <w:color w:val="000000"/>
        </w:rPr>
        <w:t>ifferent than the reference work (</w:t>
      </w:r>
      <w:r>
        <w:rPr>
          <w:rFonts w:ascii="Arial" w:eastAsia="Arial" w:hAnsi="Arial" w:cs="Arial"/>
        </w:rPr>
        <w:t>Minetto et al</w:t>
      </w:r>
      <w:r>
        <w:rPr>
          <w:rFonts w:ascii="Arial" w:eastAsia="Arial" w:hAnsi="Arial" w:cs="Arial"/>
          <w:color w:val="000000"/>
        </w:rPr>
        <w:t xml:space="preserve">, </w:t>
      </w:r>
      <w:r>
        <w:rPr>
          <w:rFonts w:ascii="Arial" w:eastAsia="Arial" w:hAnsi="Arial" w:cs="Arial"/>
        </w:rPr>
        <w:t>2021</w:t>
      </w:r>
      <w:r>
        <w:rPr>
          <w:rFonts w:ascii="Arial" w:eastAsia="Arial" w:hAnsi="Arial" w:cs="Arial"/>
          <w:color w:val="000000"/>
        </w:rPr>
        <w:t xml:space="preserve">), we focused particularly on the </w:t>
      </w:r>
      <w:r>
        <w:rPr>
          <w:rFonts w:ascii="Arial" w:eastAsia="Arial" w:hAnsi="Arial" w:cs="Arial"/>
          <w:i/>
          <w:color w:val="000000"/>
        </w:rPr>
        <w:t xml:space="preserve">small car </w:t>
      </w:r>
      <w:r>
        <w:rPr>
          <w:rFonts w:ascii="Arial" w:eastAsia="Arial" w:hAnsi="Arial" w:cs="Arial"/>
          <w:color w:val="000000"/>
        </w:rPr>
        <w:t>class and filtered the final car detections using a higher confidence threshold of 0</w:t>
      </w:r>
      <w:r>
        <w:rPr>
          <w:rFonts w:ascii="Arial" w:eastAsia="Arial" w:hAnsi="Arial" w:cs="Arial"/>
          <w:i/>
          <w:color w:val="000000"/>
        </w:rPr>
        <w:t>.</w:t>
      </w:r>
      <w:r>
        <w:rPr>
          <w:rFonts w:ascii="Arial" w:eastAsia="Arial" w:hAnsi="Arial" w:cs="Arial"/>
          <w:color w:val="000000"/>
        </w:rPr>
        <w:t xml:space="preserve">45 which we tuned by a sensitivity analysis experiment as follows: We took a sample of 3000 images with a total of 19,000 ground-truth car annotations and evaluated the car detection model’s output performance by computing </w:t>
      </w:r>
      <w:r>
        <w:rPr>
          <w:rFonts w:ascii="Arial" w:eastAsia="Arial" w:hAnsi="Arial" w:cs="Arial"/>
          <w:i/>
          <w:color w:val="000000"/>
        </w:rPr>
        <w:t>F</w:t>
      </w:r>
      <w:r>
        <w:rPr>
          <w:rFonts w:ascii="Arial" w:eastAsia="Arial" w:hAnsi="Arial" w:cs="Arial"/>
          <w:i/>
          <w:color w:val="000000"/>
          <w:vertAlign w:val="subscript"/>
        </w:rPr>
        <w:t>β</w:t>
      </w:r>
      <w:r>
        <w:rPr>
          <w:rFonts w:ascii="Arial" w:eastAsia="Arial" w:hAnsi="Arial" w:cs="Arial"/>
          <w:i/>
          <w:color w:val="000000"/>
        </w:rPr>
        <w:t xml:space="preserve"> </w:t>
      </w:r>
      <w:r>
        <w:rPr>
          <w:rFonts w:ascii="Arial" w:eastAsia="Arial" w:hAnsi="Arial" w:cs="Arial"/>
          <w:color w:val="000000"/>
        </w:rPr>
        <w:t>score as in Eq. (</w:t>
      </w:r>
      <w:r>
        <w:rPr>
          <w:rFonts w:ascii="Arial" w:eastAsia="Arial" w:hAnsi="Arial" w:cs="Arial"/>
        </w:rPr>
        <w:t>1</w:t>
      </w:r>
      <w:r>
        <w:rPr>
          <w:rFonts w:ascii="Arial" w:eastAsia="Arial" w:hAnsi="Arial" w:cs="Arial"/>
          <w:color w:val="000000"/>
        </w:rPr>
        <w:t xml:space="preserve">) with </w:t>
      </w:r>
      <w:r>
        <w:rPr>
          <w:rFonts w:ascii="Arial" w:eastAsia="Arial" w:hAnsi="Arial" w:cs="Arial"/>
          <w:i/>
          <w:color w:val="000000"/>
        </w:rPr>
        <w:t xml:space="preserve">β </w:t>
      </w:r>
      <w:r>
        <w:rPr>
          <w:rFonts w:ascii="Arial" w:eastAsia="Arial" w:hAnsi="Arial" w:cs="Arial"/>
          <w:color w:val="000000"/>
        </w:rPr>
        <w:t>= 0</w:t>
      </w:r>
      <w:r>
        <w:rPr>
          <w:rFonts w:ascii="Arial" w:eastAsia="Arial" w:hAnsi="Arial" w:cs="Arial"/>
          <w:i/>
          <w:color w:val="000000"/>
        </w:rPr>
        <w:t>.</w:t>
      </w:r>
      <w:r>
        <w:rPr>
          <w:rFonts w:ascii="Arial" w:eastAsia="Arial" w:hAnsi="Arial" w:cs="Arial"/>
          <w:color w:val="000000"/>
        </w:rPr>
        <w:t>5 while increasing the confidence threshold value from 0 to 1 with a step size of 0.05.</w:t>
      </w:r>
    </w:p>
    <w:p w14:paraId="6665FB4F" w14:textId="77777777" w:rsidR="00073438" w:rsidRPr="00667AC5" w:rsidRDefault="00000000">
      <w:pPr>
        <w:spacing w:before="200" w:after="0" w:line="360" w:lineRule="auto"/>
        <w:jc w:val="center"/>
        <w:rPr>
          <w:rFonts w:ascii="Arial" w:eastAsia="Arial" w:hAnsi="Arial" w:cs="Arial"/>
          <w:color w:val="000000"/>
        </w:rPr>
      </w:pPr>
      <m:oMathPara>
        <m:oMath>
          <m:eqArr>
            <m:eqArrPr>
              <m:maxDist m:val="1"/>
              <m:ctrlPr>
                <w:rPr>
                  <w:rFonts w:ascii="Cambria Math" w:eastAsia="Cambria Math" w:hAnsi="Cambria Math" w:cs="Cambria Math"/>
                  <w:i/>
                  <w:color w:val="000000"/>
                </w:rPr>
              </m:ctrlPr>
            </m:eqArrPr>
            <m:e>
              <m:sSub>
                <m:sSubPr>
                  <m:ctrlPr>
                    <w:rPr>
                      <w:rFonts w:ascii="Cambria Math" w:eastAsia="Cambria Math" w:hAnsi="Cambria Math" w:cs="Cambria Math"/>
                      <w:color w:val="000000"/>
                    </w:rPr>
                  </m:ctrlPr>
                </m:sSubPr>
                <m:e>
                  <m:r>
                    <w:rPr>
                      <w:rFonts w:ascii="Cambria Math" w:eastAsia="Cambria Math" w:hAnsi="Cambria Math" w:cs="Cambria Math"/>
                      <w:color w:val="000000"/>
                    </w:rPr>
                    <m:t>F</m:t>
                  </m:r>
                </m:e>
                <m:sub>
                  <m:r>
                    <w:rPr>
                      <w:rFonts w:ascii="Cambria Math" w:eastAsia="Cambria Math" w:hAnsi="Cambria Math" w:cs="Cambria Math"/>
                      <w:color w:val="000000"/>
                    </w:rPr>
                    <m:t>β</m:t>
                  </m:r>
                </m:sub>
              </m:sSub>
              <m:r>
                <w:rPr>
                  <w:rFonts w:ascii="Cambria Math" w:eastAsia="Cambria Math" w:hAnsi="Cambria Math" w:cs="Cambria Math"/>
                  <w:color w:val="000000"/>
                </w:rPr>
                <m:t>=</m:t>
              </m:r>
              <m:d>
                <m:dPr>
                  <m:ctrlPr>
                    <w:rPr>
                      <w:rFonts w:ascii="Cambria Math" w:eastAsia="Cambria Math" w:hAnsi="Cambria Math" w:cs="Cambria Math"/>
                      <w:color w:val="000000"/>
                    </w:rPr>
                  </m:ctrlPr>
                </m:dPr>
                <m:e>
                  <m:r>
                    <w:rPr>
                      <w:rFonts w:ascii="Cambria Math" w:eastAsia="Cambria Math" w:hAnsi="Cambria Math" w:cs="Cambria Math"/>
                      <w:color w:val="000000"/>
                    </w:rPr>
                    <m:t xml:space="preserve">1+ </m:t>
                  </m:r>
                  <m:sSup>
                    <m:sSupPr>
                      <m:ctrlPr>
                        <w:rPr>
                          <w:rFonts w:ascii="Cambria Math" w:eastAsia="Cambria Math" w:hAnsi="Cambria Math" w:cs="Cambria Math"/>
                          <w:color w:val="000000"/>
                        </w:rPr>
                      </m:ctrlPr>
                    </m:sSupPr>
                    <m:e>
                      <m:r>
                        <w:rPr>
                          <w:rFonts w:ascii="Cambria Math" w:eastAsia="Cambria Math" w:hAnsi="Cambria Math" w:cs="Cambria Math"/>
                          <w:color w:val="000000"/>
                        </w:rPr>
                        <m:t>β</m:t>
                      </m:r>
                    </m:e>
                    <m:sup>
                      <m:r>
                        <w:rPr>
                          <w:rFonts w:ascii="Cambria Math" w:eastAsia="Cambria Math" w:hAnsi="Cambria Math" w:cs="Cambria Math"/>
                          <w:color w:val="000000"/>
                        </w:rPr>
                        <m:t>2</m:t>
                      </m:r>
                    </m:sup>
                  </m:sSup>
                </m:e>
              </m:d>
              <m:f>
                <m:fPr>
                  <m:ctrlPr>
                    <w:rPr>
                      <w:rFonts w:ascii="Cambria Math" w:eastAsia="Cambria Math" w:hAnsi="Cambria Math" w:cs="Cambria Math"/>
                      <w:color w:val="000000"/>
                    </w:rPr>
                  </m:ctrlPr>
                </m:fPr>
                <m:num>
                  <m:r>
                    <w:rPr>
                      <w:rFonts w:ascii="Cambria Math" w:eastAsia="Cambria Math" w:hAnsi="Cambria Math" w:cs="Cambria Math"/>
                      <w:color w:val="000000"/>
                    </w:rPr>
                    <m:t>Precision ∙Recall</m:t>
                  </m:r>
                </m:num>
                <m:den>
                  <m:d>
                    <m:dPr>
                      <m:ctrlPr>
                        <w:rPr>
                          <w:rFonts w:ascii="Cambria Math" w:eastAsia="Cambria Math" w:hAnsi="Cambria Math" w:cs="Cambria Math"/>
                          <w:color w:val="000000"/>
                        </w:rPr>
                      </m:ctrlPr>
                    </m:dPr>
                    <m:e>
                      <m:sSup>
                        <m:sSupPr>
                          <m:ctrlPr>
                            <w:rPr>
                              <w:rFonts w:ascii="Cambria Math" w:eastAsia="Cambria Math" w:hAnsi="Cambria Math" w:cs="Cambria Math"/>
                              <w:color w:val="000000"/>
                            </w:rPr>
                          </m:ctrlPr>
                        </m:sSupPr>
                        <m:e>
                          <m:r>
                            <w:rPr>
                              <w:rFonts w:ascii="Cambria Math" w:eastAsia="Cambria Math" w:hAnsi="Cambria Math" w:cs="Cambria Math"/>
                              <w:color w:val="000000"/>
                            </w:rPr>
                            <m:t>β</m:t>
                          </m:r>
                        </m:e>
                        <m:sup>
                          <m:r>
                            <w:rPr>
                              <w:rFonts w:ascii="Cambria Math" w:eastAsia="Cambria Math" w:hAnsi="Cambria Math" w:cs="Cambria Math"/>
                              <w:color w:val="000000"/>
                            </w:rPr>
                            <m:t>2</m:t>
                          </m:r>
                        </m:sup>
                      </m:sSup>
                      <m:r>
                        <w:rPr>
                          <w:rFonts w:ascii="Cambria Math" w:eastAsia="Cambria Math" w:hAnsi="Cambria Math" w:cs="Cambria Math"/>
                          <w:color w:val="000000"/>
                        </w:rPr>
                        <m:t>∙Precision</m:t>
                      </m:r>
                    </m:e>
                  </m:d>
                  <m:r>
                    <w:rPr>
                      <w:rFonts w:ascii="Cambria Math" w:eastAsia="Cambria Math" w:hAnsi="Cambria Math" w:cs="Cambria Math"/>
                      <w:color w:val="000000"/>
                    </w:rPr>
                    <m:t>+Recall</m:t>
                  </m:r>
                </m:den>
              </m:f>
              <m:r>
                <w:rPr>
                  <w:rFonts w:ascii="Cambria Math" w:eastAsia="Cambria Math" w:hAnsi="Cambria Math" w:cs="Cambria Math"/>
                  <w:color w:val="000000"/>
                </w:rPr>
                <m:t xml:space="preserve"> #equation </m:t>
              </m:r>
              <m:d>
                <m:dPr>
                  <m:ctrlPr>
                    <w:rPr>
                      <w:rFonts w:ascii="Cambria Math" w:eastAsia="Cambria Math" w:hAnsi="Cambria Math" w:cs="Cambria Math"/>
                      <w:i/>
                      <w:color w:val="000000"/>
                    </w:rPr>
                  </m:ctrlPr>
                </m:dPr>
                <m:e>
                  <m:r>
                    <w:rPr>
                      <w:rFonts w:ascii="Cambria Math" w:eastAsia="Cambria Math" w:hAnsi="Cambria Math" w:cs="Cambria Math"/>
                      <w:color w:val="000000"/>
                    </w:rPr>
                    <m:t>1</m:t>
                  </m:r>
                </m:e>
              </m:d>
            </m:e>
          </m:eqArr>
          <m:r>
            <w:rPr>
              <w:rFonts w:ascii="LM Roman 10" w:eastAsia="LM Roman 10" w:hAnsi="LM Roman 10" w:cs="LM Roman 10"/>
              <w:color w:val="000000"/>
            </w:rPr>
            <m:t xml:space="preserve"> </m:t>
          </m:r>
        </m:oMath>
      </m:oMathPara>
    </w:p>
    <w:p w14:paraId="7166FDF5" w14:textId="5484AE66"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 xml:space="preserve">In this analysis, we chose </w:t>
      </w:r>
      <w:r>
        <w:rPr>
          <w:rFonts w:ascii="Arial" w:eastAsia="Arial" w:hAnsi="Arial" w:cs="Arial"/>
          <w:i/>
          <w:color w:val="000000"/>
        </w:rPr>
        <w:t xml:space="preserve">β </w:t>
      </w:r>
      <w:r>
        <w:rPr>
          <w:rFonts w:ascii="Arial" w:eastAsia="Arial" w:hAnsi="Arial" w:cs="Arial"/>
          <w:color w:val="000000"/>
        </w:rPr>
        <w:t>= 0</w:t>
      </w:r>
      <w:r>
        <w:rPr>
          <w:rFonts w:ascii="Arial" w:eastAsia="Arial" w:hAnsi="Arial" w:cs="Arial"/>
          <w:i/>
          <w:color w:val="000000"/>
        </w:rPr>
        <w:t>.</w:t>
      </w:r>
      <w:r>
        <w:rPr>
          <w:rFonts w:ascii="Arial" w:eastAsia="Arial" w:hAnsi="Arial" w:cs="Arial"/>
          <w:color w:val="000000"/>
        </w:rPr>
        <w:t xml:space="preserve">5 to put more weight on precision than recall of the model, and hence, focused on minimizing false-positive car detections which is critical for our use case. </w:t>
      </w:r>
      <w:ins w:id="343" w:author="Marie-Christine ." w:date="2024-07-18T10:19:00Z" w16du:dateUtc="2024-07-18T13:19:00Z">
        <w:r w:rsidR="00695EFD">
          <w:rPr>
            <w:rFonts w:ascii="Arial" w:eastAsia="Arial" w:hAnsi="Arial" w:cs="Arial"/>
            <w:color w:val="000000"/>
          </w:rPr>
          <w:t xml:space="preserve">Supplementary </w:t>
        </w:r>
      </w:ins>
      <w:r>
        <w:rPr>
          <w:rFonts w:ascii="Arial" w:eastAsia="Arial" w:hAnsi="Arial" w:cs="Arial"/>
          <w:color w:val="000000"/>
        </w:rPr>
        <w:t xml:space="preserve">Table </w:t>
      </w:r>
      <w:sdt>
        <w:sdtPr>
          <w:tag w:val="goog_rdk_279"/>
          <w:id w:val="-140428164"/>
        </w:sdtPr>
        <w:sdtContent>
          <w:ins w:id="344" w:author="Marie-Christine Rufener" w:date="2024-07-07T18:17:00Z">
            <w:r>
              <w:rPr>
                <w:rFonts w:ascii="Arial" w:eastAsia="Arial" w:hAnsi="Arial" w:cs="Arial"/>
                <w:color w:val="000000"/>
              </w:rPr>
              <w:t>S2</w:t>
            </w:r>
          </w:ins>
        </w:sdtContent>
      </w:sdt>
      <w:sdt>
        <w:sdtPr>
          <w:tag w:val="goog_rdk_280"/>
          <w:id w:val="-1145972596"/>
        </w:sdtPr>
        <w:sdtContent>
          <w:del w:id="345" w:author="Marie-Christine Rufener" w:date="2024-07-07T18:17:00Z">
            <w:r>
              <w:fldChar w:fldCharType="begin"/>
            </w:r>
            <w:r>
              <w:delInstrText>HYPERLINK \l "_heading=h.40ew0vw"</w:delInstrText>
            </w:r>
            <w:r>
              <w:fldChar w:fldCharType="separate"/>
            </w:r>
            <w:r>
              <w:rPr>
                <w:rFonts w:ascii="Arial" w:eastAsia="Arial" w:hAnsi="Arial" w:cs="Arial"/>
                <w:color w:val="0000FF"/>
              </w:rPr>
              <w:delText>A3</w:delText>
            </w:r>
            <w:r>
              <w:fldChar w:fldCharType="end"/>
            </w:r>
          </w:del>
        </w:sdtContent>
      </w:sdt>
      <w:r>
        <w:rPr>
          <w:rFonts w:ascii="Arial" w:eastAsia="Arial" w:hAnsi="Arial" w:cs="Arial"/>
          <w:color w:val="0000FF"/>
        </w:rPr>
        <w:t xml:space="preserve"> </w:t>
      </w:r>
      <w:r>
        <w:rPr>
          <w:rFonts w:ascii="Arial" w:eastAsia="Arial" w:hAnsi="Arial" w:cs="Arial"/>
          <w:color w:val="000000"/>
        </w:rPr>
        <w:t xml:space="preserve">summarizes the performance achieved by the model in terms of Precision, Recall, and </w:t>
      </w:r>
      <w:r>
        <w:rPr>
          <w:rFonts w:ascii="Arial" w:eastAsia="Arial" w:hAnsi="Arial" w:cs="Arial"/>
          <w:i/>
          <w:color w:val="000000"/>
        </w:rPr>
        <w:t>F</w:t>
      </w:r>
      <w:r>
        <w:rPr>
          <w:rFonts w:ascii="Arial" w:eastAsia="Arial" w:hAnsi="Arial" w:cs="Arial"/>
          <w:color w:val="000000"/>
          <w:vertAlign w:val="subscript"/>
        </w:rPr>
        <w:t>0</w:t>
      </w:r>
      <w:r>
        <w:rPr>
          <w:rFonts w:ascii="Arial" w:eastAsia="Arial" w:hAnsi="Arial" w:cs="Arial"/>
          <w:i/>
          <w:color w:val="000000"/>
          <w:vertAlign w:val="subscript"/>
        </w:rPr>
        <w:t>.</w:t>
      </w:r>
      <w:r>
        <w:rPr>
          <w:rFonts w:ascii="Arial" w:eastAsia="Arial" w:hAnsi="Arial" w:cs="Arial"/>
          <w:color w:val="000000"/>
          <w:vertAlign w:val="subscript"/>
        </w:rPr>
        <w:t>5</w:t>
      </w:r>
      <w:r>
        <w:rPr>
          <w:rFonts w:ascii="Arial" w:eastAsia="Arial" w:hAnsi="Arial" w:cs="Arial"/>
          <w:color w:val="000000"/>
        </w:rPr>
        <w:t xml:space="preserve">-score across varying confidence thresholds. The maximum </w:t>
      </w:r>
      <w:r>
        <w:rPr>
          <w:rFonts w:ascii="Arial" w:eastAsia="Arial" w:hAnsi="Arial" w:cs="Arial"/>
          <w:i/>
          <w:color w:val="000000"/>
        </w:rPr>
        <w:t>F</w:t>
      </w:r>
      <w:r>
        <w:rPr>
          <w:rFonts w:ascii="Arial" w:eastAsia="Arial" w:hAnsi="Arial" w:cs="Arial"/>
          <w:color w:val="000000"/>
          <w:vertAlign w:val="subscript"/>
        </w:rPr>
        <w:t>0</w:t>
      </w:r>
      <w:r>
        <w:rPr>
          <w:rFonts w:ascii="Arial" w:eastAsia="Arial" w:hAnsi="Arial" w:cs="Arial"/>
          <w:i/>
          <w:color w:val="000000"/>
          <w:vertAlign w:val="subscript"/>
        </w:rPr>
        <w:t>.</w:t>
      </w:r>
      <w:r>
        <w:rPr>
          <w:rFonts w:ascii="Arial" w:eastAsia="Arial" w:hAnsi="Arial" w:cs="Arial"/>
          <w:color w:val="000000"/>
          <w:vertAlign w:val="subscript"/>
        </w:rPr>
        <w:t>5</w:t>
      </w:r>
      <w:r>
        <w:rPr>
          <w:rFonts w:ascii="Arial" w:eastAsia="Arial" w:hAnsi="Arial" w:cs="Arial"/>
          <w:color w:val="000000"/>
        </w:rPr>
        <w:t>-score was achieved as 0</w:t>
      </w:r>
      <w:r>
        <w:rPr>
          <w:rFonts w:ascii="Arial" w:eastAsia="Arial" w:hAnsi="Arial" w:cs="Arial"/>
          <w:i/>
          <w:color w:val="000000"/>
        </w:rPr>
        <w:t>.</w:t>
      </w:r>
      <w:r>
        <w:rPr>
          <w:rFonts w:ascii="Arial" w:eastAsia="Arial" w:hAnsi="Arial" w:cs="Arial"/>
          <w:color w:val="000000"/>
        </w:rPr>
        <w:t>4776 when confidence threshold was 0</w:t>
      </w:r>
      <w:r>
        <w:rPr>
          <w:rFonts w:ascii="Arial" w:eastAsia="Arial" w:hAnsi="Arial" w:cs="Arial"/>
          <w:i/>
          <w:color w:val="000000"/>
        </w:rPr>
        <w:t>.</w:t>
      </w:r>
      <w:r>
        <w:rPr>
          <w:rFonts w:ascii="Arial" w:eastAsia="Arial" w:hAnsi="Arial" w:cs="Arial"/>
          <w:color w:val="000000"/>
        </w:rPr>
        <w:t xml:space="preserve">45 as highlighted in </w:t>
      </w:r>
      <w:ins w:id="346" w:author="Marie-Christine ." w:date="2024-07-18T10:20:00Z" w16du:dateUtc="2024-07-18T13:20:00Z">
        <w:r w:rsidR="00695EFD">
          <w:rPr>
            <w:rFonts w:ascii="Arial" w:hAnsi="Arial" w:cs="Arial"/>
          </w:rPr>
          <w:t>Supplementary</w:t>
        </w:r>
        <w:r w:rsidR="00695EFD">
          <w:rPr>
            <w:rFonts w:ascii="Arial" w:eastAsia="Arial" w:hAnsi="Arial" w:cs="Arial"/>
            <w:color w:val="000000"/>
          </w:rPr>
          <w:t xml:space="preserve"> </w:t>
        </w:r>
      </w:ins>
      <w:r>
        <w:rPr>
          <w:rFonts w:ascii="Arial" w:eastAsia="Arial" w:hAnsi="Arial" w:cs="Arial"/>
          <w:color w:val="000000"/>
        </w:rPr>
        <w:t xml:space="preserve">Fig. </w:t>
      </w:r>
      <w:sdt>
        <w:sdtPr>
          <w:tag w:val="goog_rdk_281"/>
          <w:id w:val="-489562808"/>
        </w:sdtPr>
        <w:sdtContent>
          <w:ins w:id="347" w:author="Marie-Christine Rufener" w:date="2024-07-07T19:39:00Z">
            <w:r>
              <w:rPr>
                <w:rFonts w:ascii="Arial" w:eastAsia="Arial" w:hAnsi="Arial" w:cs="Arial"/>
                <w:color w:val="000000"/>
              </w:rPr>
              <w:t>S15</w:t>
            </w:r>
          </w:ins>
        </w:sdtContent>
      </w:sdt>
      <w:sdt>
        <w:sdtPr>
          <w:tag w:val="goog_rdk_282"/>
          <w:id w:val="2093815977"/>
        </w:sdtPr>
        <w:sdtContent>
          <w:del w:id="348" w:author="Marie-Christine Rufener" w:date="2024-07-07T19:39:00Z">
            <w:r>
              <w:fldChar w:fldCharType="begin"/>
            </w:r>
            <w:r>
              <w:delInstrText>HYPERLINK \l "_heading=h.2fk6b3p"</w:delInstrText>
            </w:r>
            <w:r>
              <w:fldChar w:fldCharType="separate"/>
            </w:r>
            <w:r>
              <w:rPr>
                <w:rFonts w:ascii="Arial" w:eastAsia="Arial" w:hAnsi="Arial" w:cs="Arial"/>
                <w:color w:val="0000FF"/>
              </w:rPr>
              <w:delText>B9</w:delText>
            </w:r>
            <w:r>
              <w:fldChar w:fldCharType="end"/>
            </w:r>
          </w:del>
        </w:sdtContent>
      </w:sdt>
      <w:r>
        <w:rPr>
          <w:rFonts w:ascii="Arial" w:eastAsia="Arial" w:hAnsi="Arial" w:cs="Arial"/>
          <w:color w:val="000000"/>
        </w:rPr>
        <w:t>. At this threshold value, the precision and recall scores of the model were recorded as 0</w:t>
      </w:r>
      <w:r>
        <w:rPr>
          <w:rFonts w:ascii="Arial" w:eastAsia="Arial" w:hAnsi="Arial" w:cs="Arial"/>
          <w:i/>
          <w:color w:val="000000"/>
        </w:rPr>
        <w:t>.</w:t>
      </w:r>
      <w:r>
        <w:rPr>
          <w:rFonts w:ascii="Arial" w:eastAsia="Arial" w:hAnsi="Arial" w:cs="Arial"/>
          <w:color w:val="000000"/>
        </w:rPr>
        <w:t>5578 and 0</w:t>
      </w:r>
      <w:r>
        <w:rPr>
          <w:rFonts w:ascii="Arial" w:eastAsia="Arial" w:hAnsi="Arial" w:cs="Arial"/>
          <w:i/>
          <w:color w:val="000000"/>
        </w:rPr>
        <w:t>.</w:t>
      </w:r>
      <w:r>
        <w:rPr>
          <w:rFonts w:ascii="Arial" w:eastAsia="Arial" w:hAnsi="Arial" w:cs="Arial"/>
          <w:color w:val="000000"/>
        </w:rPr>
        <w:t xml:space="preserve">3032, respectively, according to </w:t>
      </w:r>
      <w:ins w:id="349" w:author="Marie-Christine ." w:date="2024-07-18T10:20:00Z" w16du:dateUtc="2024-07-18T13:20:00Z">
        <w:r w:rsidR="005F5659">
          <w:rPr>
            <w:rFonts w:ascii="Arial" w:hAnsi="Arial" w:cs="Arial"/>
          </w:rPr>
          <w:t>Supplementary</w:t>
        </w:r>
        <w:r w:rsidR="005F5659">
          <w:rPr>
            <w:rFonts w:ascii="Arial" w:eastAsia="Arial" w:hAnsi="Arial" w:cs="Arial"/>
            <w:color w:val="000000"/>
          </w:rPr>
          <w:t xml:space="preserve"> </w:t>
        </w:r>
      </w:ins>
      <w:r>
        <w:rPr>
          <w:rFonts w:ascii="Arial" w:eastAsia="Arial" w:hAnsi="Arial" w:cs="Arial"/>
          <w:color w:val="000000"/>
        </w:rPr>
        <w:t xml:space="preserve">Table </w:t>
      </w:r>
      <w:sdt>
        <w:sdtPr>
          <w:tag w:val="goog_rdk_283"/>
          <w:id w:val="1655182549"/>
        </w:sdtPr>
        <w:sdtContent>
          <w:ins w:id="350" w:author="Marie-Christine Rufener" w:date="2024-07-07T18:17:00Z">
            <w:r>
              <w:rPr>
                <w:rFonts w:ascii="Arial" w:eastAsia="Arial" w:hAnsi="Arial" w:cs="Arial"/>
                <w:color w:val="000000"/>
              </w:rPr>
              <w:t>S2</w:t>
            </w:r>
          </w:ins>
        </w:sdtContent>
      </w:sdt>
      <w:sdt>
        <w:sdtPr>
          <w:tag w:val="goog_rdk_284"/>
          <w:id w:val="-1990549994"/>
        </w:sdtPr>
        <w:sdtContent>
          <w:del w:id="351" w:author="Marie-Christine Rufener" w:date="2024-07-07T18:17:00Z">
            <w:r>
              <w:fldChar w:fldCharType="begin"/>
            </w:r>
            <w:r>
              <w:delInstrText>HYPERLINK \l "_heading=h.40ew0vw"</w:delInstrText>
            </w:r>
            <w:r>
              <w:fldChar w:fldCharType="separate"/>
            </w:r>
            <w:r>
              <w:rPr>
                <w:rFonts w:ascii="Arial" w:eastAsia="Arial" w:hAnsi="Arial" w:cs="Arial"/>
                <w:color w:val="0000FF"/>
              </w:rPr>
              <w:delText>A3</w:delText>
            </w:r>
            <w:r>
              <w:fldChar w:fldCharType="end"/>
            </w:r>
          </w:del>
        </w:sdtContent>
      </w:sdt>
      <w:r>
        <w:rPr>
          <w:rFonts w:ascii="Arial" w:eastAsia="Arial" w:hAnsi="Arial" w:cs="Arial"/>
          <w:color w:val="0000FF"/>
        </w:rPr>
        <w:t>.</w:t>
      </w:r>
    </w:p>
    <w:p w14:paraId="17298E4D" w14:textId="77777777" w:rsidR="00073438" w:rsidRDefault="00073438">
      <w:pPr>
        <w:rPr>
          <w:rFonts w:ascii="Arial" w:eastAsia="Arial" w:hAnsi="Arial" w:cs="Arial"/>
          <w:b/>
        </w:rPr>
      </w:pPr>
    </w:p>
    <w:p w14:paraId="3044E1D6" w14:textId="77777777" w:rsidR="00073438" w:rsidRDefault="00000000">
      <w:pPr>
        <w:numPr>
          <w:ilvl w:val="1"/>
          <w:numId w:val="1"/>
        </w:numPr>
        <w:pBdr>
          <w:top w:val="nil"/>
          <w:left w:val="nil"/>
          <w:bottom w:val="nil"/>
          <w:right w:val="nil"/>
          <w:between w:val="nil"/>
        </w:pBdr>
        <w:ind w:left="567"/>
        <w:rPr>
          <w:rFonts w:ascii="Arial" w:eastAsia="Arial" w:hAnsi="Arial" w:cs="Arial"/>
          <w:b/>
          <w:color w:val="000000"/>
        </w:rPr>
      </w:pPr>
      <w:r>
        <w:rPr>
          <w:rFonts w:ascii="Arial" w:eastAsia="Arial" w:hAnsi="Arial" w:cs="Arial"/>
          <w:b/>
          <w:color w:val="000000"/>
        </w:rPr>
        <w:t>Study region and areas of interest</w:t>
      </w:r>
    </w:p>
    <w:p w14:paraId="5D989B9E" w14:textId="77777777"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Our study region comprised all primary administrative units, i.e., oblasts, in Ukraine, except for the occupied territories of Crimea and Sevastopol. Within each oblast, we selected the two most populated urban areas, in addition to other strategic areas located at the border checkpoints which were used as escape routes; hence, where humanitarian efforts could be optimized.</w:t>
      </w:r>
    </w:p>
    <w:p w14:paraId="4296E42D" w14:textId="3DF817DD"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The selection of urban areas was based on the open-source gridded population data retrieved from WorldPop</w:t>
      </w:r>
      <w:sdt>
        <w:sdtPr>
          <w:tag w:val="goog_rdk_285"/>
          <w:id w:val="-1920014408"/>
        </w:sdtPr>
        <w:sdtContent>
          <w:del w:id="352" w:author="Marie-Christine Rufener" w:date="2024-07-07T16:33:00Z">
            <w:r>
              <w:rPr>
                <w:rFonts w:ascii="Arial" w:eastAsia="Arial" w:hAnsi="Arial" w:cs="Arial"/>
                <w:color w:val="000000"/>
                <w:vertAlign w:val="superscript"/>
              </w:rPr>
              <w:footnoteReference w:id="7"/>
            </w:r>
          </w:del>
        </w:sdtContent>
      </w:sdt>
      <w:r>
        <w:rPr>
          <w:rFonts w:ascii="Arial" w:eastAsia="Arial" w:hAnsi="Arial" w:cs="Arial"/>
          <w:color w:val="000000"/>
        </w:rPr>
        <w:t>, which is regularly updated and curated by the WorldPop Research Group at the University of Southampton (</w:t>
      </w:r>
      <w:r>
        <w:rPr>
          <w:rFonts w:ascii="Arial" w:eastAsia="Arial" w:hAnsi="Arial" w:cs="Arial"/>
        </w:rPr>
        <w:t>Tatem</w:t>
      </w:r>
      <w:r>
        <w:rPr>
          <w:rFonts w:ascii="Arial" w:eastAsia="Arial" w:hAnsi="Arial" w:cs="Arial"/>
          <w:color w:val="000000"/>
        </w:rPr>
        <w:t xml:space="preserve">, </w:t>
      </w:r>
      <w:r>
        <w:rPr>
          <w:rFonts w:ascii="Arial" w:eastAsia="Arial" w:hAnsi="Arial" w:cs="Arial"/>
        </w:rPr>
        <w:t>2017</w:t>
      </w:r>
      <w:sdt>
        <w:sdtPr>
          <w:tag w:val="goog_rdk_286"/>
          <w:id w:val="-252050257"/>
        </w:sdtPr>
        <w:sdtContent>
          <w:ins w:id="355" w:author="Marie-Christine Rufener" w:date="2024-07-07T16:33:00Z">
            <w:r>
              <w:rPr>
                <w:rFonts w:ascii="Arial" w:eastAsia="Arial" w:hAnsi="Arial" w:cs="Arial"/>
                <w:color w:val="0000FF"/>
              </w:rPr>
              <w:t xml:space="preserve">;  </w:t>
            </w:r>
            <w:r>
              <w:fldChar w:fldCharType="begin"/>
            </w:r>
            <w:r>
              <w:instrText>HYPERLINK "https://www.worldpop.org/"</w:instrText>
            </w:r>
            <w:r>
              <w:fldChar w:fldCharType="separate"/>
            </w:r>
            <w:r>
              <w:rPr>
                <w:rFonts w:ascii="Arial" w:eastAsia="Arial" w:hAnsi="Arial" w:cs="Arial"/>
                <w:color w:val="0000FF"/>
              </w:rPr>
              <w:t>https://www.worldpop.org</w:t>
            </w:r>
            <w:r>
              <w:fldChar w:fldCharType="end"/>
            </w:r>
          </w:ins>
        </w:sdtContent>
      </w:sdt>
      <w:r>
        <w:rPr>
          <w:rFonts w:ascii="Arial" w:eastAsia="Arial" w:hAnsi="Arial" w:cs="Arial"/>
          <w:color w:val="000000"/>
        </w:rPr>
        <w:t xml:space="preserve">). </w:t>
      </w:r>
      <w:proofErr w:type="gramStart"/>
      <w:r>
        <w:rPr>
          <w:rFonts w:ascii="Arial" w:eastAsia="Arial" w:hAnsi="Arial" w:cs="Arial"/>
          <w:color w:val="000000"/>
        </w:rPr>
        <w:t>For the purpose of</w:t>
      </w:r>
      <w:proofErr w:type="gramEnd"/>
      <w:r>
        <w:rPr>
          <w:rFonts w:ascii="Arial" w:eastAsia="Arial" w:hAnsi="Arial" w:cs="Arial"/>
          <w:color w:val="000000"/>
        </w:rPr>
        <w:t xml:space="preserve"> this study, we downloaded the geospatial layer tailored specifically for Ukraine (</w:t>
      </w:r>
      <w:r>
        <w:rPr>
          <w:rFonts w:ascii="Arial" w:eastAsia="Arial" w:hAnsi="Arial" w:cs="Arial"/>
        </w:rPr>
        <w:t>Bondarenko et al</w:t>
      </w:r>
      <w:r>
        <w:rPr>
          <w:rFonts w:ascii="Arial" w:eastAsia="Arial" w:hAnsi="Arial" w:cs="Arial"/>
          <w:color w:val="000000"/>
        </w:rPr>
        <w:t xml:space="preserve">, </w:t>
      </w:r>
      <w:r>
        <w:rPr>
          <w:rFonts w:ascii="Arial" w:eastAsia="Arial" w:hAnsi="Arial" w:cs="Arial"/>
        </w:rPr>
        <w:t>2022</w:t>
      </w:r>
      <w:r>
        <w:rPr>
          <w:rFonts w:ascii="Arial" w:eastAsia="Arial" w:hAnsi="Arial" w:cs="Arial"/>
          <w:color w:val="000000"/>
        </w:rPr>
        <w:t xml:space="preserve">). This data provides information for the latest available year (2020) at a resolution of 100 </w:t>
      </w:r>
      <w:proofErr w:type="gramStart"/>
      <w:r>
        <w:rPr>
          <w:rFonts w:ascii="Arial" w:eastAsia="Arial" w:hAnsi="Arial" w:cs="Arial"/>
          <w:color w:val="000000"/>
        </w:rPr>
        <w:t>m, and</w:t>
      </w:r>
      <w:proofErr w:type="gramEnd"/>
      <w:r>
        <w:rPr>
          <w:rFonts w:ascii="Arial" w:eastAsia="Arial" w:hAnsi="Arial" w:cs="Arial"/>
          <w:color w:val="000000"/>
        </w:rPr>
        <w:t xml:space="preserve"> was produced through the top-down constrained method (for more details, see </w:t>
      </w:r>
      <w:r>
        <w:rPr>
          <w:rFonts w:ascii="Arial" w:eastAsia="Arial" w:hAnsi="Arial" w:cs="Arial"/>
        </w:rPr>
        <w:t>Stevens et al</w:t>
      </w:r>
      <w:r>
        <w:rPr>
          <w:rFonts w:ascii="Arial" w:eastAsia="Arial" w:hAnsi="Arial" w:cs="Arial"/>
          <w:color w:val="0000FF"/>
        </w:rPr>
        <w:t xml:space="preserve"> </w:t>
      </w:r>
      <w:r>
        <w:rPr>
          <w:rFonts w:ascii="Arial" w:eastAsia="Arial" w:hAnsi="Arial" w:cs="Arial"/>
          <w:color w:val="000000"/>
        </w:rPr>
        <w:t>(</w:t>
      </w:r>
      <w:r>
        <w:rPr>
          <w:rFonts w:ascii="Arial" w:eastAsia="Arial" w:hAnsi="Arial" w:cs="Arial"/>
        </w:rPr>
        <w:t>2015</w:t>
      </w:r>
      <w:r>
        <w:rPr>
          <w:rFonts w:ascii="Arial" w:eastAsia="Arial" w:hAnsi="Arial" w:cs="Arial"/>
          <w:color w:val="000000"/>
        </w:rPr>
        <w:t xml:space="preserve">) and </w:t>
      </w:r>
      <w:r>
        <w:rPr>
          <w:rFonts w:ascii="Arial" w:eastAsia="Arial" w:hAnsi="Arial" w:cs="Arial"/>
        </w:rPr>
        <w:t>WorldPop</w:t>
      </w:r>
      <w:r>
        <w:rPr>
          <w:rFonts w:ascii="Arial" w:eastAsia="Arial" w:hAnsi="Arial" w:cs="Arial"/>
          <w:color w:val="0000FF"/>
        </w:rPr>
        <w:t xml:space="preserve"> </w:t>
      </w:r>
      <w:r>
        <w:rPr>
          <w:rFonts w:ascii="Arial" w:eastAsia="Arial" w:hAnsi="Arial" w:cs="Arial"/>
          <w:color w:val="000000"/>
        </w:rPr>
        <w:t>(</w:t>
      </w:r>
      <w:r>
        <w:rPr>
          <w:rFonts w:ascii="Arial" w:eastAsia="Arial" w:hAnsi="Arial" w:cs="Arial"/>
        </w:rPr>
        <w:t>2023</w:t>
      </w:r>
      <w:r>
        <w:rPr>
          <w:rFonts w:ascii="Arial" w:eastAsia="Arial" w:hAnsi="Arial" w:cs="Arial"/>
          <w:color w:val="000000"/>
        </w:rPr>
        <w:t xml:space="preserve">)). We then aggregated the population data at the secondary administrative units, i.e., Raions (districts), and ranked them within </w:t>
      </w:r>
      <w:r>
        <w:rPr>
          <w:rFonts w:ascii="Arial" w:eastAsia="Arial" w:hAnsi="Arial" w:cs="Arial"/>
          <w:color w:val="000000"/>
        </w:rPr>
        <w:lastRenderedPageBreak/>
        <w:t xml:space="preserve">each oblast. Ultimately, we selected the cities belonging to the top-two most-populated Raions in each </w:t>
      </w:r>
      <w:r w:rsidR="00667AC5">
        <w:rPr>
          <w:rFonts w:ascii="Arial" w:eastAsia="Arial" w:hAnsi="Arial" w:cs="Arial"/>
          <w:color w:val="000000"/>
        </w:rPr>
        <w:t>oblast and</w:t>
      </w:r>
      <w:r>
        <w:rPr>
          <w:rFonts w:ascii="Arial" w:eastAsia="Arial" w:hAnsi="Arial" w:cs="Arial"/>
          <w:color w:val="000000"/>
        </w:rPr>
        <w:t xml:space="preserve"> </w:t>
      </w:r>
      <w:ins w:id="356" w:author="Marie-Christine ." w:date="2024-07-18T10:21:00Z" w16du:dateUtc="2024-07-18T13:21:00Z">
        <w:r w:rsidR="00A11AA5">
          <w:rPr>
            <w:rFonts w:ascii="Arial" w:eastAsia="Arial" w:hAnsi="Arial" w:cs="Arial"/>
            <w:color w:val="000000"/>
          </w:rPr>
          <w:t xml:space="preserve">manually </w:t>
        </w:r>
      </w:ins>
      <w:r>
        <w:rPr>
          <w:rFonts w:ascii="Arial" w:eastAsia="Arial" w:hAnsi="Arial" w:cs="Arial"/>
          <w:color w:val="000000"/>
        </w:rPr>
        <w:t>defined a boundary area around the identified cities.</w:t>
      </w:r>
    </w:p>
    <w:p w14:paraId="31BC5BC7" w14:textId="0C1C651E"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 xml:space="preserve">To define the strategic areas, </w:t>
      </w:r>
      <w:del w:id="357" w:author="Marie-Christine ." w:date="2024-07-18T10:21:00Z" w16du:dateUtc="2024-07-18T13:21:00Z">
        <w:r w:rsidDel="00A11AA5">
          <w:rPr>
            <w:rFonts w:ascii="Arial" w:eastAsia="Arial" w:hAnsi="Arial" w:cs="Arial"/>
            <w:color w:val="000000"/>
          </w:rPr>
          <w:delText xml:space="preserve">in turn, </w:delText>
        </w:r>
      </w:del>
      <w:r>
        <w:rPr>
          <w:rFonts w:ascii="Arial" w:eastAsia="Arial" w:hAnsi="Arial" w:cs="Arial"/>
          <w:color w:val="000000"/>
        </w:rPr>
        <w:t>we relied on information provided by the Humanitarian Data Exchange (HDX) database</w:t>
      </w:r>
      <w:sdt>
        <w:sdtPr>
          <w:tag w:val="goog_rdk_287"/>
          <w:id w:val="159739371"/>
        </w:sdtPr>
        <w:sdtContent>
          <w:ins w:id="358" w:author="Marie-Christine Rufener" w:date="2024-07-07T16:33:00Z">
            <w:r>
              <w:rPr>
                <w:rFonts w:ascii="Arial" w:eastAsia="Arial" w:hAnsi="Arial" w:cs="Arial"/>
                <w:color w:val="000000"/>
              </w:rPr>
              <w:t xml:space="preserve"> (</w:t>
            </w:r>
            <w:r>
              <w:fldChar w:fldCharType="begin"/>
            </w:r>
            <w:r>
              <w:instrText>HYPERLINK "https://data.humdata.org/"</w:instrText>
            </w:r>
            <w:r>
              <w:fldChar w:fldCharType="separate"/>
            </w:r>
            <w:r>
              <w:rPr>
                <w:rFonts w:ascii="Arial" w:eastAsia="Arial" w:hAnsi="Arial" w:cs="Arial"/>
                <w:color w:val="000000"/>
              </w:rPr>
              <w:t>https://data.humdata.org/</w:t>
            </w:r>
            <w:r>
              <w:fldChar w:fldCharType="end"/>
            </w:r>
            <w:r>
              <w:rPr>
                <w:rFonts w:ascii="Arial" w:eastAsia="Arial" w:hAnsi="Arial" w:cs="Arial"/>
                <w:color w:val="000000"/>
              </w:rPr>
              <w:t>)</w:t>
            </w:r>
          </w:ins>
        </w:sdtContent>
      </w:sdt>
      <w:sdt>
        <w:sdtPr>
          <w:tag w:val="goog_rdk_288"/>
          <w:id w:val="-888422510"/>
        </w:sdtPr>
        <w:sdtContent>
          <w:del w:id="359" w:author="Marie-Christine Rufener" w:date="2024-07-07T16:33:00Z">
            <w:r>
              <w:rPr>
                <w:rFonts w:ascii="Arial" w:eastAsia="Arial" w:hAnsi="Arial" w:cs="Arial"/>
                <w:color w:val="000000"/>
                <w:vertAlign w:val="superscript"/>
              </w:rPr>
              <w:footnoteReference w:id="8"/>
            </w:r>
          </w:del>
        </w:sdtContent>
      </w:sdt>
      <w:r>
        <w:rPr>
          <w:rFonts w:ascii="Arial" w:eastAsia="Arial" w:hAnsi="Arial" w:cs="Arial"/>
          <w:color w:val="000000"/>
        </w:rPr>
        <w:t>.</w:t>
      </w:r>
      <w:r>
        <w:rPr>
          <w:rFonts w:ascii="Arial" w:eastAsia="Arial" w:hAnsi="Arial" w:cs="Arial"/>
          <w:color w:val="0000FF"/>
        </w:rPr>
        <w:t xml:space="preserve"> </w:t>
      </w:r>
      <w:r>
        <w:rPr>
          <w:rFonts w:ascii="Arial" w:eastAsia="Arial" w:hAnsi="Arial" w:cs="Arial"/>
          <w:color w:val="000000"/>
        </w:rPr>
        <w:t>HDX is an open-source plat</w:t>
      </w:r>
      <w:del w:id="362" w:author="Marie-Christine ." w:date="2024-07-18T10:22:00Z" w16du:dateUtc="2024-07-18T13:22:00Z">
        <w:r w:rsidDel="00A11AA5">
          <w:rPr>
            <w:rFonts w:ascii="Arial" w:eastAsia="Arial" w:hAnsi="Arial" w:cs="Arial"/>
            <w:color w:val="000000"/>
          </w:rPr>
          <w:delText xml:space="preserve">- </w:delText>
        </w:r>
      </w:del>
      <w:r>
        <w:rPr>
          <w:rFonts w:ascii="Arial" w:eastAsia="Arial" w:hAnsi="Arial" w:cs="Arial"/>
          <w:color w:val="000000"/>
        </w:rPr>
        <w:t xml:space="preserve">form managed by the United Nations Office for the Coordination of Humanitarian Affairs (OCHA), providing over 20,000 datasets spanning 250 locations. We specifically retrieved information regarding international border crossings of Ukraine, for which the most up-to-date data was downloaded at the development of this study (June 2022). This dataset nevertheless does not specify the type of border </w:t>
      </w:r>
      <w:r w:rsidR="00667AC5">
        <w:rPr>
          <w:rFonts w:ascii="Arial" w:eastAsia="Arial" w:hAnsi="Arial" w:cs="Arial"/>
          <w:color w:val="000000"/>
        </w:rPr>
        <w:t>crossing and</w:t>
      </w:r>
      <w:r>
        <w:rPr>
          <w:rFonts w:ascii="Arial" w:eastAsia="Arial" w:hAnsi="Arial" w:cs="Arial"/>
          <w:color w:val="000000"/>
        </w:rPr>
        <w:t xml:space="preserve"> can include categories such as railway and water crossing. </w:t>
      </w:r>
      <w:proofErr w:type="gramStart"/>
      <w:r>
        <w:rPr>
          <w:rFonts w:ascii="Arial" w:eastAsia="Arial" w:hAnsi="Arial" w:cs="Arial"/>
          <w:color w:val="000000"/>
        </w:rPr>
        <w:t>In order to</w:t>
      </w:r>
      <w:proofErr w:type="gramEnd"/>
      <w:r>
        <w:rPr>
          <w:rFonts w:ascii="Arial" w:eastAsia="Arial" w:hAnsi="Arial" w:cs="Arial"/>
          <w:color w:val="000000"/>
        </w:rPr>
        <w:t xml:space="preserve"> keep locations that can be only crossed by vehicles, we further intersected this data with information provided by the Ukrainian State Border Guard Service</w:t>
      </w:r>
      <w:sdt>
        <w:sdtPr>
          <w:tag w:val="goog_rdk_289"/>
          <w:id w:val="-1387247663"/>
        </w:sdtPr>
        <w:sdtContent>
          <w:ins w:id="363" w:author="Marie-Christine Rufener" w:date="2024-07-07T16:34:00Z">
            <w:r>
              <w:rPr>
                <w:rFonts w:ascii="Arial" w:eastAsia="Arial" w:hAnsi="Arial" w:cs="Arial"/>
                <w:color w:val="000000"/>
              </w:rPr>
              <w:t xml:space="preserve"> ( </w:t>
            </w:r>
            <w:r>
              <w:fldChar w:fldCharType="begin"/>
            </w:r>
            <w:r>
              <w:instrText>HYPERLINK "https://dpsu.gov.ua/"</w:instrText>
            </w:r>
            <w:r>
              <w:fldChar w:fldCharType="separate"/>
            </w:r>
            <w:r>
              <w:rPr>
                <w:rFonts w:ascii="Arial" w:eastAsia="Arial" w:hAnsi="Arial" w:cs="Arial"/>
                <w:color w:val="000000"/>
              </w:rPr>
              <w:t>https://dpsu.gov.ua/</w:t>
            </w:r>
            <w:r>
              <w:fldChar w:fldCharType="end"/>
            </w:r>
            <w:r>
              <w:rPr>
                <w:rFonts w:ascii="Arial" w:eastAsia="Arial" w:hAnsi="Arial" w:cs="Arial"/>
                <w:color w:val="000000"/>
              </w:rPr>
              <w:t>)</w:t>
            </w:r>
          </w:ins>
        </w:sdtContent>
      </w:sdt>
      <w:sdt>
        <w:sdtPr>
          <w:tag w:val="goog_rdk_290"/>
          <w:id w:val="294955077"/>
        </w:sdtPr>
        <w:sdtContent>
          <w:del w:id="364" w:author="Marie-Christine Rufener" w:date="2024-07-07T16:34:00Z">
            <w:r>
              <w:rPr>
                <w:rFonts w:ascii="Arial" w:eastAsia="Arial" w:hAnsi="Arial" w:cs="Arial"/>
                <w:color w:val="000000"/>
                <w:vertAlign w:val="superscript"/>
              </w:rPr>
              <w:footnoteReference w:id="9"/>
            </w:r>
          </w:del>
        </w:sdtContent>
      </w:sdt>
      <w:r>
        <w:rPr>
          <w:rFonts w:ascii="Arial" w:eastAsia="Arial" w:hAnsi="Arial" w:cs="Arial"/>
          <w:color w:val="000000"/>
        </w:rPr>
        <w:t>.</w:t>
      </w:r>
    </w:p>
    <w:p w14:paraId="2219BB6F" w14:textId="29ACFE95" w:rsidR="00073438" w:rsidRDefault="00000000">
      <w:pPr>
        <w:widowControl w:val="0"/>
        <w:pBdr>
          <w:top w:val="nil"/>
          <w:left w:val="nil"/>
          <w:bottom w:val="nil"/>
          <w:right w:val="nil"/>
          <w:between w:val="nil"/>
        </w:pBdr>
        <w:spacing w:before="200" w:after="0" w:line="360" w:lineRule="auto"/>
        <w:ind w:right="-46"/>
        <w:rPr>
          <w:rFonts w:ascii="Arial" w:eastAsia="Arial" w:hAnsi="Arial" w:cs="Arial"/>
        </w:rPr>
      </w:pPr>
      <w:r>
        <w:rPr>
          <w:rFonts w:ascii="Arial" w:eastAsia="Arial" w:hAnsi="Arial" w:cs="Arial"/>
          <w:color w:val="000000"/>
        </w:rPr>
        <w:t xml:space="preserve">This process resulted in 61 areas of interest (AOI) with varying sizes, whereby each oblast included at least two AOIs (Fig. </w:t>
      </w:r>
      <w:sdt>
        <w:sdtPr>
          <w:tag w:val="goog_rdk_291"/>
          <w:id w:val="-1361974908"/>
        </w:sdtPr>
        <w:sdtContent>
          <w:ins w:id="367" w:author="Marie-Christine Rufener" w:date="2024-07-07T18:25:00Z">
            <w:r>
              <w:rPr>
                <w:rFonts w:ascii="Arial" w:eastAsia="Arial" w:hAnsi="Arial" w:cs="Arial"/>
                <w:color w:val="000000"/>
              </w:rPr>
              <w:t>1</w:t>
            </w:r>
          </w:ins>
        </w:sdtContent>
      </w:sdt>
      <w:customXmlDelRangeStart w:id="368" w:author="Marie-Christine ." w:date="2024-07-17T10:03:00Z"/>
      <w:sdt>
        <w:sdtPr>
          <w:tag w:val="goog_rdk_292"/>
          <w:id w:val="-829742021"/>
        </w:sdtPr>
        <w:sdtContent>
          <w:customXmlDelRangeEnd w:id="368"/>
          <w:del w:id="369" w:author="Marie-Christine ." w:date="2024-07-17T10:03:00Z" w16du:dateUtc="2024-07-17T13:03:00Z">
            <w:r w:rsidDel="000D61F1">
              <w:fldChar w:fldCharType="begin"/>
            </w:r>
            <w:r w:rsidDel="000D61F1">
              <w:delInstrText>HYPERLINK \l "_heading=h.1jlao46"</w:delInstrText>
            </w:r>
            <w:r w:rsidDel="000D61F1">
              <w:fldChar w:fldCharType="separate"/>
            </w:r>
            <w:r w:rsidDel="000D61F1">
              <w:rPr>
                <w:rFonts w:ascii="Arial" w:eastAsia="Arial" w:hAnsi="Arial" w:cs="Arial"/>
                <w:color w:val="0000FF"/>
              </w:rPr>
              <w:delText>2</w:delText>
            </w:r>
            <w:r w:rsidDel="000D61F1">
              <w:fldChar w:fldCharType="end"/>
            </w:r>
          </w:del>
          <w:customXmlDelRangeStart w:id="370" w:author="Marie-Christine ." w:date="2024-07-17T10:03:00Z"/>
        </w:sdtContent>
      </w:sdt>
      <w:customXmlDelRangeEnd w:id="370"/>
      <w:del w:id="371" w:author="Marie-Christine ." w:date="2024-07-17T10:03:00Z" w16du:dateUtc="2024-07-17T13:03:00Z">
        <w:r w:rsidDel="000D61F1">
          <w:rPr>
            <w:rFonts w:ascii="Arial" w:eastAsia="Arial" w:hAnsi="Arial" w:cs="Arial"/>
            <w:color w:val="000000"/>
          </w:rPr>
          <w:delText>;</w:delText>
        </w:r>
      </w:del>
      <w:customXmlDelRangeStart w:id="372" w:author="Marie-Christine ." w:date="2024-07-17T10:03:00Z"/>
      <w:sdt>
        <w:sdtPr>
          <w:tag w:val="goog_rdk_293"/>
          <w:id w:val="1159194915"/>
        </w:sdtPr>
        <w:sdtContent>
          <w:customXmlDelRangeEnd w:id="372"/>
          <w:del w:id="373" w:author="Marie-Christine ." w:date="2024-07-17T10:03:00Z" w16du:dateUtc="2024-07-17T13:03:00Z">
            <w:r w:rsidDel="000D61F1">
              <w:rPr>
                <w:rFonts w:ascii="Arial" w:eastAsia="Arial" w:hAnsi="Arial" w:cs="Arial"/>
                <w:color w:val="000000"/>
              </w:rPr>
              <w:delText xml:space="preserve"> Table </w:delText>
            </w:r>
          </w:del>
          <w:customXmlDelRangeStart w:id="374" w:author="Marie-Christine ." w:date="2024-07-17T10:03:00Z"/>
        </w:sdtContent>
      </w:sdt>
      <w:customXmlDelRangeEnd w:id="374"/>
      <w:customXmlDelRangeStart w:id="375" w:author="Marie-Christine ." w:date="2024-07-17T10:03:00Z"/>
      <w:sdt>
        <w:sdtPr>
          <w:tag w:val="goog_rdk_294"/>
          <w:id w:val="1408347178"/>
        </w:sdtPr>
        <w:sdtContent>
          <w:customXmlDelRangeEnd w:id="375"/>
          <w:customXmlInsRangeStart w:id="376" w:author="Marie-Christine Rufener" w:date="2024-07-07T18:34:00Z"/>
          <w:customXmlDelRangeStart w:id="377" w:author="Marie-Christine ." w:date="2024-07-17T10:03:00Z"/>
          <w:sdt>
            <w:sdtPr>
              <w:tag w:val="goog_rdk_295"/>
              <w:id w:val="1605146108"/>
            </w:sdtPr>
            <w:sdtContent>
              <w:customXmlInsRangeEnd w:id="376"/>
              <w:customXmlDelRangeEnd w:id="377"/>
              <w:ins w:id="378" w:author="Marie-Christine Rufener" w:date="2024-07-07T18:34:00Z">
                <w:del w:id="379" w:author="Marie-Christine ." w:date="2024-07-17T10:03:00Z" w16du:dateUtc="2024-07-17T13:03:00Z">
                  <w:r w:rsidDel="000D61F1">
                    <w:rPr>
                      <w:rFonts w:ascii="Arial" w:eastAsia="Arial" w:hAnsi="Arial" w:cs="Arial"/>
                      <w:color w:val="000000"/>
                    </w:rPr>
                    <w:delText>S3</w:delText>
                  </w:r>
                </w:del>
              </w:ins>
              <w:customXmlInsRangeStart w:id="380" w:author="Marie-Christine Rufener" w:date="2024-07-07T18:34:00Z"/>
              <w:customXmlDelRangeStart w:id="381" w:author="Marie-Christine ." w:date="2024-07-17T10:03:00Z"/>
            </w:sdtContent>
          </w:sdt>
          <w:customXmlInsRangeEnd w:id="380"/>
          <w:customXmlDelRangeEnd w:id="381"/>
          <w:customXmlDelRangeStart w:id="382" w:author="Marie-Christine ." w:date="2024-07-17T10:03:00Z"/>
        </w:sdtContent>
      </w:sdt>
      <w:customXmlDelRangeEnd w:id="382"/>
      <w:sdt>
        <w:sdtPr>
          <w:tag w:val="goog_rdk_296"/>
          <w:id w:val="969170470"/>
        </w:sdtPr>
        <w:sdtContent>
          <w:del w:id="383" w:author="Marie-Christine ." w:date="2024-07-17T10:03:00Z" w16du:dateUtc="2024-07-17T13:03:00Z">
            <w:r w:rsidDel="000D61F1">
              <w:fldChar w:fldCharType="begin"/>
            </w:r>
            <w:r w:rsidDel="000D61F1">
              <w:delInstrText>HYPERLINK \l "_heading=h.upglbi"</w:delInstrText>
            </w:r>
            <w:r w:rsidDel="000D61F1">
              <w:fldChar w:fldCharType="separate"/>
            </w:r>
            <w:r w:rsidDel="000D61F1">
              <w:rPr>
                <w:rFonts w:ascii="Arial" w:eastAsia="Arial" w:hAnsi="Arial" w:cs="Arial"/>
                <w:color w:val="0000FF"/>
              </w:rPr>
              <w:delText>A2</w:delText>
            </w:r>
            <w:r w:rsidDel="000D61F1">
              <w:fldChar w:fldCharType="end"/>
            </w:r>
          </w:del>
        </w:sdtContent>
      </w:sdt>
      <w:r>
        <w:rPr>
          <w:rFonts w:ascii="Arial" w:eastAsia="Arial" w:hAnsi="Arial" w:cs="Arial"/>
          <w:color w:val="000000"/>
        </w:rPr>
        <w:t>). All-together, these 61 AOIs covered a total area of 13.496 km</w:t>
      </w:r>
      <w:r>
        <w:rPr>
          <w:rFonts w:ascii="Arial" w:eastAsia="Arial" w:hAnsi="Arial" w:cs="Arial"/>
          <w:color w:val="000000"/>
          <w:vertAlign w:val="superscript"/>
        </w:rPr>
        <w:t>2</w:t>
      </w:r>
      <w:sdt>
        <w:sdtPr>
          <w:tag w:val="goog_rdk_298"/>
          <w:id w:val="323472500"/>
        </w:sdtPr>
        <w:sdtEndPr>
          <w:rPr>
            <w:rFonts w:ascii="Arial" w:hAnsi="Arial" w:cs="Arial"/>
          </w:rPr>
        </w:sdtEndPr>
        <w:sdtContent>
          <w:del w:id="384" w:author="Marie-Christine Rufener" w:date="2024-07-07T19:42:00Z">
            <w:r>
              <w:rPr>
                <w:rFonts w:ascii="Arial" w:eastAsia="Arial" w:hAnsi="Arial" w:cs="Arial"/>
                <w:color w:val="000000"/>
              </w:rPr>
              <w:delText>.</w:delText>
            </w:r>
          </w:del>
        </w:sdtContent>
      </w:sdt>
      <w:r w:rsidR="00667AC5" w:rsidRPr="00667AC5">
        <w:rPr>
          <w:rFonts w:ascii="Arial" w:hAnsi="Arial" w:cs="Arial"/>
        </w:rPr>
        <w:t>(</w:t>
      </w:r>
      <w:ins w:id="385" w:author="Marie-Christine ." w:date="2024-07-18T10:23:00Z" w16du:dateUtc="2024-07-18T13:23:00Z">
        <w:r w:rsidR="00A11AA5">
          <w:rPr>
            <w:rFonts w:ascii="Arial" w:hAnsi="Arial" w:cs="Arial"/>
          </w:rPr>
          <w:t xml:space="preserve">see </w:t>
        </w:r>
        <w:r w:rsidR="00A11AA5">
          <w:rPr>
            <w:rFonts w:ascii="Arial" w:hAnsi="Arial" w:cs="Arial"/>
          </w:rPr>
          <w:t>Supplementary</w:t>
        </w:r>
        <w:r w:rsidR="00A11AA5" w:rsidRPr="00667AC5">
          <w:rPr>
            <w:rFonts w:ascii="Arial" w:hAnsi="Arial" w:cs="Arial"/>
          </w:rPr>
          <w:t xml:space="preserve"> </w:t>
        </w:r>
      </w:ins>
      <w:r w:rsidR="00667AC5" w:rsidRPr="00667AC5">
        <w:rPr>
          <w:rFonts w:ascii="Arial" w:hAnsi="Arial" w:cs="Arial"/>
        </w:rPr>
        <w:t>Table S3)</w:t>
      </w:r>
      <w:sdt>
        <w:sdtPr>
          <w:tag w:val="goog_rdk_299"/>
          <w:id w:val="-576132320"/>
        </w:sdtPr>
        <w:sdtContent>
          <w:ins w:id="386" w:author="Marie-Christine Rufener" w:date="2024-07-07T19:42:00Z">
            <w:r>
              <w:rPr>
                <w:rFonts w:ascii="Arial" w:eastAsia="Arial" w:hAnsi="Arial" w:cs="Arial"/>
                <w:color w:val="000000"/>
              </w:rPr>
              <w:t>.</w:t>
            </w:r>
          </w:ins>
        </w:sdtContent>
      </w:sdt>
      <w:r>
        <w:rPr>
          <w:rFonts w:ascii="Arial" w:eastAsia="Arial" w:hAnsi="Arial" w:cs="Arial"/>
          <w:color w:val="000000"/>
        </w:rPr>
        <w:t xml:space="preserve"> For simplicity, we will henceforth </w:t>
      </w:r>
      <w:r>
        <w:rPr>
          <w:rFonts w:ascii="Arial" w:eastAsia="Arial" w:hAnsi="Arial" w:cs="Arial"/>
        </w:rPr>
        <w:t>refer to each</w:t>
      </w:r>
      <w:r>
        <w:rPr>
          <w:rFonts w:ascii="Arial" w:eastAsia="Arial" w:hAnsi="Arial" w:cs="Arial"/>
          <w:color w:val="000000"/>
        </w:rPr>
        <w:t xml:space="preserve"> AOI as ‘city’.</w:t>
      </w:r>
    </w:p>
    <w:p w14:paraId="50385881" w14:textId="77777777" w:rsidR="00073438" w:rsidRDefault="00073438">
      <w:pPr>
        <w:widowControl w:val="0"/>
        <w:pBdr>
          <w:top w:val="nil"/>
          <w:left w:val="nil"/>
          <w:bottom w:val="nil"/>
          <w:right w:val="nil"/>
          <w:between w:val="nil"/>
        </w:pBdr>
        <w:spacing w:before="200" w:after="0" w:line="360" w:lineRule="auto"/>
        <w:ind w:right="-46" w:firstLine="360"/>
        <w:rPr>
          <w:rFonts w:ascii="Arial" w:eastAsia="Arial" w:hAnsi="Arial" w:cs="Arial"/>
        </w:rPr>
      </w:pPr>
    </w:p>
    <w:p w14:paraId="1CA83C22" w14:textId="77777777" w:rsidR="00073438" w:rsidRDefault="00000000">
      <w:pPr>
        <w:numPr>
          <w:ilvl w:val="1"/>
          <w:numId w:val="1"/>
        </w:numPr>
        <w:pBdr>
          <w:top w:val="nil"/>
          <w:left w:val="nil"/>
          <w:bottom w:val="nil"/>
          <w:right w:val="nil"/>
          <w:between w:val="nil"/>
        </w:pBdr>
        <w:ind w:left="567"/>
        <w:rPr>
          <w:rFonts w:ascii="Arial" w:eastAsia="Arial" w:hAnsi="Arial" w:cs="Arial"/>
          <w:b/>
          <w:color w:val="000000"/>
        </w:rPr>
      </w:pPr>
      <w:r>
        <w:rPr>
          <w:rFonts w:ascii="Arial" w:eastAsia="Arial" w:hAnsi="Arial" w:cs="Arial"/>
          <w:b/>
          <w:color w:val="000000"/>
        </w:rPr>
        <w:t>Satellite imagery collection and processing</w:t>
      </w:r>
    </w:p>
    <w:sdt>
      <w:sdtPr>
        <w:tag w:val="goog_rdk_303"/>
        <w:id w:val="2031758651"/>
      </w:sdtPr>
      <w:sdtContent>
        <w:p w14:paraId="7D17B412" w14:textId="77777777" w:rsidR="00073438" w:rsidRPr="00667AC5" w:rsidRDefault="00000000">
          <w:pPr>
            <w:pBdr>
              <w:top w:val="nil"/>
              <w:left w:val="nil"/>
              <w:bottom w:val="nil"/>
              <w:right w:val="nil"/>
              <w:between w:val="nil"/>
            </w:pBdr>
            <w:spacing w:line="360" w:lineRule="auto"/>
            <w:rPr>
              <w:del w:id="387" w:author="Marie-Christine Rufener" w:date="2024-07-06T18:21:00Z"/>
              <w:rFonts w:ascii="Arial" w:eastAsia="Arial" w:hAnsi="Arial" w:cs="Arial"/>
            </w:rPr>
            <w:pPrChange w:id="388" w:author="Marie-Christine Rufener" w:date="2024-07-06T18:21:00Z">
              <w:pPr>
                <w:pBdr>
                  <w:top w:val="nil"/>
                  <w:left w:val="nil"/>
                  <w:bottom w:val="nil"/>
                  <w:right w:val="nil"/>
                  <w:between w:val="nil"/>
                </w:pBdr>
              </w:pPr>
            </w:pPrChange>
          </w:pPr>
          <w:sdt>
            <w:sdtPr>
              <w:tag w:val="goog_rdk_301"/>
              <w:id w:val="-1938978643"/>
            </w:sdtPr>
            <w:sdtContent>
              <w:ins w:id="389" w:author="Marie-Christine Rufener" w:date="2024-07-06T18:28:00Z">
                <w:r w:rsidRPr="00667AC5">
                  <w:rPr>
                    <w:rFonts w:ascii="Arial" w:eastAsia="Arial" w:hAnsi="Arial" w:cs="Arial"/>
                    <w:color w:val="000000"/>
                  </w:rPr>
                  <w:t xml:space="preserve">Reliable detection of small objects such as cars requires access to very-high resolution satellite images. Although there are </w:t>
                </w:r>
                <w:proofErr w:type="gramStart"/>
                <w:r w:rsidRPr="00667AC5">
                  <w:rPr>
                    <w:rFonts w:ascii="Arial" w:eastAsia="Arial" w:hAnsi="Arial" w:cs="Arial"/>
                    <w:color w:val="000000"/>
                  </w:rPr>
                  <w:t>a number of</w:t>
                </w:r>
                <w:proofErr w:type="gramEnd"/>
                <w:r w:rsidRPr="00667AC5">
                  <w:rPr>
                    <w:rFonts w:ascii="Arial" w:eastAsia="Arial" w:hAnsi="Arial" w:cs="Arial"/>
                    <w:color w:val="000000"/>
                  </w:rPr>
                  <w:t xml:space="preserve"> free satellite imagery providers (e.g., Sentinel data), they all come at the cost of coarser spatial resolution (&gt; 10m). For this reason, we </w:t>
                </w:r>
              </w:ins>
            </w:sdtContent>
          </w:sdt>
          <w:sdt>
            <w:sdtPr>
              <w:tag w:val="goog_rdk_302"/>
              <w:id w:val="-1298989530"/>
              <w:showingPlcHdr/>
            </w:sdtPr>
            <w:sdtContent>
              <w:r w:rsidR="00667AC5" w:rsidRPr="00667AC5">
                <w:t xml:space="preserve">     </w:t>
              </w:r>
            </w:sdtContent>
          </w:sdt>
        </w:p>
      </w:sdtContent>
    </w:sdt>
    <w:sdt>
      <w:sdtPr>
        <w:tag w:val="goog_rdk_310"/>
        <w:id w:val="734588963"/>
      </w:sdtPr>
      <w:sdtContent>
        <w:p w14:paraId="116420EF" w14:textId="77777777" w:rsidR="00073438" w:rsidRDefault="00000000">
          <w:pPr>
            <w:spacing w:line="360" w:lineRule="auto"/>
            <w:rPr>
              <w:ins w:id="390" w:author="Marie-Christine Rufener" w:date="2024-07-06T18:21:00Z"/>
              <w:rFonts w:ascii="Arial" w:eastAsia="Arial" w:hAnsi="Arial" w:cs="Arial"/>
              <w:color w:val="000000"/>
            </w:rPr>
          </w:pPr>
          <w:sdt>
            <w:sdtPr>
              <w:tag w:val="goog_rdk_304"/>
              <w:id w:val="1897471897"/>
            </w:sdtPr>
            <w:sdtContent>
              <w:del w:id="391" w:author="Marie-Christine Rufener" w:date="2024-07-06T18:21:00Z">
                <w:r>
                  <w:rPr>
                    <w:rFonts w:ascii="Arial" w:eastAsia="Arial" w:hAnsi="Arial" w:cs="Arial"/>
                    <w:color w:val="000000"/>
                  </w:rPr>
                  <w:delText xml:space="preserve">For each of the 61 cities described earlier, we </w:delText>
                </w:r>
              </w:del>
            </w:sdtContent>
          </w:sdt>
          <w:sdt>
            <w:sdtPr>
              <w:tag w:val="goog_rdk_305"/>
              <w:id w:val="513574509"/>
            </w:sdtPr>
            <w:sdtContent>
              <w:customXmlInsRangeStart w:id="392" w:author="Marie-Christine Rufener" w:date="2024-07-06T18:21:00Z"/>
              <w:sdt>
                <w:sdtPr>
                  <w:tag w:val="goog_rdk_306"/>
                  <w:id w:val="-577672816"/>
                </w:sdtPr>
                <w:sdtContent>
                  <w:customXmlInsRangeEnd w:id="392"/>
                  <w:ins w:id="393" w:author="Marie-Christine Rufener" w:date="2024-07-06T18:21:00Z">
                    <w:del w:id="394" w:author="Marie-Christine Rufener" w:date="2024-07-06T18:21:00Z">
                      <w:r>
                        <w:rPr>
                          <w:rFonts w:ascii="Arial" w:eastAsia="Arial" w:hAnsi="Arial" w:cs="Arial"/>
                          <w:color w:val="000000"/>
                        </w:rPr>
                        <w:delText xml:space="preserve">therefore </w:delText>
                      </w:r>
                    </w:del>
                  </w:ins>
                  <w:customXmlInsRangeStart w:id="395" w:author="Marie-Christine Rufener" w:date="2024-07-06T18:21:00Z"/>
                </w:sdtContent>
              </w:sdt>
              <w:customXmlInsRangeEnd w:id="395"/>
            </w:sdtContent>
          </w:sdt>
          <w:r>
            <w:rPr>
              <w:rFonts w:ascii="Arial" w:eastAsia="Arial" w:hAnsi="Arial" w:cs="Arial"/>
              <w:color w:val="000000"/>
            </w:rPr>
            <w:t>used</w:t>
          </w:r>
          <w:sdt>
            <w:sdtPr>
              <w:tag w:val="goog_rdk_307"/>
              <w:id w:val="1493214050"/>
            </w:sdtPr>
            <w:sdtContent>
              <w:ins w:id="396" w:author="Marie-Christine Rufener" w:date="2024-07-06T18:21:00Z">
                <w:r>
                  <w:rPr>
                    <w:rFonts w:ascii="Arial" w:eastAsia="Arial" w:hAnsi="Arial" w:cs="Arial"/>
                    <w:color w:val="000000"/>
                  </w:rPr>
                  <w:t xml:space="preserve"> pen-sharpened natural color images from the Worldview and GeoEye series of satellites operated by Maxar Corp, which currently provides images at a spatial resolution of up to 30 cm.</w:t>
                </w:r>
              </w:ins>
            </w:sdtContent>
          </w:sdt>
          <w:sdt>
            <w:sdtPr>
              <w:tag w:val="goog_rdk_308"/>
              <w:id w:val="953207278"/>
            </w:sdtPr>
            <w:sdtContent>
              <w:del w:id="397" w:author="Marie-Christine Rufener" w:date="2024-07-06T18:21:00Z">
                <w:r>
                  <w:rPr>
                    <w:rFonts w:ascii="Arial" w:eastAsia="Arial" w:hAnsi="Arial" w:cs="Arial"/>
                    <w:color w:val="000000"/>
                  </w:rPr>
                  <w:delText xml:space="preserve"> </w:delText>
                </w:r>
              </w:del>
            </w:sdtContent>
          </w:sdt>
          <w:sdt>
            <w:sdtPr>
              <w:tag w:val="goog_rdk_309"/>
              <w:id w:val="670769781"/>
            </w:sdtPr>
            <w:sdtContent/>
          </w:sdt>
        </w:p>
      </w:sdtContent>
    </w:sdt>
    <w:p w14:paraId="6641299C" w14:textId="77777777" w:rsidR="00946825" w:rsidRDefault="00000000">
      <w:pPr>
        <w:widowControl w:val="0"/>
        <w:pBdr>
          <w:top w:val="nil"/>
          <w:left w:val="nil"/>
          <w:bottom w:val="nil"/>
          <w:right w:val="nil"/>
          <w:between w:val="nil"/>
        </w:pBdr>
        <w:spacing w:before="200" w:after="0" w:line="360" w:lineRule="auto"/>
        <w:ind w:right="-46"/>
        <w:rPr>
          <w:ins w:id="398" w:author="Marie-Christine ." w:date="2024-07-18T10:23:00Z" w16du:dateUtc="2024-07-18T13:23:00Z"/>
          <w:rFonts w:ascii="Arial" w:eastAsia="Arial" w:hAnsi="Arial" w:cs="Arial"/>
          <w:color w:val="000000"/>
        </w:rPr>
      </w:pPr>
      <w:sdt>
        <w:sdtPr>
          <w:tag w:val="goog_rdk_312"/>
          <w:id w:val="-713882405"/>
        </w:sdtPr>
        <w:sdtContent>
          <w:del w:id="399" w:author="Marie-Christine Rufener" w:date="2024-07-06T18:18:00Z">
            <w:r>
              <w:rPr>
                <w:rFonts w:ascii="Arial" w:eastAsia="Arial" w:hAnsi="Arial" w:cs="Arial"/>
                <w:color w:val="000000"/>
              </w:rPr>
              <w:delText>Maxar’s satellite imagery archive</w:delText>
            </w:r>
          </w:del>
        </w:sdtContent>
      </w:sdt>
      <w:sdt>
        <w:sdtPr>
          <w:tag w:val="goog_rdk_313"/>
          <w:id w:val="-1348006003"/>
        </w:sdtPr>
        <w:sdtContent>
          <w:customXmlInsRangeStart w:id="400" w:author="Marie-Christine Rufener" w:date="2024-07-06T18:18:00Z"/>
          <w:sdt>
            <w:sdtPr>
              <w:tag w:val="goog_rdk_314"/>
              <w:id w:val="-2003963977"/>
            </w:sdtPr>
            <w:sdtContent>
              <w:customXmlInsRangeEnd w:id="400"/>
              <w:ins w:id="401" w:author="Marie-Christine Rufener" w:date="2024-07-06T18:18:00Z">
                <w:del w:id="402" w:author="Marie-Christine Rufener" w:date="2024-07-06T18:18:00Z">
                  <w:r>
                    <w:rPr>
                      <w:rFonts w:ascii="Arial" w:eastAsia="Arial" w:hAnsi="Arial" w:cs="Arial"/>
                      <w:color w:val="000000"/>
                    </w:rPr>
                    <w:delText xml:space="preserve"> from </w:delText>
                  </w:r>
                </w:del>
              </w:ins>
              <w:customXmlInsRangeStart w:id="403" w:author="Marie-Christine Rufener" w:date="2024-07-06T18:18:00Z"/>
            </w:sdtContent>
          </w:sdt>
          <w:customXmlInsRangeEnd w:id="403"/>
        </w:sdtContent>
      </w:sdt>
      <w:sdt>
        <w:sdtPr>
          <w:tag w:val="goog_rdk_315"/>
          <w:id w:val="1820614976"/>
        </w:sdtPr>
        <w:sdtContent>
          <w:del w:id="404" w:author="Marie-Christine Rufener" w:date="2024-07-06T18:18:00Z">
            <w:r>
              <w:rPr>
                <w:rFonts w:ascii="Arial" w:eastAsia="Arial" w:hAnsi="Arial" w:cs="Arial"/>
                <w:color w:val="000000"/>
              </w:rPr>
              <w:delText xml:space="preserve"> on the SecureWatch Platform</w:delText>
            </w:r>
            <w:r>
              <w:rPr>
                <w:rFonts w:ascii="Arial" w:eastAsia="Arial" w:hAnsi="Arial" w:cs="Arial"/>
                <w:color w:val="0000FF"/>
                <w:vertAlign w:val="superscript"/>
              </w:rPr>
              <w:footnoteReference w:id="10"/>
            </w:r>
            <w:r>
              <w:rPr>
                <w:rFonts w:ascii="Arial" w:eastAsia="Arial" w:hAnsi="Arial" w:cs="Arial"/>
                <w:color w:val="0000FF"/>
              </w:rPr>
              <w:delText xml:space="preserve"> </w:delText>
            </w:r>
          </w:del>
        </w:sdtContent>
      </w:sdt>
      <w:sdt>
        <w:sdtPr>
          <w:tag w:val="goog_rdk_316"/>
          <w:id w:val="-1615594817"/>
        </w:sdtPr>
        <w:sdtContent>
          <w:customXmlInsRangeStart w:id="407" w:author="Marie-Christine Rufener" w:date="2024-07-06T18:19:00Z"/>
          <w:sdt>
            <w:sdtPr>
              <w:tag w:val="goog_rdk_317"/>
              <w:id w:val="491917803"/>
            </w:sdtPr>
            <w:sdtContent>
              <w:customXmlInsRangeEnd w:id="407"/>
              <w:ins w:id="408" w:author="Marie-Christine Rufener" w:date="2024-07-06T18:19:00Z">
                <w:del w:id="409" w:author="Marie-Christine Rufener" w:date="2024-07-06T18:18:00Z">
                  <w:r>
                    <w:rPr>
                      <w:rFonts w:ascii="Arial" w:eastAsia="Arial" w:hAnsi="Arial" w:cs="Arial"/>
                      <w:color w:val="0000FF"/>
                    </w:rPr>
                    <w:delText xml:space="preserve">, </w:delText>
                  </w:r>
                </w:del>
              </w:ins>
              <w:customXmlInsRangeStart w:id="410" w:author="Marie-Christine Rufener" w:date="2024-07-06T18:19:00Z"/>
            </w:sdtContent>
          </w:sdt>
          <w:customXmlInsRangeEnd w:id="410"/>
        </w:sdtContent>
      </w:sdt>
      <w:sdt>
        <w:sdtPr>
          <w:tag w:val="goog_rdk_318"/>
          <w:id w:val="-843628266"/>
        </w:sdtPr>
        <w:sdtContent>
          <w:del w:id="411" w:author="Marie-Christine Rufener" w:date="2024-07-06T18:18:00Z">
            <w:r>
              <w:rPr>
                <w:rFonts w:ascii="Arial" w:eastAsia="Arial" w:hAnsi="Arial" w:cs="Arial"/>
                <w:color w:val="000000"/>
              </w:rPr>
              <w:delText>which hosts pen-sharpened natural color images captured by several satellite sensors including GeoEye-1, WorldView-2, and WorldView-3</w:delText>
            </w:r>
          </w:del>
        </w:sdtContent>
      </w:sdt>
      <w:sdt>
        <w:sdtPr>
          <w:tag w:val="goog_rdk_319"/>
          <w:id w:val="923304212"/>
        </w:sdtPr>
        <w:sdtContent>
          <w:customXmlInsRangeStart w:id="412" w:author="Marie-Christine Rufener" w:date="2024-07-06T18:00:00Z"/>
          <w:sdt>
            <w:sdtPr>
              <w:tag w:val="goog_rdk_320"/>
              <w:id w:val="971020506"/>
            </w:sdtPr>
            <w:sdtContent>
              <w:customXmlInsRangeEnd w:id="412"/>
              <w:ins w:id="413" w:author="Marie-Christine Rufener" w:date="2024-07-06T18:00:00Z">
                <w:del w:id="414" w:author="Marie-Christine Rufener" w:date="2024-07-06T18:18:00Z">
                  <w:r>
                    <w:rPr>
                      <w:rFonts w:ascii="Arial" w:eastAsia="Arial" w:hAnsi="Arial" w:cs="Arial"/>
                      <w:color w:val="000000"/>
                    </w:rPr>
                    <w:delText xml:space="preserve"> </w:delText>
                  </w:r>
                </w:del>
              </w:ins>
              <w:customXmlInsRangeStart w:id="415" w:author="Marie-Christine Rufener" w:date="2024-07-06T18:00:00Z"/>
            </w:sdtContent>
          </w:sdt>
          <w:customXmlInsRangeEnd w:id="415"/>
        </w:sdtContent>
      </w:sdt>
      <w:r>
        <w:rPr>
          <w:rFonts w:ascii="Arial" w:eastAsia="Arial" w:hAnsi="Arial" w:cs="Arial"/>
          <w:color w:val="000000"/>
        </w:rPr>
        <w:t xml:space="preserve">. </w:t>
      </w:r>
    </w:p>
    <w:p w14:paraId="4950372F" w14:textId="03942AF8"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sdt>
        <w:sdtPr>
          <w:tag w:val="goog_rdk_321"/>
          <w:id w:val="1203599582"/>
        </w:sdtPr>
        <w:sdtContent>
          <w:ins w:id="416" w:author="Marie-Christine Rufener" w:date="2024-07-06T18:46:00Z">
            <w:r>
              <w:rPr>
                <w:rFonts w:ascii="Arial" w:eastAsia="Arial" w:hAnsi="Arial" w:cs="Arial"/>
                <w:color w:val="000000"/>
              </w:rPr>
              <w:t xml:space="preserve">Through the SecureWatch Platform ( </w:t>
            </w:r>
            <w:r>
              <w:fldChar w:fldCharType="begin"/>
            </w:r>
            <w:r>
              <w:instrText>HYPERLINK "https://securewatch.maxar.com/myDigitalGlobe"</w:instrText>
            </w:r>
            <w:r>
              <w:fldChar w:fldCharType="separate"/>
            </w:r>
            <w:r>
              <w:rPr>
                <w:rFonts w:ascii="Arial" w:eastAsia="Arial" w:hAnsi="Arial" w:cs="Arial"/>
                <w:color w:val="000000"/>
              </w:rPr>
              <w:t>https://securewatch.maxar.com/myDigitalGlobe</w:t>
            </w:r>
            <w:r>
              <w:fldChar w:fldCharType="end"/>
            </w:r>
            <w:r>
              <w:rPr>
                <w:rFonts w:ascii="Arial" w:eastAsia="Arial" w:hAnsi="Arial" w:cs="Arial"/>
                <w:color w:val="000000"/>
              </w:rPr>
              <w:t>),</w:t>
            </w:r>
          </w:ins>
        </w:sdtContent>
      </w:sdt>
      <w:sdt>
        <w:sdtPr>
          <w:tag w:val="goog_rdk_322"/>
          <w:id w:val="657189088"/>
        </w:sdtPr>
        <w:sdtContent>
          <w:del w:id="417" w:author="Marie-Christine Rufener" w:date="2024-07-06T18:47:00Z">
            <w:r>
              <w:rPr>
                <w:rFonts w:ascii="Arial" w:eastAsia="Arial" w:hAnsi="Arial" w:cs="Arial"/>
                <w:color w:val="000000"/>
              </w:rPr>
              <w:delText>W</w:delText>
            </w:r>
          </w:del>
        </w:sdtContent>
      </w:sdt>
      <w:sdt>
        <w:sdtPr>
          <w:tag w:val="goog_rdk_323"/>
          <w:id w:val="1032854280"/>
        </w:sdtPr>
        <w:sdtContent>
          <w:ins w:id="418" w:author="Marie-Christine Rufener" w:date="2024-07-06T18:47:00Z">
            <w:r>
              <w:rPr>
                <w:rFonts w:ascii="Arial" w:eastAsia="Arial" w:hAnsi="Arial" w:cs="Arial"/>
                <w:color w:val="000000"/>
              </w:rPr>
              <w:t>w</w:t>
            </w:r>
          </w:ins>
        </w:sdtContent>
      </w:sdt>
      <w:r>
        <w:rPr>
          <w:rFonts w:ascii="Arial" w:eastAsia="Arial" w:hAnsi="Arial" w:cs="Arial"/>
          <w:color w:val="000000"/>
        </w:rPr>
        <w:t xml:space="preserve">e searched the archive for images taken between January 2019 and September 2022. We included images from the years before the war so that we could contrast more reliably the car dynamics before and during the war. </w:t>
      </w:r>
      <w:sdt>
        <w:sdtPr>
          <w:tag w:val="goog_rdk_324"/>
          <w:id w:val="1197433750"/>
        </w:sdtPr>
        <w:sdtContent>
          <w:ins w:id="419" w:author="Marie-Christine Rufener" w:date="2024-07-07T11:57:00Z">
            <w:r>
              <w:rPr>
                <w:rFonts w:ascii="Arial" w:eastAsia="Arial" w:hAnsi="Arial" w:cs="Arial"/>
                <w:color w:val="000000"/>
              </w:rPr>
              <w:t>Moreover, w</w:t>
            </w:r>
          </w:ins>
        </w:sdtContent>
      </w:sdt>
      <w:sdt>
        <w:sdtPr>
          <w:tag w:val="goog_rdk_325"/>
          <w:id w:val="-886185367"/>
        </w:sdtPr>
        <w:sdtContent>
          <w:del w:id="420" w:author="Marie-Christine Rufener" w:date="2024-07-07T11:57:00Z">
            <w:r>
              <w:rPr>
                <w:rFonts w:ascii="Arial" w:eastAsia="Arial" w:hAnsi="Arial" w:cs="Arial"/>
                <w:color w:val="000000"/>
              </w:rPr>
              <w:delText>W</w:delText>
            </w:r>
          </w:del>
        </w:sdtContent>
      </w:sdt>
      <w:r>
        <w:rPr>
          <w:rFonts w:ascii="Arial" w:eastAsia="Arial" w:hAnsi="Arial" w:cs="Arial"/>
          <w:color w:val="000000"/>
        </w:rPr>
        <w:t xml:space="preserve">e started from January 2019 because car dynamics might have likely changed </w:t>
      </w:r>
      <w:sdt>
        <w:sdtPr>
          <w:tag w:val="goog_rdk_326"/>
          <w:id w:val="1023751816"/>
        </w:sdtPr>
        <w:sdtContent>
          <w:del w:id="421" w:author="Marie-Christine Rufener" w:date="2024-07-07T11:57:00Z">
            <w:r>
              <w:rPr>
                <w:rFonts w:ascii="Arial" w:eastAsia="Arial" w:hAnsi="Arial" w:cs="Arial"/>
                <w:color w:val="000000"/>
              </w:rPr>
              <w:delText xml:space="preserve">also </w:delText>
            </w:r>
          </w:del>
        </w:sdtContent>
      </w:sdt>
      <w:r>
        <w:rPr>
          <w:rFonts w:ascii="Arial" w:eastAsia="Arial" w:hAnsi="Arial" w:cs="Arial"/>
          <w:color w:val="000000"/>
        </w:rPr>
        <w:t>during the COVID-19 outbreak and would, as such, not provide a reliable baseline for comparison. The list of available satellite images was further filtered to retain images with (i) RGB color, (ii) less than 20% cloud coverage, and (iii) a Ground Sampling Distance (GSD)</w:t>
      </w:r>
      <w:sdt>
        <w:sdtPr>
          <w:tag w:val="goog_rdk_327"/>
          <w:id w:val="1676620442"/>
        </w:sdtPr>
        <w:sdtContent>
          <w:del w:id="422" w:author="Marie-Christine Rufener" w:date="2024-07-07T16:35:00Z">
            <w:r>
              <w:rPr>
                <w:rFonts w:ascii="Arial" w:eastAsia="Arial" w:hAnsi="Arial" w:cs="Arial"/>
                <w:color w:val="0000FF"/>
                <w:vertAlign w:val="superscript"/>
              </w:rPr>
              <w:footnoteReference w:id="11"/>
            </w:r>
          </w:del>
        </w:sdtContent>
      </w:sdt>
      <w:r>
        <w:rPr>
          <w:rFonts w:ascii="Arial" w:eastAsia="Arial" w:hAnsi="Arial" w:cs="Arial"/>
          <w:color w:val="0000FF"/>
        </w:rPr>
        <w:t xml:space="preserve"> </w:t>
      </w:r>
      <w:r>
        <w:rPr>
          <w:rFonts w:ascii="Arial" w:eastAsia="Arial" w:hAnsi="Arial" w:cs="Arial"/>
          <w:color w:val="000000"/>
        </w:rPr>
        <w:t>of at most 0.5m (i.e., images at 0.3m, 0.4m, and 0.5m resolution).</w:t>
      </w:r>
      <w:sdt>
        <w:sdtPr>
          <w:tag w:val="goog_rdk_328"/>
          <w:id w:val="-1763437788"/>
        </w:sdtPr>
        <w:sdtContent>
          <w:ins w:id="426" w:author="Marie-Christine Rufener" w:date="2024-07-07T16:35:00Z">
            <w:r>
              <w:rPr>
                <w:rFonts w:ascii="Arial" w:eastAsia="Arial" w:hAnsi="Arial" w:cs="Arial"/>
                <w:color w:val="000000"/>
              </w:rPr>
              <w:t xml:space="preserve"> Note that GSD refers to the distance between two consecutive pixels in an image measured on the ground. The smaller the value of GSD, the higher the spatial resolution of the image and the more visible the details of small objects such as cars.</w:t>
            </w:r>
          </w:ins>
        </w:sdtContent>
      </w:sdt>
    </w:p>
    <w:p w14:paraId="2561CF0E" w14:textId="4A626183" w:rsidR="00073438" w:rsidRDefault="00000000">
      <w:pPr>
        <w:widowControl w:val="0"/>
        <w:pBdr>
          <w:top w:val="nil"/>
          <w:left w:val="nil"/>
          <w:bottom w:val="nil"/>
          <w:right w:val="nil"/>
          <w:between w:val="nil"/>
        </w:pBdr>
        <w:spacing w:before="200" w:after="0" w:line="360" w:lineRule="auto"/>
        <w:ind w:right="-46"/>
        <w:rPr>
          <w:rFonts w:ascii="Arial" w:eastAsia="Arial" w:hAnsi="Arial" w:cs="Arial"/>
        </w:rPr>
      </w:pPr>
      <w:r>
        <w:rPr>
          <w:rFonts w:ascii="Arial" w:eastAsia="Arial" w:hAnsi="Arial" w:cs="Arial"/>
          <w:color w:val="000000"/>
        </w:rPr>
        <w:t xml:space="preserve">After this initial search, we proceeded to download satellite imagery for each AOI, for every day (where available) in the </w:t>
      </w:r>
      <w:del w:id="427" w:author="Marie-Christine ." w:date="2024-07-17T10:05:00Z" w16du:dateUtc="2024-07-17T13:05:00Z">
        <w:r w:rsidDel="00242C9B">
          <w:rPr>
            <w:rFonts w:ascii="Arial" w:eastAsia="Arial" w:hAnsi="Arial" w:cs="Arial"/>
            <w:color w:val="000000"/>
          </w:rPr>
          <w:delText>above mentioned</w:delText>
        </w:r>
      </w:del>
      <w:ins w:id="428" w:author="Marie-Christine ." w:date="2024-07-17T10:05:00Z" w16du:dateUtc="2024-07-17T13:05:00Z">
        <w:r w:rsidR="00242C9B">
          <w:rPr>
            <w:rFonts w:ascii="Arial" w:eastAsia="Arial" w:hAnsi="Arial" w:cs="Arial"/>
            <w:color w:val="000000"/>
          </w:rPr>
          <w:t>above-mentioned</w:t>
        </w:r>
      </w:ins>
      <w:r>
        <w:rPr>
          <w:rFonts w:ascii="Arial" w:eastAsia="Arial" w:hAnsi="Arial" w:cs="Arial"/>
          <w:color w:val="000000"/>
        </w:rPr>
        <w:t xml:space="preserve"> period. For each AOI, we down- loaded an image for a given day only when there were one or more images available covering at least 1% of the AOI’s area on that day. If there </w:t>
      </w:r>
      <w:r>
        <w:rPr>
          <w:rFonts w:ascii="Arial" w:eastAsia="Arial" w:hAnsi="Arial" w:cs="Arial"/>
          <w:color w:val="000000"/>
        </w:rPr>
        <w:lastRenderedPageBreak/>
        <w:t>was only a single satel</w:t>
      </w:r>
      <w:del w:id="429" w:author="Marie-Christine ." w:date="2024-07-17T10:09:00Z" w16du:dateUtc="2024-07-17T13:09:00Z">
        <w:r w:rsidDel="00A33FF2">
          <w:rPr>
            <w:rFonts w:ascii="Arial" w:eastAsia="Arial" w:hAnsi="Arial" w:cs="Arial"/>
            <w:color w:val="000000"/>
          </w:rPr>
          <w:delText xml:space="preserve">- </w:delText>
        </w:r>
      </w:del>
      <w:r>
        <w:rPr>
          <w:rFonts w:ascii="Arial" w:eastAsia="Arial" w:hAnsi="Arial" w:cs="Arial"/>
          <w:color w:val="000000"/>
        </w:rPr>
        <w:t>lite image available for that day</w:t>
      </w:r>
      <w:ins w:id="430" w:author="Marie-Christine ." w:date="2024-07-17T10:09:00Z" w16du:dateUtc="2024-07-17T13:09:00Z">
        <w:r w:rsidR="00A33FF2">
          <w:rPr>
            <w:rFonts w:ascii="Arial" w:eastAsia="Arial" w:hAnsi="Arial" w:cs="Arial"/>
            <w:color w:val="000000"/>
          </w:rPr>
          <w:t>,</w:t>
        </w:r>
      </w:ins>
      <w:r>
        <w:rPr>
          <w:rFonts w:ascii="Arial" w:eastAsia="Arial" w:hAnsi="Arial" w:cs="Arial"/>
          <w:color w:val="000000"/>
        </w:rPr>
        <w:t xml:space="preserve"> we downloaded the portion of the image that covered the AOI. If there were more than one satellite images available on that day we down- loaded a single stitched image as follows. The available satellite images were sorted based on area of the AOI they covered and the image covering the most area was downloaded first; this procedure was then repeated with the remaining images for the still-uncovered portions of the AOI. These different image portions were then stitched together into one final image. We downloaded a total of 1009 daily image snapshots across all 61 AOIs. Most of these snapshots (77.7%) were composed of a single satellite image with the remainder being stitched from two or more images as described above. The bulk of the images </w:t>
      </w:r>
      <w:sdt>
        <w:sdtPr>
          <w:tag w:val="goog_rdk_329"/>
          <w:id w:val="-1468354410"/>
        </w:sdtPr>
        <w:sdtContent>
          <w:ins w:id="431" w:author="Marie-Christine Rufener" w:date="2024-07-07T19:43:00Z">
            <w:r>
              <w:rPr>
                <w:rFonts w:ascii="Arial" w:eastAsia="Arial" w:hAnsi="Arial" w:cs="Arial"/>
                <w:color w:val="000000"/>
              </w:rPr>
              <w:t>were</w:t>
            </w:r>
          </w:ins>
        </w:sdtContent>
      </w:sdt>
      <w:sdt>
        <w:sdtPr>
          <w:tag w:val="goog_rdk_330"/>
          <w:id w:val="-847328052"/>
        </w:sdtPr>
        <w:sdtContent>
          <w:del w:id="432" w:author="Marie-Christine Rufener" w:date="2024-07-07T19:43:00Z">
            <w:r>
              <w:rPr>
                <w:rFonts w:ascii="Arial" w:eastAsia="Arial" w:hAnsi="Arial" w:cs="Arial"/>
                <w:color w:val="000000"/>
              </w:rPr>
              <w:delText>was</w:delText>
            </w:r>
          </w:del>
        </w:sdtContent>
      </w:sdt>
      <w:r>
        <w:rPr>
          <w:rFonts w:ascii="Arial" w:eastAsia="Arial" w:hAnsi="Arial" w:cs="Arial"/>
          <w:color w:val="000000"/>
        </w:rPr>
        <w:t xml:space="preserve"> taken between 8 AM and 9 AM UTC (</w:t>
      </w:r>
      <w:ins w:id="433" w:author="Marie-Christine ." w:date="2024-07-18T10:26:00Z" w16du:dateUtc="2024-07-18T13:26:00Z">
        <w:r w:rsidR="00946825">
          <w:rPr>
            <w:rFonts w:ascii="Arial" w:eastAsia="Arial" w:hAnsi="Arial" w:cs="Arial"/>
            <w:color w:val="000000"/>
          </w:rPr>
          <w:t xml:space="preserve">see </w:t>
        </w:r>
        <w:r w:rsidR="00946825">
          <w:rPr>
            <w:rFonts w:ascii="Arial" w:hAnsi="Arial" w:cs="Arial"/>
          </w:rPr>
          <w:t>Supplementary</w:t>
        </w:r>
        <w:r w:rsidR="00946825">
          <w:rPr>
            <w:rFonts w:ascii="Arial" w:eastAsia="Arial" w:hAnsi="Arial" w:cs="Arial"/>
            <w:color w:val="000000"/>
          </w:rPr>
          <w:t xml:space="preserve"> </w:t>
        </w:r>
      </w:ins>
      <w:r>
        <w:rPr>
          <w:rFonts w:ascii="Arial" w:eastAsia="Arial" w:hAnsi="Arial" w:cs="Arial"/>
          <w:color w:val="000000"/>
        </w:rPr>
        <w:t xml:space="preserve">Fig. </w:t>
      </w:r>
      <w:sdt>
        <w:sdtPr>
          <w:tag w:val="goog_rdk_331"/>
          <w:id w:val="138534658"/>
        </w:sdtPr>
        <w:sdtContent>
          <w:ins w:id="434" w:author="Marie-Christine Rufener" w:date="2024-07-07T19:44:00Z">
            <w:r>
              <w:rPr>
                <w:rFonts w:ascii="Arial" w:eastAsia="Arial" w:hAnsi="Arial" w:cs="Arial"/>
                <w:color w:val="000000"/>
              </w:rPr>
              <w:t>S16</w:t>
            </w:r>
          </w:ins>
        </w:sdtContent>
      </w:sdt>
      <w:sdt>
        <w:sdtPr>
          <w:tag w:val="goog_rdk_332"/>
          <w:id w:val="-879250042"/>
        </w:sdtPr>
        <w:sdtContent>
          <w:del w:id="435" w:author="Marie-Christine Rufener" w:date="2024-07-07T19:44:00Z">
            <w:r>
              <w:fldChar w:fldCharType="begin"/>
            </w:r>
            <w:r>
              <w:delInstrText>HYPERLINK \l "_heading=h.2iq8gzs"</w:delInstrText>
            </w:r>
            <w:r>
              <w:fldChar w:fldCharType="separate"/>
            </w:r>
            <w:r>
              <w:rPr>
                <w:rFonts w:ascii="Arial" w:eastAsia="Arial" w:hAnsi="Arial" w:cs="Arial"/>
                <w:color w:val="0000FF"/>
              </w:rPr>
              <w:delText>B1</w:delText>
            </w:r>
            <w:r>
              <w:fldChar w:fldCharType="end"/>
            </w:r>
          </w:del>
        </w:sdtContent>
      </w:sdt>
      <w:r>
        <w:rPr>
          <w:rFonts w:ascii="Arial" w:eastAsia="Arial" w:hAnsi="Arial" w:cs="Arial"/>
          <w:color w:val="000000"/>
        </w:rPr>
        <w:t>).</w:t>
      </w:r>
    </w:p>
    <w:p w14:paraId="345122C7" w14:textId="77777777" w:rsidR="00073438" w:rsidRDefault="00073438">
      <w:pPr>
        <w:widowControl w:val="0"/>
        <w:pBdr>
          <w:top w:val="nil"/>
          <w:left w:val="nil"/>
          <w:bottom w:val="nil"/>
          <w:right w:val="nil"/>
          <w:between w:val="nil"/>
        </w:pBdr>
        <w:spacing w:before="200" w:after="0" w:line="360" w:lineRule="auto"/>
        <w:ind w:right="-46" w:firstLine="321"/>
        <w:rPr>
          <w:rFonts w:ascii="Arial" w:eastAsia="Arial" w:hAnsi="Arial" w:cs="Arial"/>
        </w:rPr>
      </w:pPr>
    </w:p>
    <w:p w14:paraId="27B00C34" w14:textId="77777777" w:rsidR="00667AC5" w:rsidRDefault="00667AC5">
      <w:pPr>
        <w:widowControl w:val="0"/>
        <w:pBdr>
          <w:top w:val="nil"/>
          <w:left w:val="nil"/>
          <w:bottom w:val="nil"/>
          <w:right w:val="nil"/>
          <w:between w:val="nil"/>
        </w:pBdr>
        <w:spacing w:before="200" w:after="0" w:line="360" w:lineRule="auto"/>
        <w:ind w:right="-46" w:firstLine="321"/>
        <w:rPr>
          <w:rFonts w:ascii="Arial" w:eastAsia="Arial" w:hAnsi="Arial" w:cs="Arial"/>
        </w:rPr>
      </w:pPr>
    </w:p>
    <w:p w14:paraId="27D0ED8D" w14:textId="77777777" w:rsidR="00073438" w:rsidRDefault="00000000">
      <w:pPr>
        <w:numPr>
          <w:ilvl w:val="1"/>
          <w:numId w:val="1"/>
        </w:numPr>
        <w:pBdr>
          <w:top w:val="nil"/>
          <w:left w:val="nil"/>
          <w:bottom w:val="nil"/>
          <w:right w:val="nil"/>
          <w:between w:val="nil"/>
        </w:pBdr>
        <w:ind w:left="567"/>
        <w:rPr>
          <w:rFonts w:ascii="Arial" w:eastAsia="Arial" w:hAnsi="Arial" w:cs="Arial"/>
          <w:b/>
          <w:color w:val="000000"/>
        </w:rPr>
      </w:pPr>
      <w:r>
        <w:rPr>
          <w:rFonts w:ascii="Arial" w:eastAsia="Arial" w:hAnsi="Arial" w:cs="Arial"/>
          <w:b/>
          <w:color w:val="000000"/>
        </w:rPr>
        <w:t>Data post-processing</w:t>
      </w:r>
    </w:p>
    <w:p w14:paraId="1535F8B7" w14:textId="77777777"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Preliminary assessments revealed that certain images were associated to an outstanding number of car detections, while others only to a few or even none. Further investigation indicated that the outstanding detections were mostly related to false-</w:t>
      </w:r>
      <w:del w:id="436" w:author="Marie-Christine ." w:date="2024-07-18T10:26:00Z" w16du:dateUtc="2024-07-18T13:26:00Z">
        <w:r w:rsidDel="005A360D">
          <w:rPr>
            <w:rFonts w:ascii="Arial" w:eastAsia="Arial" w:hAnsi="Arial" w:cs="Arial"/>
            <w:color w:val="000000"/>
          </w:rPr>
          <w:delText xml:space="preserve"> </w:delText>
        </w:r>
      </w:del>
      <w:r>
        <w:rPr>
          <w:rFonts w:ascii="Arial" w:eastAsia="Arial" w:hAnsi="Arial" w:cs="Arial"/>
          <w:color w:val="000000"/>
        </w:rPr>
        <w:t>positives. Conversely, images with zero or few detections were associated to cases in which the imagery was either fully obstructed by dense cloud and/or haze layers, or where it covered only a very small fraction of the AOI. To avoid confounding noise, hence misleading the results, we carried out three additional data filtering processes described as follows.</w:t>
      </w:r>
    </w:p>
    <w:p w14:paraId="52934AB0" w14:textId="77777777" w:rsidR="00073438" w:rsidRDefault="00073438">
      <w:pPr>
        <w:rPr>
          <w:rFonts w:ascii="Arial" w:eastAsia="Arial" w:hAnsi="Arial" w:cs="Arial"/>
          <w:b/>
        </w:rPr>
      </w:pPr>
    </w:p>
    <w:p w14:paraId="77A52357" w14:textId="77777777" w:rsidR="00073438" w:rsidRDefault="00000000">
      <w:pPr>
        <w:numPr>
          <w:ilvl w:val="2"/>
          <w:numId w:val="1"/>
        </w:numPr>
        <w:pBdr>
          <w:top w:val="nil"/>
          <w:left w:val="nil"/>
          <w:bottom w:val="nil"/>
          <w:right w:val="nil"/>
          <w:between w:val="nil"/>
        </w:pBdr>
        <w:ind w:left="567"/>
        <w:rPr>
          <w:rFonts w:ascii="Arial" w:eastAsia="Arial" w:hAnsi="Arial" w:cs="Arial"/>
          <w:b/>
          <w:color w:val="000000"/>
        </w:rPr>
      </w:pPr>
      <w:r>
        <w:rPr>
          <w:rFonts w:ascii="Arial" w:eastAsia="Arial" w:hAnsi="Arial" w:cs="Arial"/>
          <w:b/>
          <w:color w:val="000000"/>
        </w:rPr>
        <w:t>False-positive filtering</w:t>
      </w:r>
    </w:p>
    <w:p w14:paraId="1549C5E8" w14:textId="3ECE6336"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 xml:space="preserve">As any ML model, the car detection and classification algorithm used herein is not immune to </w:t>
      </w:r>
      <w:proofErr w:type="gramStart"/>
      <w:r>
        <w:rPr>
          <w:rFonts w:ascii="Arial" w:eastAsia="Arial" w:hAnsi="Arial" w:cs="Arial"/>
          <w:color w:val="000000"/>
        </w:rPr>
        <w:t>false-positives</w:t>
      </w:r>
      <w:proofErr w:type="gramEnd"/>
      <w:r>
        <w:rPr>
          <w:rFonts w:ascii="Arial" w:eastAsia="Arial" w:hAnsi="Arial" w:cs="Arial"/>
          <w:color w:val="000000"/>
        </w:rPr>
        <w:t xml:space="preserve">. Prior investigation revealed that the CNN model detected cars at places in which their occurrences are unlikely or even impossible (e.g., water bodies, crop fields and forests; see </w:t>
      </w:r>
      <w:ins w:id="437" w:author="Marie-Christine ." w:date="2024-07-18T10:27:00Z" w16du:dateUtc="2024-07-18T13:27:00Z">
        <w:r w:rsidR="005A360D">
          <w:rPr>
            <w:rFonts w:ascii="Arial" w:hAnsi="Arial" w:cs="Arial"/>
          </w:rPr>
          <w:t>Supplementary</w:t>
        </w:r>
        <w:r w:rsidR="005A360D">
          <w:rPr>
            <w:rFonts w:ascii="Arial" w:eastAsia="Arial" w:hAnsi="Arial" w:cs="Arial"/>
            <w:color w:val="000000"/>
          </w:rPr>
          <w:t xml:space="preserve"> </w:t>
        </w:r>
      </w:ins>
      <w:r>
        <w:rPr>
          <w:rFonts w:ascii="Arial" w:eastAsia="Arial" w:hAnsi="Arial" w:cs="Arial"/>
          <w:color w:val="000000"/>
        </w:rPr>
        <w:t xml:space="preserve">Fig. </w:t>
      </w:r>
      <w:sdt>
        <w:sdtPr>
          <w:tag w:val="goog_rdk_333"/>
          <w:id w:val="1005787781"/>
        </w:sdtPr>
        <w:sdtContent>
          <w:ins w:id="438" w:author="Marie-Christine Rufener" w:date="2024-07-07T19:45:00Z">
            <w:r>
              <w:rPr>
                <w:rFonts w:ascii="Arial" w:eastAsia="Arial" w:hAnsi="Arial" w:cs="Arial"/>
                <w:color w:val="000000"/>
              </w:rPr>
              <w:t>S17</w:t>
            </w:r>
          </w:ins>
        </w:sdtContent>
      </w:sdt>
      <w:sdt>
        <w:sdtPr>
          <w:tag w:val="goog_rdk_334"/>
          <w:id w:val="-1304002215"/>
        </w:sdtPr>
        <w:sdtContent>
          <w:del w:id="439" w:author="Marie-Christine Rufener" w:date="2024-07-07T19:45:00Z">
            <w:r>
              <w:fldChar w:fldCharType="begin"/>
            </w:r>
            <w:r>
              <w:delInstrText>HYPERLINK \l "_heading=h.3ep43zb"</w:delInstrText>
            </w:r>
            <w:r>
              <w:fldChar w:fldCharType="separate"/>
            </w:r>
            <w:r>
              <w:rPr>
                <w:rFonts w:ascii="Arial" w:eastAsia="Arial" w:hAnsi="Arial" w:cs="Arial"/>
                <w:color w:val="0000FF"/>
              </w:rPr>
              <w:delText>B10</w:delText>
            </w:r>
            <w:r>
              <w:fldChar w:fldCharType="end"/>
            </w:r>
          </w:del>
        </w:sdtContent>
      </w:sdt>
      <w:r>
        <w:rPr>
          <w:rFonts w:ascii="Arial" w:eastAsia="Arial" w:hAnsi="Arial" w:cs="Arial"/>
          <w:color w:val="000000"/>
        </w:rPr>
        <w:t xml:space="preserve">). To attenuate these </w:t>
      </w:r>
      <w:r>
        <w:rPr>
          <w:rFonts w:ascii="Arial" w:eastAsia="Arial" w:hAnsi="Arial" w:cs="Arial"/>
          <w:color w:val="000000"/>
        </w:rPr>
        <w:lastRenderedPageBreak/>
        <w:t>misdetections, we juxtaposed the detected cars with some of the spatial attributes retrieved from the OpenStreetMap (OSM) database</w:t>
      </w:r>
      <w:del w:id="440" w:author="Marie-Christine ." w:date="2024-07-17T10:11:00Z" w16du:dateUtc="2024-07-17T13:11:00Z">
        <w:r w:rsidDel="001B486E">
          <w:rPr>
            <w:rFonts w:ascii="Arial" w:eastAsia="Arial" w:hAnsi="Arial" w:cs="Arial"/>
            <w:color w:val="000000"/>
          </w:rPr>
          <w:delText>,</w:delText>
        </w:r>
      </w:del>
      <w:r>
        <w:rPr>
          <w:rFonts w:ascii="Arial" w:eastAsia="Arial" w:hAnsi="Arial" w:cs="Arial"/>
          <w:color w:val="000000"/>
        </w:rPr>
        <w:t xml:space="preserve"> and filtered out any detection located within the unlikely areas.</w:t>
      </w:r>
    </w:p>
    <w:p w14:paraId="4A3A0E27" w14:textId="0CFED415"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OSM is a crowd-sourced database that provides physical features from all over the world (</w:t>
      </w:r>
      <w:r>
        <w:rPr>
          <w:rFonts w:ascii="Arial" w:eastAsia="Arial" w:hAnsi="Arial" w:cs="Arial"/>
        </w:rPr>
        <w:t>Mooney and Minghini</w:t>
      </w:r>
      <w:r>
        <w:rPr>
          <w:rFonts w:ascii="Arial" w:eastAsia="Arial" w:hAnsi="Arial" w:cs="Arial"/>
          <w:color w:val="000000"/>
        </w:rPr>
        <w:t xml:space="preserve">, </w:t>
      </w:r>
      <w:r>
        <w:rPr>
          <w:rFonts w:ascii="Arial" w:eastAsia="Arial" w:hAnsi="Arial" w:cs="Arial"/>
        </w:rPr>
        <w:t>2017</w:t>
      </w:r>
      <w:r>
        <w:rPr>
          <w:rFonts w:ascii="Arial" w:eastAsia="Arial" w:hAnsi="Arial" w:cs="Arial"/>
          <w:color w:val="000000"/>
        </w:rPr>
        <w:t>). The data is organized by tags, that correspond to a key-value pair describing the feature’s characteristics. Based on the official map attributes exposed in the Wiki OSM webpage (</w:t>
      </w:r>
      <w:hyperlink r:id="rId16">
        <w:r>
          <w:rPr>
            <w:rFonts w:ascii="Arial" w:eastAsia="Arial" w:hAnsi="Arial" w:cs="Arial"/>
            <w:color w:val="0000FF"/>
          </w:rPr>
          <w:t>https://wiki.openstreetmap.org/wiki/</w:t>
        </w:r>
      </w:hyperlink>
      <w:r>
        <w:rPr>
          <w:rFonts w:ascii="Arial" w:eastAsia="Arial" w:hAnsi="Arial" w:cs="Arial"/>
          <w:color w:val="0000FF"/>
        </w:rPr>
        <w:t xml:space="preserve"> </w:t>
      </w:r>
      <w:hyperlink r:id="rId17">
        <w:r>
          <w:rPr>
            <w:rFonts w:ascii="Arial" w:eastAsia="Arial" w:hAnsi="Arial" w:cs="Arial"/>
            <w:color w:val="0000FF"/>
          </w:rPr>
          <w:t>Map features</w:t>
        </w:r>
      </w:hyperlink>
      <w:r>
        <w:rPr>
          <w:rFonts w:ascii="Arial" w:eastAsia="Arial" w:hAnsi="Arial" w:cs="Arial"/>
          <w:color w:val="000000"/>
        </w:rPr>
        <w:t xml:space="preserve">), we selected five primary keys to compose our standard tag: </w:t>
      </w:r>
      <w:r>
        <w:rPr>
          <w:rFonts w:ascii="Arial" w:eastAsia="Arial" w:hAnsi="Arial" w:cs="Arial"/>
          <w:i/>
          <w:color w:val="000000"/>
        </w:rPr>
        <w:t>landuse</w:t>
      </w:r>
      <w:r>
        <w:rPr>
          <w:rFonts w:ascii="Arial" w:eastAsia="Arial" w:hAnsi="Arial" w:cs="Arial"/>
          <w:color w:val="000000"/>
        </w:rPr>
        <w:t xml:space="preserve">, </w:t>
      </w:r>
      <w:r>
        <w:rPr>
          <w:rFonts w:ascii="Arial" w:eastAsia="Arial" w:hAnsi="Arial" w:cs="Arial"/>
          <w:i/>
          <w:color w:val="000000"/>
        </w:rPr>
        <w:t>place</w:t>
      </w:r>
      <w:r>
        <w:rPr>
          <w:rFonts w:ascii="Arial" w:eastAsia="Arial" w:hAnsi="Arial" w:cs="Arial"/>
          <w:color w:val="000000"/>
        </w:rPr>
        <w:t xml:space="preserve">, </w:t>
      </w:r>
      <w:r>
        <w:rPr>
          <w:rFonts w:ascii="Arial" w:eastAsia="Arial" w:hAnsi="Arial" w:cs="Arial"/>
          <w:i/>
          <w:color w:val="000000"/>
        </w:rPr>
        <w:t>natural</w:t>
      </w:r>
      <w:r>
        <w:rPr>
          <w:rFonts w:ascii="Arial" w:eastAsia="Arial" w:hAnsi="Arial" w:cs="Arial"/>
          <w:color w:val="000000"/>
        </w:rPr>
        <w:t xml:space="preserve">, </w:t>
      </w:r>
      <w:r>
        <w:rPr>
          <w:rFonts w:ascii="Arial" w:eastAsia="Arial" w:hAnsi="Arial" w:cs="Arial"/>
          <w:i/>
          <w:color w:val="000000"/>
        </w:rPr>
        <w:t>leisure</w:t>
      </w:r>
      <w:r>
        <w:rPr>
          <w:rFonts w:ascii="Arial" w:eastAsia="Arial" w:hAnsi="Arial" w:cs="Arial"/>
          <w:color w:val="000000"/>
        </w:rPr>
        <w:t xml:space="preserve">, and </w:t>
      </w:r>
      <w:r>
        <w:rPr>
          <w:rFonts w:ascii="Arial" w:eastAsia="Arial" w:hAnsi="Arial" w:cs="Arial"/>
          <w:i/>
          <w:color w:val="000000"/>
        </w:rPr>
        <w:t>aeroway</w:t>
      </w:r>
      <w:r>
        <w:rPr>
          <w:rFonts w:ascii="Arial" w:eastAsia="Arial" w:hAnsi="Arial" w:cs="Arial"/>
          <w:color w:val="000000"/>
        </w:rPr>
        <w:t xml:space="preserve">. Each key was then paired to a list of values, defining ultimately areas such as rivers, forests, farmland, parks, and railways. For a detailed list of the selected tags, we refer to </w:t>
      </w:r>
      <w:ins w:id="441" w:author="Marie-Christine ." w:date="2024-07-18T10:28:00Z" w16du:dateUtc="2024-07-18T13:28:00Z">
        <w:r w:rsidR="005A360D">
          <w:rPr>
            <w:rFonts w:ascii="Arial" w:hAnsi="Arial" w:cs="Arial"/>
          </w:rPr>
          <w:t>Supplementary</w:t>
        </w:r>
        <w:r w:rsidR="005A360D">
          <w:rPr>
            <w:rFonts w:ascii="Arial" w:eastAsia="Arial" w:hAnsi="Arial" w:cs="Arial"/>
            <w:color w:val="000000"/>
          </w:rPr>
          <w:t xml:space="preserve"> </w:t>
        </w:r>
      </w:ins>
      <w:r>
        <w:rPr>
          <w:rFonts w:ascii="Arial" w:eastAsia="Arial" w:hAnsi="Arial" w:cs="Arial"/>
          <w:color w:val="000000"/>
        </w:rPr>
        <w:t xml:space="preserve">Table </w:t>
      </w:r>
      <w:sdt>
        <w:sdtPr>
          <w:tag w:val="goog_rdk_335"/>
          <w:id w:val="-1694838135"/>
        </w:sdtPr>
        <w:sdtContent>
          <w:ins w:id="442" w:author="Marie-Christine Rufener" w:date="2024-07-07T18:19:00Z">
            <w:r>
              <w:rPr>
                <w:rFonts w:ascii="Arial" w:eastAsia="Arial" w:hAnsi="Arial" w:cs="Arial"/>
                <w:color w:val="000000"/>
              </w:rPr>
              <w:t>S4</w:t>
            </w:r>
          </w:ins>
        </w:sdtContent>
      </w:sdt>
      <w:sdt>
        <w:sdtPr>
          <w:tag w:val="goog_rdk_336"/>
          <w:id w:val="1004020401"/>
        </w:sdtPr>
        <w:sdtContent>
          <w:del w:id="443" w:author="Marie-Christine Rufener" w:date="2024-07-07T18:19:00Z">
            <w:r>
              <w:fldChar w:fldCharType="begin"/>
            </w:r>
            <w:r>
              <w:delInstrText>HYPERLINK \l "_heading=h.1tuee74"</w:delInstrText>
            </w:r>
            <w:r>
              <w:fldChar w:fldCharType="separate"/>
            </w:r>
            <w:r>
              <w:rPr>
                <w:rFonts w:ascii="Arial" w:eastAsia="Arial" w:hAnsi="Arial" w:cs="Arial"/>
                <w:color w:val="0000FF"/>
              </w:rPr>
              <w:delText>A4</w:delText>
            </w:r>
            <w:r>
              <w:fldChar w:fldCharType="end"/>
            </w:r>
          </w:del>
        </w:sdtContent>
      </w:sdt>
      <w:r>
        <w:rPr>
          <w:rFonts w:ascii="Arial" w:eastAsia="Arial" w:hAnsi="Arial" w:cs="Arial"/>
          <w:color w:val="000000"/>
        </w:rPr>
        <w:t>.</w:t>
      </w:r>
      <w:r>
        <w:rPr>
          <w:noProof/>
        </w:rPr>
        <mc:AlternateContent>
          <mc:Choice Requires="wps">
            <w:drawing>
              <wp:anchor distT="0" distB="0" distL="0" distR="0" simplePos="0" relativeHeight="251658240" behindDoc="1" locked="0" layoutInCell="1" hidden="0" allowOverlap="1" wp14:anchorId="5B0176D0" wp14:editId="623800FF">
                <wp:simplePos x="0" y="0"/>
                <wp:positionH relativeFrom="column">
                  <wp:posOffset>914400</wp:posOffset>
                </wp:positionH>
                <wp:positionV relativeFrom="paragraph">
                  <wp:posOffset>749300</wp:posOffset>
                </wp:positionV>
                <wp:extent cx="1270" cy="12700"/>
                <wp:effectExtent l="0" t="0" r="0" b="0"/>
                <wp:wrapNone/>
                <wp:docPr id="232" name="Freeform 232"/>
                <wp:cNvGraphicFramePr/>
                <a:graphic xmlns:a="http://schemas.openxmlformats.org/drawingml/2006/main">
                  <a:graphicData uri="http://schemas.microsoft.com/office/word/2010/wordprocessingShape">
                    <wps:wsp>
                      <wps:cNvSpPr/>
                      <wps:spPr>
                        <a:xfrm>
                          <a:off x="5326950" y="3779365"/>
                          <a:ext cx="38100" cy="1270"/>
                        </a:xfrm>
                        <a:custGeom>
                          <a:avLst/>
                          <a:gdLst/>
                          <a:ahLst/>
                          <a:cxnLst/>
                          <a:rect l="l" t="t" r="r" b="b"/>
                          <a:pathLst>
                            <a:path w="38100" h="120000" extrusionOk="0">
                              <a:moveTo>
                                <a:pt x="0" y="0"/>
                              </a:moveTo>
                              <a:lnTo>
                                <a:pt x="37960" y="0"/>
                              </a:lnTo>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column">
                  <wp:posOffset>914400</wp:posOffset>
                </wp:positionH>
                <wp:positionV relativeFrom="paragraph">
                  <wp:posOffset>749300</wp:posOffset>
                </wp:positionV>
                <wp:extent cx="1270" cy="12700"/>
                <wp:effectExtent b="0" l="0" r="0" t="0"/>
                <wp:wrapNone/>
                <wp:docPr id="232" name="image17.png"/>
                <a:graphic>
                  <a:graphicData uri="http://schemas.openxmlformats.org/drawingml/2006/picture">
                    <pic:pic>
                      <pic:nvPicPr>
                        <pic:cNvPr id="0" name="image17.png"/>
                        <pic:cNvPicPr preferRelativeResize="0"/>
                      </pic:nvPicPr>
                      <pic:blipFill>
                        <a:blip r:embed="rId20"/>
                        <a:srcRect/>
                        <a:stretch>
                          <a:fillRect/>
                        </a:stretch>
                      </pic:blipFill>
                      <pic:spPr>
                        <a:xfrm>
                          <a:off x="0" y="0"/>
                          <a:ext cx="1270" cy="12700"/>
                        </a:xfrm>
                        <a:prstGeom prst="rect"/>
                        <a:ln/>
                      </pic:spPr>
                    </pic:pic>
                  </a:graphicData>
                </a:graphic>
              </wp:anchor>
            </w:drawing>
          </mc:Fallback>
        </mc:AlternateContent>
      </w:r>
    </w:p>
    <w:p w14:paraId="303DC2D7" w14:textId="3497730B"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 xml:space="preserve">To retrieve the geospatial layers related to our list of selected tags, the </w:t>
      </w:r>
      <w:r>
        <w:rPr>
          <w:rFonts w:ascii="Arial" w:eastAsia="Arial" w:hAnsi="Arial" w:cs="Arial"/>
          <w:smallCaps/>
          <w:color w:val="000000"/>
        </w:rPr>
        <w:t>osmdata</w:t>
      </w:r>
      <w:r>
        <w:rPr>
          <w:rFonts w:ascii="Arial" w:eastAsia="Arial" w:hAnsi="Arial" w:cs="Arial"/>
          <w:color w:val="000000"/>
        </w:rPr>
        <w:t xml:space="preserve"> R-package was used (</w:t>
      </w:r>
      <w:r>
        <w:rPr>
          <w:rFonts w:ascii="Arial" w:eastAsia="Arial" w:hAnsi="Arial" w:cs="Arial"/>
        </w:rPr>
        <w:t>Padgham et al</w:t>
      </w:r>
      <w:r>
        <w:rPr>
          <w:rFonts w:ascii="Arial" w:eastAsia="Arial" w:hAnsi="Arial" w:cs="Arial"/>
          <w:color w:val="000000"/>
        </w:rPr>
        <w:t xml:space="preserve">, </w:t>
      </w:r>
      <w:r>
        <w:rPr>
          <w:rFonts w:ascii="Arial" w:eastAsia="Arial" w:hAnsi="Arial" w:cs="Arial"/>
        </w:rPr>
        <w:t>2017</w:t>
      </w:r>
      <w:r>
        <w:rPr>
          <w:rFonts w:ascii="Arial" w:eastAsia="Arial" w:hAnsi="Arial" w:cs="Arial"/>
          <w:color w:val="000000"/>
        </w:rPr>
        <w:t xml:space="preserve">). The package essentially downloads OSM data through overpass API queries, where each query runs within a bounding box area. In our case, we ran the query for all 61 AOIs (i.e., bounding boxes), and stored the AOI-specific data in the format of shapefiles. Any cars detected on those layers were considered as false-positives, and hence, removed from our </w:t>
      </w:r>
      <w:del w:id="444" w:author="Marie-Christine ." w:date="2024-07-18T10:29:00Z" w16du:dateUtc="2024-07-18T13:29:00Z">
        <w:r w:rsidDel="005A360D">
          <w:rPr>
            <w:rFonts w:ascii="Arial" w:eastAsia="Arial" w:hAnsi="Arial" w:cs="Arial"/>
            <w:color w:val="000000"/>
          </w:rPr>
          <w:delText xml:space="preserve">car detection </w:delText>
        </w:r>
      </w:del>
      <w:r>
        <w:rPr>
          <w:rFonts w:ascii="Arial" w:eastAsia="Arial" w:hAnsi="Arial" w:cs="Arial"/>
          <w:color w:val="000000"/>
        </w:rPr>
        <w:t>database.</w:t>
      </w:r>
    </w:p>
    <w:p w14:paraId="4C686F52" w14:textId="77777777" w:rsidR="00073438" w:rsidRDefault="00073438">
      <w:pPr>
        <w:rPr>
          <w:rFonts w:ascii="Arial" w:eastAsia="Arial" w:hAnsi="Arial" w:cs="Arial"/>
          <w:b/>
        </w:rPr>
      </w:pPr>
    </w:p>
    <w:p w14:paraId="5D8385FD" w14:textId="77777777" w:rsidR="00073438" w:rsidRDefault="00000000">
      <w:pPr>
        <w:numPr>
          <w:ilvl w:val="2"/>
          <w:numId w:val="1"/>
        </w:numPr>
        <w:pBdr>
          <w:top w:val="nil"/>
          <w:left w:val="nil"/>
          <w:bottom w:val="nil"/>
          <w:right w:val="nil"/>
          <w:between w:val="nil"/>
        </w:pBdr>
        <w:ind w:left="567"/>
        <w:rPr>
          <w:rFonts w:ascii="Arial" w:eastAsia="Arial" w:hAnsi="Arial" w:cs="Arial"/>
          <w:b/>
          <w:color w:val="000000"/>
        </w:rPr>
      </w:pPr>
      <w:r>
        <w:rPr>
          <w:rFonts w:ascii="Arial" w:eastAsia="Arial" w:hAnsi="Arial" w:cs="Arial"/>
          <w:b/>
          <w:color w:val="000000"/>
        </w:rPr>
        <w:t>Population filtering</w:t>
      </w:r>
    </w:p>
    <w:p w14:paraId="19B815A7" w14:textId="58F50B70"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Most of the downloaded imagery covered only a fraction of the AOIs. In some cases, the covered fraction was very small and typically did not overlap with the core extent of the urban area (</w:t>
      </w:r>
      <w:ins w:id="445" w:author="Marie-Christine ." w:date="2024-07-18T10:29:00Z" w16du:dateUtc="2024-07-18T13:29:00Z">
        <w:r w:rsidR="005A360D">
          <w:rPr>
            <w:rFonts w:ascii="Arial" w:eastAsia="Arial" w:hAnsi="Arial" w:cs="Arial"/>
            <w:color w:val="000000"/>
          </w:rPr>
          <w:t xml:space="preserve">see </w:t>
        </w:r>
        <w:r w:rsidR="005A360D">
          <w:rPr>
            <w:rFonts w:ascii="Arial" w:hAnsi="Arial" w:cs="Arial"/>
          </w:rPr>
          <w:t>Supplementary</w:t>
        </w:r>
        <w:r w:rsidR="005A360D">
          <w:rPr>
            <w:rFonts w:ascii="Arial" w:eastAsia="Arial" w:hAnsi="Arial" w:cs="Arial"/>
            <w:color w:val="000000"/>
          </w:rPr>
          <w:t xml:space="preserve"> </w:t>
        </w:r>
      </w:ins>
      <w:r>
        <w:rPr>
          <w:rFonts w:ascii="Arial" w:eastAsia="Arial" w:hAnsi="Arial" w:cs="Arial"/>
          <w:color w:val="000000"/>
        </w:rPr>
        <w:t xml:space="preserve">Fig. </w:t>
      </w:r>
      <w:sdt>
        <w:sdtPr>
          <w:tag w:val="goog_rdk_337"/>
          <w:id w:val="509648909"/>
        </w:sdtPr>
        <w:sdtContent>
          <w:ins w:id="446" w:author="Marie-Christine Rufener" w:date="2024-07-07T19:47:00Z">
            <w:r>
              <w:rPr>
                <w:rFonts w:ascii="Arial" w:eastAsia="Arial" w:hAnsi="Arial" w:cs="Arial"/>
                <w:color w:val="000000"/>
              </w:rPr>
              <w:t>S18</w:t>
            </w:r>
          </w:ins>
        </w:sdtContent>
      </w:sdt>
      <w:sdt>
        <w:sdtPr>
          <w:tag w:val="goog_rdk_338"/>
          <w:id w:val="2014173128"/>
        </w:sdtPr>
        <w:sdtContent>
          <w:del w:id="447" w:author="Marie-Christine Rufener" w:date="2024-07-07T19:47:00Z">
            <w:r>
              <w:fldChar w:fldCharType="begin"/>
            </w:r>
            <w:r>
              <w:delInstrText>HYPERLINK \l "_heading=h.4du1wux"</w:delInstrText>
            </w:r>
            <w:r>
              <w:fldChar w:fldCharType="separate"/>
            </w:r>
            <w:r>
              <w:rPr>
                <w:rFonts w:ascii="Arial" w:eastAsia="Arial" w:hAnsi="Arial" w:cs="Arial"/>
                <w:color w:val="0000FF"/>
              </w:rPr>
              <w:delText>B11</w:delText>
            </w:r>
            <w:r>
              <w:fldChar w:fldCharType="end"/>
            </w:r>
          </w:del>
        </w:sdtContent>
      </w:sdt>
      <w:r>
        <w:rPr>
          <w:rFonts w:ascii="Arial" w:eastAsia="Arial" w:hAnsi="Arial" w:cs="Arial"/>
          <w:color w:val="000000"/>
        </w:rPr>
        <w:t>). We deemed such images as unrepresentative of the city’s core dynamics, and consequently removed them from the analysis. Specifically, we classified as unrepresentative any imagery covering less than 50% of the population distribution. For this purpose, each imagery was assigned to a distribution index, calculated as follows:</w:t>
      </w:r>
    </w:p>
    <w:p w14:paraId="462359DF" w14:textId="77777777" w:rsidR="00073438" w:rsidRDefault="00000000">
      <w:pPr>
        <w:jc w:val="center"/>
        <w:rPr>
          <w:rFonts w:ascii="LM Roman 10" w:eastAsia="LM Roman 10" w:hAnsi="LM Roman 10" w:cs="LM Roman 10"/>
          <w:color w:val="000000"/>
          <w:sz w:val="20"/>
          <w:szCs w:val="20"/>
        </w:rPr>
      </w:pPr>
      <m:oMathPara>
        <m:oMath>
          <m:eqArr>
            <m:eqArrPr>
              <m:maxDist m:val="1"/>
              <m:ctrlPr>
                <w:rPr>
                  <w:rFonts w:ascii="Cambria Math" w:eastAsia="Cambria Math" w:hAnsi="Cambria Math" w:cs="Cambria Math"/>
                  <w:i/>
                  <w:color w:val="000000"/>
                </w:rPr>
              </m:ctrlPr>
            </m:eqArrPr>
            <m:e>
              <m:sSub>
                <m:sSubPr>
                  <m:ctrlPr>
                    <w:rPr>
                      <w:rFonts w:ascii="Cambria Math" w:eastAsia="Cambria Math" w:hAnsi="Cambria Math" w:cs="Cambria Math"/>
                      <w:color w:val="000000"/>
                    </w:rPr>
                  </m:ctrlPr>
                </m:sSubPr>
                <m:e>
                  <m:r>
                    <w:rPr>
                      <w:rFonts w:ascii="Cambria Math" w:eastAsia="Cambria Math" w:hAnsi="Cambria Math" w:cs="Cambria Math"/>
                      <w:color w:val="000000"/>
                    </w:rPr>
                    <m:t>p</m:t>
                  </m:r>
                </m:e>
                <m:sub>
                  <m:r>
                    <w:rPr>
                      <w:rFonts w:ascii="Cambria Math" w:eastAsia="Cambria Math" w:hAnsi="Cambria Math" w:cs="Cambria Math"/>
                      <w:color w:val="000000"/>
                    </w:rPr>
                    <m:t>i, s</m:t>
                  </m:r>
                </m:sub>
              </m:sSub>
              <m:r>
                <w:rPr>
                  <w:rFonts w:ascii="Cambria Math" w:eastAsia="Cambria Math" w:hAnsi="Cambria Math" w:cs="Cambria Math"/>
                  <w:color w:val="000000"/>
                </w:rPr>
                <m:t>=</m:t>
              </m:r>
              <m:d>
                <m:dPr>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nary>
                        <m:naryPr>
                          <m:chr m:val="∑"/>
                          <m:limLoc m:val="undOvr"/>
                          <m:subHide m:val="1"/>
                          <m:supHide m:val="1"/>
                          <m:ctrlPr>
                            <w:rPr>
                              <w:rFonts w:ascii="Cambria Math" w:eastAsia="Cambria Math" w:hAnsi="Cambria Math" w:cs="Cambria Math"/>
                              <w:i/>
                              <w:color w:val="000000"/>
                            </w:rPr>
                          </m:ctrlPr>
                        </m:naryPr>
                        <m:sub/>
                        <m:sup/>
                        <m:e>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i, s</m:t>
                              </m:r>
                            </m:sub>
                          </m:sSub>
                        </m:e>
                      </m:nary>
                    </m:num>
                    <m:den>
                      <m:nary>
                        <m:naryPr>
                          <m:chr m:val="∑"/>
                          <m:limLoc m:val="undOvr"/>
                          <m:subHide m:val="1"/>
                          <m:supHide m:val="1"/>
                          <m:ctrlPr>
                            <w:rPr>
                              <w:rFonts w:ascii="Cambria Math" w:eastAsia="Cambria Math" w:hAnsi="Cambria Math" w:cs="Cambria Math"/>
                              <w:i/>
                              <w:color w:val="000000"/>
                            </w:rPr>
                          </m:ctrlPr>
                        </m:naryPr>
                        <m:sub/>
                        <m:sup/>
                        <m:e>
                          <m:sSub>
                            <m:sSubPr>
                              <m:ctrlPr>
                                <w:rPr>
                                  <w:rFonts w:ascii="Cambria Math" w:eastAsia="Cambria Math" w:hAnsi="Cambria Math" w:cs="Cambria Math"/>
                                  <w:color w:val="000000"/>
                                </w:rPr>
                              </m:ctrlPr>
                            </m:sSubPr>
                            <m:e>
                              <m:r>
                                <w:rPr>
                                  <w:rFonts w:ascii="Cambria Math" w:eastAsia="Cambria Math" w:hAnsi="Cambria Math" w:cs="Cambria Math"/>
                                  <w:color w:val="000000"/>
                                </w:rPr>
                                <m:t>N</m:t>
                              </m:r>
                            </m:e>
                            <m:sub>
                              <m:r>
                                <w:rPr>
                                  <w:rFonts w:ascii="Cambria Math" w:eastAsia="Cambria Math" w:hAnsi="Cambria Math" w:cs="Cambria Math"/>
                                  <w:color w:val="000000"/>
                                </w:rPr>
                                <m:t>s</m:t>
                              </m:r>
                            </m:sub>
                          </m:sSub>
                        </m:e>
                      </m:nary>
                    </m:den>
                  </m:f>
                </m:e>
              </m:d>
              <m:r>
                <w:rPr>
                  <w:rFonts w:ascii="Cambria Math" w:eastAsia="Cambria Math" w:hAnsi="Cambria Math" w:cs="Cambria Math"/>
                  <w:color w:val="000000"/>
                </w:rPr>
                <m:t xml:space="preserve"> x 100 #equation </m:t>
              </m:r>
              <m:d>
                <m:dPr>
                  <m:ctrlPr>
                    <w:rPr>
                      <w:rFonts w:ascii="Cambria Math" w:eastAsia="Cambria Math" w:hAnsi="Cambria Math" w:cs="Cambria Math"/>
                      <w:i/>
                      <w:color w:val="000000"/>
                    </w:rPr>
                  </m:ctrlPr>
                </m:dPr>
                <m:e>
                  <m:r>
                    <w:rPr>
                      <w:rFonts w:ascii="Cambria Math" w:eastAsia="Cambria Math" w:hAnsi="Cambria Math" w:cs="Cambria Math"/>
                      <w:color w:val="000000"/>
                    </w:rPr>
                    <m:t>2</m:t>
                  </m:r>
                </m:e>
              </m:d>
            </m:e>
          </m:eqArr>
          <m:r>
            <w:rPr>
              <w:rFonts w:ascii="LM Roman 10" w:eastAsia="LM Roman 10" w:hAnsi="LM Roman 10" w:cs="LM Roman 10"/>
              <w:color w:val="000000"/>
              <w:sz w:val="20"/>
              <w:szCs w:val="20"/>
            </w:rPr>
            <m:t xml:space="preserve"> </m:t>
          </m:r>
        </m:oMath>
      </m:oMathPara>
    </w:p>
    <w:p w14:paraId="553B8E50" w14:textId="77777777" w:rsidR="00073438" w:rsidRDefault="00073438">
      <w:pPr>
        <w:widowControl w:val="0"/>
        <w:pBdr>
          <w:top w:val="nil"/>
          <w:left w:val="nil"/>
          <w:bottom w:val="nil"/>
          <w:right w:val="nil"/>
          <w:between w:val="nil"/>
        </w:pBdr>
        <w:spacing w:before="104" w:after="0" w:line="360" w:lineRule="auto"/>
        <w:ind w:right="-46" w:firstLine="720"/>
        <w:rPr>
          <w:rFonts w:ascii="Arial" w:eastAsia="Arial" w:hAnsi="Arial" w:cs="Arial"/>
          <w:color w:val="000000"/>
        </w:rPr>
      </w:pPr>
    </w:p>
    <w:p w14:paraId="68CF65C8" w14:textId="3393256F" w:rsidR="00073438" w:rsidRDefault="00000000">
      <w:pPr>
        <w:widowControl w:val="0"/>
        <w:pBdr>
          <w:top w:val="nil"/>
          <w:left w:val="nil"/>
          <w:bottom w:val="nil"/>
          <w:right w:val="nil"/>
          <w:between w:val="nil"/>
        </w:pBdr>
        <w:spacing w:before="37" w:after="0" w:line="360" w:lineRule="auto"/>
        <w:ind w:right="-46"/>
        <w:rPr>
          <w:rFonts w:ascii="Arial" w:eastAsia="Arial" w:hAnsi="Arial" w:cs="Arial"/>
          <w:color w:val="000000"/>
        </w:rPr>
      </w:pPr>
      <w:r>
        <w:rPr>
          <w:rFonts w:ascii="Arial" w:eastAsia="Arial" w:hAnsi="Arial" w:cs="Arial"/>
          <w:color w:val="000000"/>
        </w:rPr>
        <w:t xml:space="preserve">where </w:t>
      </w:r>
      <w:proofErr w:type="gramStart"/>
      <w:r>
        <w:rPr>
          <w:rFonts w:ascii="Arial" w:eastAsia="Arial" w:hAnsi="Arial" w:cs="Arial"/>
          <w:i/>
          <w:color w:val="000000"/>
        </w:rPr>
        <w:t>p</w:t>
      </w:r>
      <w:r>
        <w:rPr>
          <w:rFonts w:ascii="Arial" w:eastAsia="Arial" w:hAnsi="Arial" w:cs="Arial"/>
          <w:i/>
          <w:color w:val="000000"/>
          <w:vertAlign w:val="subscript"/>
        </w:rPr>
        <w:t>i,s</w:t>
      </w:r>
      <w:proofErr w:type="gramEnd"/>
      <w:r>
        <w:rPr>
          <w:rFonts w:ascii="Arial" w:eastAsia="Arial" w:hAnsi="Arial" w:cs="Arial"/>
          <w:i/>
          <w:color w:val="000000"/>
        </w:rPr>
        <w:t xml:space="preserve"> </w:t>
      </w:r>
      <w:r>
        <w:rPr>
          <w:rFonts w:ascii="Arial" w:eastAsia="Arial" w:hAnsi="Arial" w:cs="Arial"/>
          <w:color w:val="000000"/>
        </w:rPr>
        <w:t xml:space="preserve">represents the population fraction covered by the imagery </w:t>
      </w:r>
      <w:r>
        <w:rPr>
          <w:rFonts w:ascii="Arial" w:eastAsia="Arial" w:hAnsi="Arial" w:cs="Arial"/>
          <w:i/>
          <w:color w:val="000000"/>
        </w:rPr>
        <w:t xml:space="preserve">i </w:t>
      </w:r>
      <w:r>
        <w:rPr>
          <w:rFonts w:ascii="Arial" w:eastAsia="Arial" w:hAnsi="Arial" w:cs="Arial"/>
          <w:color w:val="000000"/>
        </w:rPr>
        <w:t xml:space="preserve">relative to its AOI </w:t>
      </w:r>
      <w:r>
        <w:rPr>
          <w:rFonts w:ascii="Arial" w:eastAsia="Arial" w:hAnsi="Arial" w:cs="Arial"/>
          <w:i/>
          <w:color w:val="000000"/>
        </w:rPr>
        <w:t>s</w:t>
      </w:r>
      <w:r>
        <w:rPr>
          <w:rFonts w:ascii="Arial" w:eastAsia="Arial" w:hAnsi="Arial" w:cs="Arial"/>
          <w:color w:val="000000"/>
        </w:rPr>
        <w:t xml:space="preserve">, and </w:t>
      </w:r>
      <w:r>
        <w:rPr>
          <w:rFonts w:ascii="Arial" w:eastAsia="Arial" w:hAnsi="Arial" w:cs="Arial"/>
          <w:i/>
          <w:color w:val="000000"/>
        </w:rPr>
        <w:t>N</w:t>
      </w:r>
      <w:r>
        <w:rPr>
          <w:rFonts w:ascii="Arial" w:eastAsia="Arial" w:hAnsi="Arial" w:cs="Arial"/>
          <w:i/>
          <w:color w:val="000000"/>
          <w:vertAlign w:val="subscript"/>
        </w:rPr>
        <w:t>i,s</w:t>
      </w:r>
      <w:r>
        <w:rPr>
          <w:rFonts w:ascii="Arial" w:eastAsia="Arial" w:hAnsi="Arial" w:cs="Arial"/>
          <w:i/>
          <w:color w:val="000000"/>
        </w:rPr>
        <w:t xml:space="preserve"> </w:t>
      </w:r>
      <w:r>
        <w:rPr>
          <w:rFonts w:ascii="Arial" w:eastAsia="Arial" w:hAnsi="Arial" w:cs="Arial"/>
          <w:color w:val="000000"/>
        </w:rPr>
        <w:t xml:space="preserve">and </w:t>
      </w:r>
      <w:r>
        <w:rPr>
          <w:rFonts w:ascii="Arial" w:eastAsia="Arial" w:hAnsi="Arial" w:cs="Arial"/>
          <w:i/>
          <w:color w:val="000000"/>
        </w:rPr>
        <w:t>N</w:t>
      </w:r>
      <w:r>
        <w:rPr>
          <w:rFonts w:ascii="Arial" w:eastAsia="Arial" w:hAnsi="Arial" w:cs="Arial"/>
          <w:i/>
          <w:color w:val="000000"/>
          <w:vertAlign w:val="subscript"/>
        </w:rPr>
        <w:t>s</w:t>
      </w:r>
      <w:r>
        <w:rPr>
          <w:rFonts w:ascii="Arial" w:eastAsia="Arial" w:hAnsi="Arial" w:cs="Arial"/>
          <w:i/>
          <w:color w:val="000000"/>
        </w:rPr>
        <w:t xml:space="preserve"> </w:t>
      </w:r>
      <w:r>
        <w:rPr>
          <w:rFonts w:ascii="Arial" w:eastAsia="Arial" w:hAnsi="Arial" w:cs="Arial"/>
          <w:color w:val="000000"/>
        </w:rPr>
        <w:t xml:space="preserve">indicate the number of people within the imagery and AOI, respectively. The index ranges between 0 and 1, with larger values corresponding to stronger representativeness of the full population distribution. Note that to compute the indices, we used the same gridded population data as presented in </w:t>
      </w:r>
      <w:del w:id="448" w:author="Marie-Christine ." w:date="2024-07-18T10:31:00Z" w16du:dateUtc="2024-07-18T13:31:00Z">
        <w:r w:rsidDel="00C626D4">
          <w:rPr>
            <w:rFonts w:ascii="Arial" w:eastAsia="Arial" w:hAnsi="Arial" w:cs="Arial"/>
            <w:color w:val="000000"/>
          </w:rPr>
          <w:delText xml:space="preserve">Section </w:delText>
        </w:r>
      </w:del>
      <w:ins w:id="449" w:author="Marie-Christine ." w:date="2024-07-18T10:31:00Z" w16du:dateUtc="2024-07-18T13:31:00Z">
        <w:r w:rsidR="00C626D4">
          <w:rPr>
            <w:rFonts w:ascii="Arial" w:eastAsia="Arial" w:hAnsi="Arial" w:cs="Arial"/>
            <w:color w:val="000000"/>
          </w:rPr>
          <w:t>s</w:t>
        </w:r>
        <w:r w:rsidR="00C626D4">
          <w:rPr>
            <w:rFonts w:ascii="Arial" w:eastAsia="Arial" w:hAnsi="Arial" w:cs="Arial"/>
            <w:color w:val="000000"/>
          </w:rPr>
          <w:t xml:space="preserve">ection </w:t>
        </w:r>
        <w:r w:rsidR="00C626D4">
          <w:rPr>
            <w:rFonts w:ascii="Arial" w:hAnsi="Arial" w:cs="Arial"/>
          </w:rPr>
          <w:t>“Satellite imagery collection and processing”</w:t>
        </w:r>
        <w:r w:rsidR="00C626D4" w:rsidRPr="000672DC">
          <w:rPr>
            <w:rFonts w:ascii="Arial" w:hAnsi="Arial" w:cs="Arial"/>
          </w:rPr>
          <w:t>.</w:t>
        </w:r>
      </w:ins>
      <w:del w:id="450" w:author="Marie-Christine ." w:date="2024-07-18T10:31:00Z" w16du:dateUtc="2024-07-18T13:31:00Z">
        <w:r w:rsidDel="00C626D4">
          <w:rPr>
            <w:rFonts w:ascii="Arial" w:eastAsia="Arial" w:hAnsi="Arial" w:cs="Arial"/>
          </w:rPr>
          <w:delText>4.3</w:delText>
        </w:r>
        <w:r w:rsidDel="00C626D4">
          <w:rPr>
            <w:rFonts w:ascii="Arial" w:eastAsia="Arial" w:hAnsi="Arial" w:cs="Arial"/>
            <w:color w:val="000000"/>
          </w:rPr>
          <w:delText>.</w:delText>
        </w:r>
      </w:del>
    </w:p>
    <w:p w14:paraId="778097DF" w14:textId="77777777" w:rsidR="00073438" w:rsidRDefault="00073438">
      <w:pPr>
        <w:rPr>
          <w:rFonts w:ascii="Arial" w:eastAsia="Arial" w:hAnsi="Arial" w:cs="Arial"/>
          <w:b/>
        </w:rPr>
      </w:pPr>
    </w:p>
    <w:p w14:paraId="1B4F4DA2" w14:textId="77777777" w:rsidR="00073438" w:rsidRDefault="00000000">
      <w:pPr>
        <w:numPr>
          <w:ilvl w:val="2"/>
          <w:numId w:val="1"/>
        </w:numPr>
        <w:pBdr>
          <w:top w:val="nil"/>
          <w:left w:val="nil"/>
          <w:bottom w:val="nil"/>
          <w:right w:val="nil"/>
          <w:between w:val="nil"/>
        </w:pBdr>
        <w:ind w:left="567"/>
        <w:rPr>
          <w:rFonts w:ascii="Arial" w:eastAsia="Arial" w:hAnsi="Arial" w:cs="Arial"/>
          <w:b/>
          <w:color w:val="000000"/>
        </w:rPr>
      </w:pPr>
      <w:r>
        <w:rPr>
          <w:rFonts w:ascii="Arial" w:eastAsia="Arial" w:hAnsi="Arial" w:cs="Arial"/>
          <w:b/>
          <w:color w:val="000000"/>
        </w:rPr>
        <w:t>Cloud and haze filtering</w:t>
      </w:r>
    </w:p>
    <w:p w14:paraId="4C6210D9" w14:textId="77777777"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 xml:space="preserve">Some images were associated to very low car detections (N </w:t>
      </w:r>
      <w:r>
        <w:rPr>
          <w:rFonts w:ascii="Arial" w:eastAsia="Arial" w:hAnsi="Arial" w:cs="Arial"/>
          <w:i/>
          <w:color w:val="000000"/>
        </w:rPr>
        <w:t xml:space="preserve">&lt; </w:t>
      </w:r>
      <w:r>
        <w:rPr>
          <w:rFonts w:ascii="Arial" w:eastAsia="Arial" w:hAnsi="Arial" w:cs="Arial"/>
          <w:color w:val="000000"/>
        </w:rPr>
        <w:t xml:space="preserve">10), or even none in the more extreme cases. </w:t>
      </w:r>
      <w:proofErr w:type="gramStart"/>
      <w:r>
        <w:rPr>
          <w:rFonts w:ascii="Arial" w:eastAsia="Arial" w:hAnsi="Arial" w:cs="Arial"/>
          <w:color w:val="000000"/>
        </w:rPr>
        <w:t>In order to</w:t>
      </w:r>
      <w:proofErr w:type="gramEnd"/>
      <w:r>
        <w:rPr>
          <w:rFonts w:ascii="Arial" w:eastAsia="Arial" w:hAnsi="Arial" w:cs="Arial"/>
          <w:color w:val="000000"/>
        </w:rPr>
        <w:t xml:space="preserve"> make reliable inferences on the car dynamics, it is imperative to distinguish false from true zeros; or, alternatively, low occurrences. False zeros/low occurrences are of particular concern, as they may arise from images obstructed by factors such as clouds, haze and pollution.</w:t>
      </w:r>
    </w:p>
    <w:p w14:paraId="692D3C3B" w14:textId="77777777"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Despite the initial imagery request was limited to cases in which the cloud coverage did not exceed 20%, it does not warrant that the AOI will be cloud free. This is because MAXAR calculates the cloud coverage on the entire image tile, instead on the AOI (i.e., subset of the provided tile). Most of the zero/low occurrences detected in our data, were due to images that were fully or partially covered by a dense cloud/haze layer. We therefore removed all images that were fully obstructed, while partially obstructed images were removed only if the cloud(s) blocked the bulk of the city. Note that for the latter aspect, images were visually inspected as there is no gold solution to filter cloud-obstructed images.</w:t>
      </w:r>
    </w:p>
    <w:p w14:paraId="076C96C1" w14:textId="77777777" w:rsidR="00073438" w:rsidRDefault="00073438">
      <w:pPr>
        <w:widowControl w:val="0"/>
        <w:pBdr>
          <w:top w:val="nil"/>
          <w:left w:val="nil"/>
          <w:bottom w:val="nil"/>
          <w:right w:val="nil"/>
          <w:between w:val="nil"/>
        </w:pBdr>
        <w:spacing w:before="103" w:after="0" w:line="360" w:lineRule="auto"/>
        <w:ind w:right="-46" w:firstLine="360"/>
        <w:rPr>
          <w:rFonts w:ascii="Arial" w:eastAsia="Arial" w:hAnsi="Arial" w:cs="Arial"/>
        </w:rPr>
      </w:pPr>
    </w:p>
    <w:p w14:paraId="6BE00C21" w14:textId="77777777" w:rsidR="00073438" w:rsidRDefault="00000000">
      <w:pPr>
        <w:numPr>
          <w:ilvl w:val="1"/>
          <w:numId w:val="1"/>
        </w:numPr>
        <w:pBdr>
          <w:top w:val="nil"/>
          <w:left w:val="nil"/>
          <w:bottom w:val="nil"/>
          <w:right w:val="nil"/>
          <w:between w:val="nil"/>
        </w:pBdr>
        <w:spacing w:before="200" w:after="0"/>
        <w:ind w:left="567"/>
        <w:rPr>
          <w:rFonts w:ascii="Arial" w:eastAsia="Arial" w:hAnsi="Arial" w:cs="Arial"/>
          <w:b/>
          <w:color w:val="000000"/>
        </w:rPr>
      </w:pPr>
      <w:r>
        <w:rPr>
          <w:rFonts w:ascii="Arial" w:eastAsia="Arial" w:hAnsi="Arial" w:cs="Arial"/>
          <w:b/>
          <w:color w:val="000000"/>
        </w:rPr>
        <w:t>Data analysis</w:t>
      </w:r>
    </w:p>
    <w:p w14:paraId="0D3E39AA" w14:textId="77777777" w:rsidR="00073438" w:rsidRDefault="00000000">
      <w:pPr>
        <w:numPr>
          <w:ilvl w:val="2"/>
          <w:numId w:val="1"/>
        </w:numPr>
        <w:pBdr>
          <w:top w:val="nil"/>
          <w:left w:val="nil"/>
          <w:bottom w:val="nil"/>
          <w:right w:val="nil"/>
          <w:between w:val="nil"/>
        </w:pBdr>
        <w:spacing w:before="200"/>
        <w:ind w:left="567"/>
        <w:rPr>
          <w:rFonts w:ascii="Arial" w:eastAsia="Arial" w:hAnsi="Arial" w:cs="Arial"/>
          <w:b/>
          <w:color w:val="000000"/>
        </w:rPr>
      </w:pPr>
      <w:r>
        <w:rPr>
          <w:rFonts w:ascii="Arial" w:eastAsia="Arial" w:hAnsi="Arial" w:cs="Arial"/>
          <w:b/>
          <w:color w:val="000000"/>
        </w:rPr>
        <w:lastRenderedPageBreak/>
        <w:t>Evaluating the spatial and temporal dynamics</w:t>
      </w:r>
    </w:p>
    <w:p w14:paraId="2736E2FC" w14:textId="77777777"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 xml:space="preserve">To investigate the </w:t>
      </w:r>
      <w:r>
        <w:rPr>
          <w:rFonts w:ascii="Arial" w:eastAsia="Arial" w:hAnsi="Arial" w:cs="Arial"/>
          <w:i/>
          <w:color w:val="000000"/>
        </w:rPr>
        <w:t xml:space="preserve">potential </w:t>
      </w:r>
      <w:r>
        <w:rPr>
          <w:rFonts w:ascii="Arial" w:eastAsia="Arial" w:hAnsi="Arial" w:cs="Arial"/>
          <w:color w:val="000000"/>
        </w:rPr>
        <w:t xml:space="preserve">internal migration dynamics before and during war period, we evaluated first the temporal car dynamics for each city whenever applicable. Data scarcity prevented the evaluation </w:t>
      </w:r>
      <w:proofErr w:type="gramStart"/>
      <w:r>
        <w:rPr>
          <w:rFonts w:ascii="Arial" w:eastAsia="Arial" w:hAnsi="Arial" w:cs="Arial"/>
          <w:color w:val="000000"/>
        </w:rPr>
        <w:t>on a daily basis</w:t>
      </w:r>
      <w:proofErr w:type="gramEnd"/>
      <w:r>
        <w:rPr>
          <w:rFonts w:ascii="Arial" w:eastAsia="Arial" w:hAnsi="Arial" w:cs="Arial"/>
          <w:color w:val="000000"/>
        </w:rPr>
        <w:t>, and thus monthly average of car density were computed for all cities. Moreover, to examine regions that experienced an increase/decrease in the number of cars during the conflict year (2022), we calculated the change in average car density relative to the baseline year (i.e., 2019). To draw a country level picture, relative changes were calculated at the level of primary administrative units (Oblasts). For Oblasts with two or more cities, this means that the average car densities were further averaged across the cities.</w:t>
      </w:r>
    </w:p>
    <w:p w14:paraId="7FAEA82C" w14:textId="77777777" w:rsidR="00073438" w:rsidRDefault="00073438">
      <w:pPr>
        <w:rPr>
          <w:rFonts w:ascii="Arial" w:eastAsia="Arial" w:hAnsi="Arial" w:cs="Arial"/>
          <w:b/>
        </w:rPr>
      </w:pPr>
    </w:p>
    <w:p w14:paraId="6A769CE3" w14:textId="77777777" w:rsidR="00073438" w:rsidRDefault="00000000">
      <w:pPr>
        <w:numPr>
          <w:ilvl w:val="2"/>
          <w:numId w:val="1"/>
        </w:numPr>
        <w:pBdr>
          <w:top w:val="nil"/>
          <w:left w:val="nil"/>
          <w:bottom w:val="nil"/>
          <w:right w:val="nil"/>
          <w:between w:val="nil"/>
        </w:pBdr>
        <w:ind w:left="567"/>
        <w:rPr>
          <w:rFonts w:ascii="Arial" w:eastAsia="Arial" w:hAnsi="Arial" w:cs="Arial"/>
          <w:b/>
          <w:color w:val="000000"/>
        </w:rPr>
      </w:pPr>
      <w:r>
        <w:rPr>
          <w:rFonts w:ascii="Arial" w:eastAsia="Arial" w:hAnsi="Arial" w:cs="Arial"/>
          <w:b/>
          <w:color w:val="000000"/>
        </w:rPr>
        <w:t>Inferring IDPs from cars</w:t>
      </w:r>
    </w:p>
    <w:p w14:paraId="636DA8DF" w14:textId="0AD8A313"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We assumed that spatial and temporal changes in the number of cars could reflect potential migration of Ukrainian citizens across the country. Thus, we specifically propose to estimate war-induced IDPs from historical population</w:t>
      </w:r>
      <w:ins w:id="451" w:author="Marie-Christine ." w:date="2024-07-17T10:18:00Z" w16du:dateUtc="2024-07-17T13:18:00Z">
        <w:r w:rsidR="00816E64">
          <w:rPr>
            <w:rFonts w:ascii="Arial" w:eastAsia="Arial" w:hAnsi="Arial" w:cs="Arial"/>
            <w:color w:val="000000"/>
          </w:rPr>
          <w:t>-to-</w:t>
        </w:r>
        <w:r w:rsidR="00816E64" w:rsidDel="00816E64">
          <w:rPr>
            <w:rFonts w:ascii="Cambria Math" w:eastAsia="Cambria Math" w:hAnsi="Cambria Math" w:cs="Cambria Math"/>
            <w:i/>
            <w:color w:val="000000"/>
          </w:rPr>
          <w:t xml:space="preserve"> </w:t>
        </w:r>
      </w:ins>
      <w:del w:id="452" w:author="Marie-Christine ." w:date="2024-07-17T10:18:00Z" w16du:dateUtc="2024-07-17T13:18:00Z">
        <w:r w:rsidDel="00816E64">
          <w:rPr>
            <w:rFonts w:ascii="Cambria Math" w:eastAsia="Cambria Math" w:hAnsi="Cambria Math" w:cs="Cambria Math"/>
            <w:i/>
            <w:color w:val="000000"/>
          </w:rPr>
          <w:delText>∼</w:delText>
        </w:r>
      </w:del>
      <w:r>
        <w:rPr>
          <w:rFonts w:ascii="Arial" w:eastAsia="Arial" w:hAnsi="Arial" w:cs="Arial"/>
          <w:color w:val="000000"/>
        </w:rPr>
        <w:t>car trends incurred during the baseline year (i.e., 2019). In the absence of ground truth data, we used WorldPop’s gridded population data for the year 2019 to reflect more realistically the baseline population.</w:t>
      </w:r>
    </w:p>
    <w:p w14:paraId="00F46F3F" w14:textId="0F86AC7B"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Overall, two distinct methods were used to estimate the relationship between pre- War population and cars. Specifically, we used the (i) linear ratio and (ii) regression method (</w:t>
      </w:r>
      <w:hyperlink w:anchor="_heading=h.4i7ojhp">
        <w:r>
          <w:rPr>
            <w:rFonts w:ascii="Arial" w:eastAsia="Arial" w:hAnsi="Arial" w:cs="Arial"/>
            <w:color w:val="0000FF"/>
          </w:rPr>
          <w:t>George et al</w:t>
        </w:r>
      </w:hyperlink>
      <w:r>
        <w:rPr>
          <w:rFonts w:ascii="Arial" w:eastAsia="Arial" w:hAnsi="Arial" w:cs="Arial"/>
          <w:color w:val="000000"/>
        </w:rPr>
        <w:t xml:space="preserve">, </w:t>
      </w:r>
      <w:hyperlink w:anchor="_heading=h.4i7ojhp">
        <w:r>
          <w:rPr>
            <w:rFonts w:ascii="Arial" w:eastAsia="Arial" w:hAnsi="Arial" w:cs="Arial"/>
            <w:color w:val="0000FF"/>
          </w:rPr>
          <w:t>2004</w:t>
        </w:r>
      </w:hyperlink>
      <w:r>
        <w:rPr>
          <w:rFonts w:ascii="Arial" w:eastAsia="Arial" w:hAnsi="Arial" w:cs="Arial"/>
          <w:color w:val="000000"/>
        </w:rPr>
        <w:t>), which differ in terms of complexity and assumptions. Whereas the ratio method assumes that the population</w:t>
      </w:r>
      <w:ins w:id="453" w:author="Marie-Christine ." w:date="2024-07-17T10:19:00Z" w16du:dateUtc="2024-07-17T13:19:00Z">
        <w:r w:rsidR="00816E64">
          <w:rPr>
            <w:rFonts w:ascii="Arial" w:eastAsia="Arial" w:hAnsi="Arial" w:cs="Arial"/>
            <w:color w:val="000000"/>
          </w:rPr>
          <w:t>-to-</w:t>
        </w:r>
      </w:ins>
      <w:del w:id="454" w:author="Marie-Christine ." w:date="2024-07-17T10:19:00Z" w16du:dateUtc="2024-07-17T13:19:00Z">
        <w:r w:rsidDel="00816E64">
          <w:rPr>
            <w:rFonts w:ascii="Cambria Math" w:eastAsia="Cambria Math" w:hAnsi="Cambria Math" w:cs="Cambria Math"/>
            <w:i/>
            <w:color w:val="000000"/>
          </w:rPr>
          <w:delText>∼</w:delText>
        </w:r>
      </w:del>
      <w:r>
        <w:rPr>
          <w:rFonts w:ascii="Arial" w:eastAsia="Arial" w:hAnsi="Arial" w:cs="Arial"/>
          <w:color w:val="000000"/>
        </w:rPr>
        <w:t>car relationship remains invariant through time within the given geographical area, the regression method relaxes this assumption by including various levels of complexity, such as non-linear and/or spatially</w:t>
      </w:r>
      <w:ins w:id="455" w:author="Marie-Christine ." w:date="2024-07-17T10:20:00Z" w16du:dateUtc="2024-07-17T13:20:00Z">
        <w:r w:rsidR="00A548DF">
          <w:rPr>
            <w:rFonts w:ascii="Arial" w:eastAsia="Arial" w:hAnsi="Arial" w:cs="Arial"/>
            <w:color w:val="000000"/>
          </w:rPr>
          <w:t>-</w:t>
        </w:r>
      </w:ins>
      <w:r>
        <w:rPr>
          <w:rFonts w:ascii="Arial" w:eastAsia="Arial" w:hAnsi="Arial" w:cs="Arial"/>
          <w:color w:val="000000"/>
        </w:rPr>
        <w:t xml:space="preserve"> and </w:t>
      </w:r>
      <w:proofErr w:type="gramStart"/>
      <w:r>
        <w:rPr>
          <w:rFonts w:ascii="Arial" w:eastAsia="Arial" w:hAnsi="Arial" w:cs="Arial"/>
          <w:color w:val="000000"/>
        </w:rPr>
        <w:t>temporally-dependent</w:t>
      </w:r>
      <w:proofErr w:type="gramEnd"/>
      <w:r>
        <w:rPr>
          <w:rFonts w:ascii="Arial" w:eastAsia="Arial" w:hAnsi="Arial" w:cs="Arial"/>
          <w:color w:val="000000"/>
        </w:rPr>
        <w:t xml:space="preserve"> relationships. By using two distinct meth</w:t>
      </w:r>
      <w:del w:id="456" w:author="Marie-Christine ." w:date="2024-07-17T10:20:00Z" w16du:dateUtc="2024-07-17T13:20:00Z">
        <w:r w:rsidDel="00F26F44">
          <w:rPr>
            <w:rFonts w:ascii="Arial" w:eastAsia="Arial" w:hAnsi="Arial" w:cs="Arial"/>
            <w:color w:val="000000"/>
          </w:rPr>
          <w:delText xml:space="preserve">- </w:delText>
        </w:r>
      </w:del>
      <w:r>
        <w:rPr>
          <w:rFonts w:ascii="Arial" w:eastAsia="Arial" w:hAnsi="Arial" w:cs="Arial"/>
          <w:color w:val="000000"/>
        </w:rPr>
        <w:t>ods, we can provide lower and upper bound estimates, and hence, a proxy for uncertainty.</w:t>
      </w:r>
    </w:p>
    <w:p w14:paraId="3C5C7D82" w14:textId="77777777"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 xml:space="preserve">The forecasting should be ideally conducted </w:t>
      </w:r>
      <w:proofErr w:type="gramStart"/>
      <w:r>
        <w:rPr>
          <w:rFonts w:ascii="Arial" w:eastAsia="Arial" w:hAnsi="Arial" w:cs="Arial"/>
          <w:color w:val="000000"/>
        </w:rPr>
        <w:t>on a daily basis</w:t>
      </w:r>
      <w:proofErr w:type="gramEnd"/>
      <w:r>
        <w:rPr>
          <w:rFonts w:ascii="Arial" w:eastAsia="Arial" w:hAnsi="Arial" w:cs="Arial"/>
          <w:color w:val="000000"/>
        </w:rPr>
        <w:t xml:space="preserve">, since such fine-grained </w:t>
      </w:r>
      <w:r>
        <w:rPr>
          <w:rFonts w:ascii="Arial" w:eastAsia="Arial" w:hAnsi="Arial" w:cs="Arial"/>
          <w:color w:val="000000"/>
        </w:rPr>
        <w:lastRenderedPageBreak/>
        <w:t xml:space="preserve">estimates would be more relevant during the acute phase of the humanitarian crisis. However, such high temporal resolution </w:t>
      </w:r>
      <w:sdt>
        <w:sdtPr>
          <w:tag w:val="goog_rdk_339"/>
          <w:id w:val="1431547342"/>
        </w:sdtPr>
        <w:sdtContent>
          <w:ins w:id="457" w:author="Marie-Christine Rufener" w:date="2024-07-07T19:51:00Z">
            <w:r>
              <w:rPr>
                <w:rFonts w:ascii="Arial" w:eastAsia="Arial" w:hAnsi="Arial" w:cs="Arial"/>
                <w:color w:val="000000"/>
              </w:rPr>
              <w:t>does virtually not exist</w:t>
            </w:r>
          </w:ins>
        </w:sdtContent>
      </w:sdt>
      <w:sdt>
        <w:sdtPr>
          <w:tag w:val="goog_rdk_340"/>
          <w:id w:val="270514279"/>
        </w:sdtPr>
        <w:sdtContent>
          <w:del w:id="458" w:author="Marie-Christine Rufener" w:date="2024-07-07T19:51:00Z">
            <w:r>
              <w:rPr>
                <w:rFonts w:ascii="Arial" w:eastAsia="Arial" w:hAnsi="Arial" w:cs="Arial"/>
                <w:color w:val="000000"/>
              </w:rPr>
              <w:delText xml:space="preserve">is virtually nonexistent </w:delText>
            </w:r>
          </w:del>
        </w:sdtContent>
      </w:sdt>
      <w:r>
        <w:rPr>
          <w:rFonts w:ascii="Arial" w:eastAsia="Arial" w:hAnsi="Arial" w:cs="Arial"/>
          <w:color w:val="000000"/>
        </w:rPr>
        <w:t xml:space="preserve">in the context of historical satellite imagery, and therefore, IDPs were predicted </w:t>
      </w:r>
      <w:proofErr w:type="gramStart"/>
      <w:r>
        <w:rPr>
          <w:rFonts w:ascii="Arial" w:eastAsia="Arial" w:hAnsi="Arial" w:cs="Arial"/>
          <w:color w:val="000000"/>
        </w:rPr>
        <w:t>on a monthly basis</w:t>
      </w:r>
      <w:proofErr w:type="gramEnd"/>
      <w:r>
        <w:rPr>
          <w:rFonts w:ascii="Arial" w:eastAsia="Arial" w:hAnsi="Arial" w:cs="Arial"/>
          <w:color w:val="000000"/>
        </w:rPr>
        <w:t>.</w:t>
      </w:r>
    </w:p>
    <w:p w14:paraId="4347B1DB" w14:textId="54967557"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 xml:space="preserve">We initially constructed a 1 x 1 km spatial grid for all cities through the </w:t>
      </w:r>
      <w:r>
        <w:rPr>
          <w:rFonts w:ascii="Arial" w:eastAsia="Arial" w:hAnsi="Arial" w:cs="Arial"/>
          <w:smallCaps/>
          <w:color w:val="000000"/>
        </w:rPr>
        <w:t>sf</w:t>
      </w:r>
      <w:r>
        <w:rPr>
          <w:rFonts w:ascii="Arial" w:eastAsia="Arial" w:hAnsi="Arial" w:cs="Arial"/>
          <w:color w:val="000000"/>
        </w:rPr>
        <w:t xml:space="preserve"> R- package (</w:t>
      </w:r>
      <w:r>
        <w:rPr>
          <w:rFonts w:ascii="Arial" w:eastAsia="Arial" w:hAnsi="Arial" w:cs="Arial"/>
        </w:rPr>
        <w:t>Pebesma</w:t>
      </w:r>
      <w:r>
        <w:rPr>
          <w:rFonts w:ascii="Arial" w:eastAsia="Arial" w:hAnsi="Arial" w:cs="Arial"/>
          <w:color w:val="000000"/>
        </w:rPr>
        <w:t xml:space="preserve">, </w:t>
      </w:r>
      <w:r>
        <w:rPr>
          <w:rFonts w:ascii="Arial" w:eastAsia="Arial" w:hAnsi="Arial" w:cs="Arial"/>
        </w:rPr>
        <w:t>2018</w:t>
      </w:r>
      <w:r>
        <w:rPr>
          <w:rFonts w:ascii="Arial" w:eastAsia="Arial" w:hAnsi="Arial" w:cs="Arial"/>
          <w:color w:val="000000"/>
        </w:rPr>
        <w:t>). The total number of cars and people were then computed at the grid cell level for each city-specific satellite imagery taken in the years 2019 (baseline year), 2020 (first COVID-19 year), and 2022 (</w:t>
      </w:r>
      <w:ins w:id="459" w:author="Marie-Christine ." w:date="2024-07-18T10:33:00Z" w16du:dateUtc="2024-07-18T13:33:00Z">
        <w:r w:rsidR="00C518E7">
          <w:rPr>
            <w:rFonts w:ascii="Arial" w:eastAsia="Arial" w:hAnsi="Arial" w:cs="Arial"/>
            <w:color w:val="000000"/>
          </w:rPr>
          <w:t xml:space="preserve">first </w:t>
        </w:r>
      </w:ins>
      <w:r>
        <w:rPr>
          <w:rFonts w:ascii="Arial" w:eastAsia="Arial" w:hAnsi="Arial" w:cs="Arial"/>
          <w:color w:val="000000"/>
        </w:rPr>
        <w:t>conflict year). We used the results from the first COVID-19 year to contrast with those from the conflict year and assure that the latter results were realistic given past trends. That is, we should expect that the population during the COVID pandemic is larger than the population during the war period.</w:t>
      </w:r>
    </w:p>
    <w:p w14:paraId="307EE465" w14:textId="77777777"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 xml:space="preserve">To avoid any hidden and potentially misleading seasonality effect that might be induced by the extensive temporal gap, we identified and selected only cities presenting one or more matching months between 2019 and at least one of the two other years (i.e, 2020, 2022). Monthly averages of the number of cars and people were then computed at the grid cell level for each city and year. Next, for the reference year (i.e., 2019), we pooled information from all months and calculated the average number of cars and people for each city and grid cell therein. These averaged values were subsequently used to estimate the pre-War relationship between population and cars for each of the prediction methods (i.e., linear ratio and regression model). Because the extension of the spatial grid might differ between the considered periods (e.g., Fig. </w:t>
      </w:r>
      <w:sdt>
        <w:sdtPr>
          <w:tag w:val="goog_rdk_341"/>
          <w:id w:val="-1414239171"/>
        </w:sdtPr>
        <w:sdtContent>
          <w:ins w:id="460" w:author="Marie-Christine Rufener" w:date="2024-07-07T19:52:00Z">
            <w:r>
              <w:rPr>
                <w:rFonts w:ascii="Arial" w:eastAsia="Arial" w:hAnsi="Arial" w:cs="Arial"/>
                <w:color w:val="000000"/>
              </w:rPr>
              <w:t>6</w:t>
            </w:r>
          </w:ins>
        </w:sdtContent>
      </w:sdt>
      <w:sdt>
        <w:sdtPr>
          <w:tag w:val="goog_rdk_342"/>
          <w:id w:val="-1326892574"/>
        </w:sdtPr>
        <w:sdtContent>
          <w:del w:id="461" w:author="Marie-Christine Rufener" w:date="2024-07-07T19:52:00Z">
            <w:r>
              <w:fldChar w:fldCharType="begin"/>
            </w:r>
            <w:r>
              <w:delInstrText>HYPERLINK \l "_heading=h.3mzq4wv"</w:delInstrText>
            </w:r>
            <w:r>
              <w:fldChar w:fldCharType="separate"/>
            </w:r>
            <w:r>
              <w:rPr>
                <w:rFonts w:ascii="Arial" w:eastAsia="Arial" w:hAnsi="Arial" w:cs="Arial"/>
                <w:color w:val="0000FF"/>
              </w:rPr>
              <w:delText>7</w:delText>
            </w:r>
            <w:r>
              <w:fldChar w:fldCharType="end"/>
            </w:r>
          </w:del>
        </w:sdtContent>
      </w:sdt>
      <w:r>
        <w:rPr>
          <w:rFonts w:ascii="Arial" w:eastAsia="Arial" w:hAnsi="Arial" w:cs="Arial"/>
          <w:color w:val="000000"/>
        </w:rPr>
        <w:t>), we assured that all predictions were conducted on the matching grid cells only.</w:t>
      </w:r>
    </w:p>
    <w:p w14:paraId="0F0CB543" w14:textId="4DB7B30C"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 xml:space="preserve">In the ratio method, we specifically calculated the proportion of the number of people </w:t>
      </w:r>
      <w:del w:id="462" w:author="Marie-Christine ." w:date="2024-07-18T10:35:00Z" w16du:dateUtc="2024-07-18T13:35:00Z">
        <w:r w:rsidDel="00C518E7">
          <w:rPr>
            <w:rFonts w:ascii="Arial" w:eastAsia="Arial" w:hAnsi="Arial" w:cs="Arial"/>
            <w:color w:val="000000"/>
          </w:rPr>
          <w:delText>(</w:delText>
        </w:r>
      </w:del>
      <w:r w:rsidRPr="00C518E7">
        <w:rPr>
          <w:rFonts w:ascii="Arial" w:eastAsia="Arial" w:hAnsi="Arial" w:cs="Arial"/>
          <w:i/>
          <w:iCs/>
          <w:color w:val="000000"/>
          <w:rPrChange w:id="463" w:author="Marie-Christine ." w:date="2024-07-18T10:35:00Z" w16du:dateUtc="2024-07-18T13:35:00Z">
            <w:rPr>
              <w:rFonts w:ascii="Arial" w:eastAsia="Arial" w:hAnsi="Arial" w:cs="Arial"/>
              <w:color w:val="000000"/>
            </w:rPr>
          </w:rPrChange>
        </w:rPr>
        <w:t>Y</w:t>
      </w:r>
      <w:del w:id="464" w:author="Marie-Christine ." w:date="2024-07-18T10:35:00Z" w16du:dateUtc="2024-07-18T13:35:00Z">
        <w:r w:rsidDel="00C518E7">
          <w:rPr>
            <w:rFonts w:ascii="Arial" w:eastAsia="Arial" w:hAnsi="Arial" w:cs="Arial"/>
            <w:color w:val="000000"/>
          </w:rPr>
          <w:delText>)</w:delText>
        </w:r>
      </w:del>
      <w:r>
        <w:rPr>
          <w:rFonts w:ascii="Arial" w:eastAsia="Arial" w:hAnsi="Arial" w:cs="Arial"/>
          <w:color w:val="000000"/>
        </w:rPr>
        <w:t xml:space="preserve"> relative to the number of cars </w:t>
      </w:r>
      <w:del w:id="465" w:author="Marie-Christine ." w:date="2024-07-18T10:35:00Z" w16du:dateUtc="2024-07-18T13:35:00Z">
        <w:r w:rsidDel="00C518E7">
          <w:rPr>
            <w:rFonts w:ascii="Arial" w:eastAsia="Arial" w:hAnsi="Arial" w:cs="Arial"/>
            <w:color w:val="000000"/>
          </w:rPr>
          <w:delText>(</w:delText>
        </w:r>
      </w:del>
      <w:r w:rsidRPr="00C518E7">
        <w:rPr>
          <w:rFonts w:ascii="Arial" w:eastAsia="Arial" w:hAnsi="Arial" w:cs="Arial"/>
          <w:i/>
          <w:iCs/>
          <w:color w:val="000000"/>
          <w:rPrChange w:id="466" w:author="Marie-Christine ." w:date="2024-07-18T10:35:00Z" w16du:dateUtc="2024-07-18T13:35:00Z">
            <w:rPr>
              <w:rFonts w:ascii="Arial" w:eastAsia="Arial" w:hAnsi="Arial" w:cs="Arial"/>
              <w:color w:val="000000"/>
            </w:rPr>
          </w:rPrChange>
        </w:rPr>
        <w:t>X</w:t>
      </w:r>
      <w:del w:id="467" w:author="Marie-Christine ." w:date="2024-07-18T10:35:00Z" w16du:dateUtc="2024-07-18T13:35:00Z">
        <w:r w:rsidDel="00C518E7">
          <w:rPr>
            <w:rFonts w:ascii="Arial" w:eastAsia="Arial" w:hAnsi="Arial" w:cs="Arial"/>
            <w:color w:val="000000"/>
          </w:rPr>
          <w:delText>)</w:delText>
        </w:r>
      </w:del>
      <w:r>
        <w:rPr>
          <w:rFonts w:ascii="Arial" w:eastAsia="Arial" w:hAnsi="Arial" w:cs="Arial"/>
          <w:color w:val="000000"/>
        </w:rPr>
        <w:t xml:space="preserve"> as follows:</w:t>
      </w:r>
    </w:p>
    <w:p w14:paraId="75927226" w14:textId="77777777" w:rsidR="00073438" w:rsidRDefault="00073438">
      <w:pPr>
        <w:widowControl w:val="0"/>
        <w:pBdr>
          <w:top w:val="nil"/>
          <w:left w:val="nil"/>
          <w:bottom w:val="nil"/>
          <w:right w:val="nil"/>
          <w:between w:val="nil"/>
        </w:pBdr>
        <w:spacing w:after="0" w:line="204" w:lineRule="auto"/>
        <w:ind w:right="1628"/>
        <w:rPr>
          <w:rFonts w:ascii="Arial" w:eastAsia="Arial" w:hAnsi="Arial" w:cs="Arial"/>
          <w:color w:val="000000"/>
        </w:rPr>
      </w:pPr>
    </w:p>
    <w:p w14:paraId="0E321F75" w14:textId="77777777" w:rsidR="00073438" w:rsidRPr="00907D23" w:rsidRDefault="00000000">
      <w:pPr>
        <w:jc w:val="center"/>
        <w:rPr>
          <w:rFonts w:ascii="Arial" w:eastAsia="Arial" w:hAnsi="Arial" w:cs="Arial"/>
          <w:color w:val="000000"/>
          <w:sz w:val="20"/>
          <w:szCs w:val="20"/>
        </w:rPr>
      </w:pPr>
      <m:oMathPara>
        <m:oMath>
          <m:eqArr>
            <m:eqArrPr>
              <m:maxDist m:val="1"/>
              <m:ctrlPr>
                <w:rPr>
                  <w:rFonts w:ascii="Cambria Math" w:eastAsia="Cambria Math" w:hAnsi="Cambria Math" w:cs="Cambria Math"/>
                  <w:i/>
                  <w:color w:val="000000"/>
                </w:rPr>
              </m:ctrlPr>
            </m:eqArrPr>
            <m:e>
              <m:sSub>
                <m:sSubPr>
                  <m:ctrlPr>
                    <w:rPr>
                      <w:rFonts w:ascii="Cambria Math" w:eastAsia="Cambria Math" w:hAnsi="Cambria Math" w:cs="Cambria Math"/>
                      <w:color w:val="000000"/>
                    </w:rPr>
                  </m:ctrlPr>
                </m:sSubPr>
                <m:e>
                  <m:r>
                    <w:rPr>
                      <w:rFonts w:ascii="Cambria Math" w:eastAsia="Cambria Math" w:hAnsi="Cambria Math" w:cs="Cambria Math"/>
                      <w:color w:val="000000"/>
                    </w:rPr>
                    <m:t>r</m:t>
                  </m:r>
                </m:e>
                <m:sub>
                  <m:r>
                    <w:rPr>
                      <w:rFonts w:ascii="Cambria Math" w:eastAsia="Cambria Math" w:hAnsi="Cambria Math" w:cs="Cambria Math"/>
                      <w:color w:val="000000"/>
                    </w:rPr>
                    <m:t>s, z</m:t>
                  </m:r>
                </m:sub>
              </m:sSub>
              <m:r>
                <w:rPr>
                  <w:rFonts w:ascii="Cambria Math" w:eastAsia="Cambria Math" w:hAnsi="Cambria Math" w:cs="Cambria Math"/>
                  <w:color w:val="000000"/>
                </w:rPr>
                <m:t>=</m:t>
              </m:r>
              <m:d>
                <m:dPr>
                  <m:ctrlPr>
                    <w:rPr>
                      <w:rFonts w:ascii="Cambria Math" w:eastAsia="Cambria Math" w:hAnsi="Cambria Math" w:cs="Cambria Math"/>
                      <w:color w:val="000000"/>
                    </w:rPr>
                  </m:ctrlPr>
                </m:dPr>
                <m:e>
                  <m:f>
                    <m:fPr>
                      <m:ctrlPr>
                        <w:rPr>
                          <w:rFonts w:ascii="Cambria Math" w:eastAsia="Cambria Math" w:hAnsi="Cambria Math" w:cs="Cambria Math"/>
                          <w:color w:val="000000"/>
                        </w:rPr>
                      </m:ctrlPr>
                    </m:fPr>
                    <m:num>
                      <m:sSub>
                        <m:sSubPr>
                          <m:ctrlPr>
                            <w:rPr>
                              <w:rFonts w:ascii="Cambria Math" w:eastAsia="Cambria Math" w:hAnsi="Cambria Math" w:cs="Cambria Math"/>
                              <w:color w:val="000000"/>
                            </w:rPr>
                          </m:ctrlPr>
                        </m:sSubPr>
                        <m:e>
                          <m:r>
                            <w:rPr>
                              <w:rFonts w:ascii="Cambria Math" w:eastAsia="Cambria Math" w:hAnsi="Cambria Math" w:cs="Cambria Math"/>
                              <w:color w:val="000000"/>
                            </w:rPr>
                            <m:t>Y</m:t>
                          </m:r>
                        </m:e>
                        <m:sub>
                          <m:r>
                            <w:rPr>
                              <w:rFonts w:ascii="Cambria Math" w:eastAsia="Cambria Math" w:hAnsi="Cambria Math" w:cs="Cambria Math"/>
                              <w:color w:val="000000"/>
                            </w:rPr>
                            <m:t>s, z</m:t>
                          </m:r>
                        </m:sub>
                      </m:sSub>
                    </m:num>
                    <m:den>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s, z</m:t>
                          </m:r>
                        </m:sub>
                      </m:sSub>
                    </m:den>
                  </m:f>
                </m:e>
              </m:d>
              <m:r>
                <w:rPr>
                  <w:rFonts w:ascii="Cambria Math" w:eastAsia="Cambria Math" w:hAnsi="Cambria Math" w:cs="Cambria Math"/>
                  <w:color w:val="000000"/>
                </w:rPr>
                <m:t xml:space="preserve"> #equation </m:t>
              </m:r>
              <m:d>
                <m:dPr>
                  <m:ctrlPr>
                    <w:rPr>
                      <w:rFonts w:ascii="Cambria Math" w:eastAsia="Cambria Math" w:hAnsi="Cambria Math" w:cs="Cambria Math"/>
                      <w:i/>
                      <w:color w:val="000000"/>
                    </w:rPr>
                  </m:ctrlPr>
                </m:dPr>
                <m:e>
                  <m:r>
                    <w:rPr>
                      <w:rFonts w:ascii="Cambria Math" w:eastAsia="Cambria Math" w:hAnsi="Cambria Math" w:cs="Cambria Math"/>
                      <w:color w:val="000000"/>
                    </w:rPr>
                    <m:t>3</m:t>
                  </m:r>
                </m:e>
              </m:d>
            </m:e>
          </m:eqArr>
          <m:r>
            <w:rPr>
              <w:rFonts w:ascii="LM Roman 10" w:eastAsia="LM Roman 10" w:hAnsi="LM Roman 10" w:cs="LM Roman 10"/>
              <w:color w:val="000000"/>
              <w:sz w:val="20"/>
              <w:szCs w:val="20"/>
            </w:rPr>
            <m:t xml:space="preserve"> </m:t>
          </m:r>
        </m:oMath>
      </m:oMathPara>
    </w:p>
    <w:p w14:paraId="33ED8487" w14:textId="5DE94124"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 xml:space="preserve">where </w:t>
      </w:r>
      <w:proofErr w:type="gramStart"/>
      <w:r>
        <w:rPr>
          <w:rFonts w:ascii="Arial" w:eastAsia="Arial" w:hAnsi="Arial" w:cs="Arial"/>
          <w:i/>
          <w:color w:val="000000"/>
        </w:rPr>
        <w:t>r</w:t>
      </w:r>
      <w:r>
        <w:rPr>
          <w:rFonts w:ascii="Arial" w:eastAsia="Arial" w:hAnsi="Arial" w:cs="Arial"/>
          <w:i/>
          <w:color w:val="000000"/>
          <w:vertAlign w:val="subscript"/>
        </w:rPr>
        <w:t>s,z</w:t>
      </w:r>
      <w:proofErr w:type="gramEnd"/>
      <w:r>
        <w:rPr>
          <w:rFonts w:ascii="Arial" w:eastAsia="Arial" w:hAnsi="Arial" w:cs="Arial"/>
          <w:i/>
          <w:color w:val="000000"/>
        </w:rPr>
        <w:t xml:space="preserve"> </w:t>
      </w:r>
      <w:r>
        <w:rPr>
          <w:rFonts w:ascii="Arial" w:eastAsia="Arial" w:hAnsi="Arial" w:cs="Arial"/>
          <w:color w:val="000000"/>
        </w:rPr>
        <w:t>is the population</w:t>
      </w:r>
      <w:ins w:id="468" w:author="Marie-Christine ." w:date="2024-07-17T10:22:00Z" w16du:dateUtc="2024-07-17T13:22:00Z">
        <w:r w:rsidR="001B4D5E">
          <w:rPr>
            <w:rFonts w:ascii="Arial" w:eastAsia="Arial" w:hAnsi="Arial" w:cs="Arial"/>
            <w:color w:val="000000"/>
          </w:rPr>
          <w:t>-to-</w:t>
        </w:r>
      </w:ins>
      <w:del w:id="469" w:author="Marie-Christine ." w:date="2024-07-17T10:22:00Z" w16du:dateUtc="2024-07-17T13:22:00Z">
        <w:r w:rsidDel="001B4D5E">
          <w:rPr>
            <w:rFonts w:ascii="Cambria Math" w:eastAsia="Cambria Math" w:hAnsi="Cambria Math" w:cs="Cambria Math"/>
            <w:i/>
            <w:color w:val="000000"/>
          </w:rPr>
          <w:delText>∼</w:delText>
        </w:r>
      </w:del>
      <w:r>
        <w:rPr>
          <w:rFonts w:ascii="Arial" w:eastAsia="Arial" w:hAnsi="Arial" w:cs="Arial"/>
          <w:color w:val="000000"/>
        </w:rPr>
        <w:t xml:space="preserve">car ratio for city </w:t>
      </w:r>
      <w:r>
        <w:rPr>
          <w:rFonts w:ascii="Arial" w:eastAsia="Arial" w:hAnsi="Arial" w:cs="Arial"/>
          <w:i/>
          <w:color w:val="000000"/>
        </w:rPr>
        <w:t xml:space="preserve">s </w:t>
      </w:r>
      <w:r>
        <w:rPr>
          <w:rFonts w:ascii="Arial" w:eastAsia="Arial" w:hAnsi="Arial" w:cs="Arial"/>
          <w:color w:val="000000"/>
        </w:rPr>
        <w:t xml:space="preserve">and grid cell </w:t>
      </w:r>
      <w:r>
        <w:rPr>
          <w:rFonts w:ascii="Arial" w:eastAsia="Arial" w:hAnsi="Arial" w:cs="Arial"/>
          <w:i/>
          <w:color w:val="000000"/>
        </w:rPr>
        <w:t xml:space="preserve">z </w:t>
      </w:r>
      <w:r>
        <w:rPr>
          <w:rFonts w:ascii="Arial" w:eastAsia="Arial" w:hAnsi="Arial" w:cs="Arial"/>
          <w:color w:val="000000"/>
        </w:rPr>
        <w:t>for the reference year. Certain grid cells may register zero cars, whereby the ratio cannot be computed. For such cases, we calculated the global median of the ratio and borrowed the computed value for the affected cells. The grid-level ratios from the reference year were then used as multiplying factor to predict the city-specific population from the average number of cars that were calculated for the matching months in 2020 (COVID-19) and 2022 (War).</w:t>
      </w:r>
    </w:p>
    <w:p w14:paraId="3A01EB49" w14:textId="77777777"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In the regression method, in contrast, we estimated the baseline population</w:t>
      </w:r>
      <w:r>
        <w:rPr>
          <w:rFonts w:ascii="Cambria Math" w:eastAsia="Cambria Math" w:hAnsi="Cambria Math" w:cs="Cambria Math"/>
          <w:i/>
          <w:color w:val="000000"/>
        </w:rPr>
        <w:t>∼</w:t>
      </w:r>
      <w:r>
        <w:rPr>
          <w:rFonts w:ascii="Arial" w:eastAsia="Arial" w:hAnsi="Arial" w:cs="Arial"/>
          <w:color w:val="000000"/>
        </w:rPr>
        <w:t>car relationship through a Generalized Additive Model (GAM), as prior examination indicated an asymptotic trend when plotting the two variables irrespective of the grid cell index. Unlike the ratio method, GAMs are a class of statistical model in which the uncertainty can be retrieved in both estimation and prediction phase. These models constitute a powerful extension of GLMs (Generalized Linear Models), whereby the linearity assumption of the predictor(s) can be relaxed through smoothing functions (</w:t>
      </w:r>
      <w:r>
        <w:rPr>
          <w:rFonts w:ascii="Arial" w:eastAsia="Arial" w:hAnsi="Arial" w:cs="Arial"/>
        </w:rPr>
        <w:t>Hastie and Tibshirani</w:t>
      </w:r>
      <w:r>
        <w:rPr>
          <w:rFonts w:ascii="Arial" w:eastAsia="Arial" w:hAnsi="Arial" w:cs="Arial"/>
          <w:color w:val="000000"/>
        </w:rPr>
        <w:t xml:space="preserve">, </w:t>
      </w:r>
      <w:r>
        <w:rPr>
          <w:rFonts w:ascii="Arial" w:eastAsia="Arial" w:hAnsi="Arial" w:cs="Arial"/>
        </w:rPr>
        <w:t>1990</w:t>
      </w:r>
      <w:r>
        <w:rPr>
          <w:rFonts w:ascii="Arial" w:eastAsia="Arial" w:hAnsi="Arial" w:cs="Arial"/>
          <w:color w:val="000000"/>
        </w:rPr>
        <w:t>).</w:t>
      </w:r>
    </w:p>
    <w:p w14:paraId="4C6D92D6" w14:textId="4F7867A8" w:rsidR="004C6412" w:rsidRPr="00E171E9" w:rsidRDefault="00000000" w:rsidP="00E171E9">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 xml:space="preserve">Similar to GLMs, the response variable </w:t>
      </w:r>
      <w:r>
        <w:rPr>
          <w:rFonts w:ascii="Arial" w:eastAsia="Arial" w:hAnsi="Arial" w:cs="Arial"/>
          <w:i/>
          <w:color w:val="000000"/>
        </w:rPr>
        <w:t xml:space="preserve">Y </w:t>
      </w:r>
      <w:r>
        <w:rPr>
          <w:rFonts w:ascii="Arial" w:eastAsia="Arial" w:hAnsi="Arial" w:cs="Arial"/>
          <w:color w:val="000000"/>
        </w:rPr>
        <w:t xml:space="preserve">(herein no. of people) follows a probability distribution from the exponential family (herein Poisson), with the mean </w:t>
      </w:r>
      <w:r>
        <w:rPr>
          <w:rFonts w:ascii="Arial" w:eastAsia="Arial" w:hAnsi="Arial" w:cs="Arial"/>
          <w:i/>
          <w:color w:val="000000"/>
        </w:rPr>
        <w:t xml:space="preserve">µ </w:t>
      </w:r>
      <w:r>
        <w:rPr>
          <w:rFonts w:ascii="Arial" w:eastAsia="Arial" w:hAnsi="Arial" w:cs="Arial"/>
          <w:color w:val="000000"/>
        </w:rPr>
        <w:t xml:space="preserve">= </w:t>
      </w:r>
      <w:proofErr w:type="gramStart"/>
      <w:r>
        <w:rPr>
          <w:rFonts w:ascii="Arial" w:eastAsia="Arial" w:hAnsi="Arial" w:cs="Arial"/>
          <w:i/>
          <w:color w:val="000000"/>
        </w:rPr>
        <w:t>E</w:t>
      </w:r>
      <w:r>
        <w:rPr>
          <w:rFonts w:ascii="Arial" w:eastAsia="Arial" w:hAnsi="Arial" w:cs="Arial"/>
          <w:color w:val="000000"/>
        </w:rPr>
        <w:t>(</w:t>
      </w:r>
      <w:proofErr w:type="gramEnd"/>
      <w:r>
        <w:rPr>
          <w:rFonts w:ascii="Arial" w:eastAsia="Arial" w:hAnsi="Arial" w:cs="Arial"/>
          <w:i/>
          <w:color w:val="000000"/>
        </w:rPr>
        <w:t xml:space="preserve">Y </w:t>
      </w:r>
      <w:r>
        <w:rPr>
          <w:rFonts w:ascii="Arial" w:eastAsia="Arial" w:hAnsi="Arial" w:cs="Arial"/>
          <w:color w:val="000000"/>
        </w:rPr>
        <w:t xml:space="preserve">) linked to an additive non-parametric predictor </w:t>
      </w:r>
      <w:r>
        <w:rPr>
          <w:rFonts w:ascii="Arial" w:eastAsia="Arial" w:hAnsi="Arial" w:cs="Arial"/>
          <w:i/>
          <w:color w:val="000000"/>
        </w:rPr>
        <w:t xml:space="preserve">η </w:t>
      </w:r>
      <w:r>
        <w:rPr>
          <w:rFonts w:ascii="Arial" w:eastAsia="Arial" w:hAnsi="Arial" w:cs="Arial"/>
          <w:color w:val="000000"/>
        </w:rPr>
        <w:t xml:space="preserve">(herein no. of cars) through a link function </w:t>
      </w:r>
      <w:r>
        <w:rPr>
          <w:rFonts w:ascii="Arial" w:eastAsia="Arial" w:hAnsi="Arial" w:cs="Arial"/>
          <w:i/>
          <w:color w:val="000000"/>
        </w:rPr>
        <w:t>g</w:t>
      </w:r>
      <w:r>
        <w:rPr>
          <w:rFonts w:ascii="Arial" w:eastAsia="Arial" w:hAnsi="Arial" w:cs="Arial"/>
          <w:color w:val="000000"/>
        </w:rPr>
        <w:t>(</w:t>
      </w:r>
      <w:r>
        <w:rPr>
          <w:rFonts w:ascii="Arial" w:eastAsia="Arial" w:hAnsi="Arial" w:cs="Arial"/>
          <w:i/>
          <w:color w:val="000000"/>
        </w:rPr>
        <w:t>.</w:t>
      </w:r>
      <w:r>
        <w:rPr>
          <w:rFonts w:ascii="Arial" w:eastAsia="Arial" w:hAnsi="Arial" w:cs="Arial"/>
          <w:color w:val="000000"/>
        </w:rPr>
        <w:t xml:space="preserve">), such that </w:t>
      </w:r>
      <w:r>
        <w:rPr>
          <w:rFonts w:ascii="Arial" w:eastAsia="Arial" w:hAnsi="Arial" w:cs="Arial"/>
          <w:i/>
          <w:color w:val="000000"/>
        </w:rPr>
        <w:t>g</w:t>
      </w:r>
      <w:r>
        <w:rPr>
          <w:rFonts w:ascii="Arial" w:eastAsia="Arial" w:hAnsi="Arial" w:cs="Arial"/>
          <w:color w:val="000000"/>
        </w:rPr>
        <w:t>(</w:t>
      </w:r>
      <w:r>
        <w:rPr>
          <w:rFonts w:ascii="Arial" w:eastAsia="Arial" w:hAnsi="Arial" w:cs="Arial"/>
          <w:i/>
          <w:color w:val="000000"/>
        </w:rPr>
        <w:t>µ</w:t>
      </w:r>
      <w:r>
        <w:rPr>
          <w:rFonts w:ascii="Arial" w:eastAsia="Arial" w:hAnsi="Arial" w:cs="Arial"/>
          <w:color w:val="000000"/>
        </w:rPr>
        <w:t xml:space="preserve">) = </w:t>
      </w:r>
      <w:r>
        <w:rPr>
          <w:rFonts w:ascii="Arial" w:eastAsia="Arial" w:hAnsi="Arial" w:cs="Arial"/>
          <w:i/>
          <w:color w:val="000000"/>
        </w:rPr>
        <w:t>E</w:t>
      </w:r>
      <w:r>
        <w:rPr>
          <w:rFonts w:ascii="Arial" w:eastAsia="Arial" w:hAnsi="Arial" w:cs="Arial"/>
          <w:color w:val="000000"/>
        </w:rPr>
        <w:t>(</w:t>
      </w:r>
      <w:r>
        <w:rPr>
          <w:rFonts w:ascii="Arial" w:eastAsia="Arial" w:hAnsi="Arial" w:cs="Arial"/>
          <w:i/>
          <w:color w:val="000000"/>
        </w:rPr>
        <w:t>η</w:t>
      </w:r>
      <w:r>
        <w:rPr>
          <w:rFonts w:ascii="Arial" w:eastAsia="Arial" w:hAnsi="Arial" w:cs="Arial"/>
          <w:color w:val="000000"/>
        </w:rPr>
        <w:t>). For a given city, and month-year, the model can be thus simplified as:</w:t>
      </w:r>
    </w:p>
    <w:p w14:paraId="237556D4" w14:textId="5E8DC3A0" w:rsidR="00E171E9" w:rsidRDefault="00E171E9" w:rsidP="00D0188A">
      <w:pPr>
        <w:spacing w:before="200" w:after="0" w:line="360" w:lineRule="auto"/>
        <w:jc w:val="center"/>
        <w:rPr>
          <w:rFonts w:ascii="Arial" w:eastAsia="Arial" w:hAnsi="Arial" w:cs="Arial"/>
          <w:color w:val="000000"/>
        </w:rPr>
      </w:pPr>
      <m:oMathPara>
        <m:oMath>
          <m:eqArr>
            <m:eqArrPr>
              <m:maxDist m:val="1"/>
              <m:ctrlPr>
                <w:rPr>
                  <w:rFonts w:ascii="Cambria Math" w:hAnsi="Cambria Math" w:cs="Arial"/>
                  <w:i/>
                </w:rPr>
              </m:ctrlPr>
            </m:eqArrPr>
            <m:e>
              <m:sSub>
                <m:sSubPr>
                  <m:ctrlPr>
                    <w:rPr>
                      <w:rFonts w:ascii="Cambria Math" w:eastAsia="Cambria Math" w:hAnsi="Cambria Math" w:cs="Cambria Math"/>
                      <w:color w:val="000000"/>
                    </w:rPr>
                  </m:ctrlPr>
                </m:sSubPr>
                <m:e>
                  <m:r>
                    <w:rPr>
                      <w:rFonts w:ascii="Cambria Math" w:eastAsia="Cambria Math" w:hAnsi="Cambria Math" w:cs="Cambria Math"/>
                      <w:color w:val="000000"/>
                    </w:rPr>
                    <m:t>Y</m:t>
                  </m:r>
                </m:e>
                <m:sub>
                  <m:r>
                    <w:rPr>
                      <w:rFonts w:ascii="Cambria Math" w:eastAsia="Cambria Math" w:hAnsi="Cambria Math" w:cs="Cambria Math"/>
                      <w:color w:val="000000"/>
                    </w:rPr>
                    <m:t>i</m:t>
                  </m:r>
                </m:sub>
              </m:sSub>
              <m:r>
                <w:rPr>
                  <w:rFonts w:ascii="Cambria Math" w:eastAsia="Cambria Math" w:hAnsi="Cambria Math" w:cs="Cambria Math"/>
                  <w:color w:val="000000"/>
                </w:rPr>
                <m:t>=exp</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β</m:t>
                      </m:r>
                    </m:e>
                    <m:sub>
                      <m:r>
                        <w:rPr>
                          <w:rFonts w:ascii="Cambria Math" w:eastAsia="Cambria Math" w:hAnsi="Cambria Math" w:cs="Cambria Math"/>
                          <w:color w:val="000000"/>
                        </w:rPr>
                        <m:t>0</m:t>
                      </m:r>
                    </m:sub>
                  </m:sSub>
                  <m:r>
                    <w:rPr>
                      <w:rFonts w:ascii="Cambria Math" w:eastAsia="Cambria Math" w:hAnsi="Cambria Math" w:cs="Cambria Math"/>
                      <w:color w:val="000000"/>
                    </w:rPr>
                    <m:t>+f</m:t>
                  </m:r>
                  <m:d>
                    <m:dPr>
                      <m:ctrlPr>
                        <w:rPr>
                          <w:rFonts w:ascii="Cambria Math" w:eastAsia="Cambria Math" w:hAnsi="Cambria Math" w:cs="Cambria Math"/>
                          <w:color w:val="000000"/>
                        </w:rPr>
                      </m:ctrlPr>
                    </m:dPr>
                    <m:e>
                      <m:sSub>
                        <m:sSubPr>
                          <m:ctrlPr>
                            <w:rPr>
                              <w:rFonts w:ascii="Cambria Math" w:eastAsia="Cambria Math" w:hAnsi="Cambria Math" w:cs="Cambria Math"/>
                              <w:color w:val="000000"/>
                            </w:rPr>
                          </m:ctrlPr>
                        </m:sSubPr>
                        <m:e>
                          <m:r>
                            <w:rPr>
                              <w:rFonts w:ascii="Cambria Math" w:eastAsia="Cambria Math" w:hAnsi="Cambria Math" w:cs="Cambria Math"/>
                              <w:color w:val="000000"/>
                            </w:rPr>
                            <m:t>X</m:t>
                          </m:r>
                        </m:e>
                        <m:sub>
                          <m:r>
                            <w:rPr>
                              <w:rFonts w:ascii="Cambria Math" w:eastAsia="Cambria Math" w:hAnsi="Cambria Math" w:cs="Cambria Math"/>
                              <w:color w:val="000000"/>
                            </w:rPr>
                            <m:t>i</m:t>
                          </m:r>
                        </m:sub>
                      </m:sSub>
                    </m:e>
                  </m:d>
                  <m:r>
                    <w:rPr>
                      <w:rFonts w:ascii="Cambria Math" w:eastAsia="Cambria Math" w:hAnsi="Cambria Math" w:cs="Cambria Math"/>
                      <w:color w:val="000000"/>
                    </w:rPr>
                    <m:t xml:space="preserve">+ </m:t>
                  </m:r>
                  <m:sSub>
                    <m:sSubPr>
                      <m:ctrlPr>
                        <w:rPr>
                          <w:rFonts w:ascii="Cambria Math" w:eastAsia="Cambria Math" w:hAnsi="Cambria Math" w:cs="Cambria Math"/>
                          <w:color w:val="000000"/>
                        </w:rPr>
                      </m:ctrlPr>
                    </m:sSubPr>
                    <m:e>
                      <m:r>
                        <w:rPr>
                          <w:rFonts w:ascii="Cambria Math" w:eastAsia="Cambria Math" w:hAnsi="Cambria Math" w:cs="Cambria Math"/>
                          <w:color w:val="000000"/>
                        </w:rPr>
                        <m:t>ε</m:t>
                      </m:r>
                    </m:e>
                    <m:sub>
                      <m:r>
                        <w:rPr>
                          <w:rFonts w:ascii="Cambria Math" w:eastAsia="Cambria Math" w:hAnsi="Cambria Math" w:cs="Cambria Math"/>
                          <w:color w:val="000000"/>
                        </w:rPr>
                        <m:t>i</m:t>
                      </m:r>
                    </m:sub>
                  </m:sSub>
                </m:e>
              </m:d>
              <m:r>
                <w:rPr>
                  <w:rFonts w:ascii="Cambria Math" w:hAnsi="Cambria Math" w:cs="Arial"/>
                </w:rPr>
                <m:t xml:space="preserve"> #equation </m:t>
              </m:r>
              <m:d>
                <m:dPr>
                  <m:ctrlPr>
                    <w:rPr>
                      <w:rFonts w:ascii="Cambria Math" w:hAnsi="Cambria Math" w:cs="Arial"/>
                      <w:i/>
                    </w:rPr>
                  </m:ctrlPr>
                </m:dPr>
                <m:e>
                  <m:r>
                    <w:rPr>
                      <w:rFonts w:ascii="Cambria Math" w:hAnsi="Cambria Math" w:cs="Arial"/>
                    </w:rPr>
                    <m:t>4</m:t>
                  </m:r>
                </m:e>
              </m:d>
            </m:e>
          </m:eqArr>
        </m:oMath>
      </m:oMathPara>
    </w:p>
    <w:p w14:paraId="62AE37EB" w14:textId="73F300AB" w:rsidR="00073438" w:rsidRDefault="00000000">
      <w:pPr>
        <w:pBdr>
          <w:top w:val="nil"/>
          <w:left w:val="nil"/>
          <w:bottom w:val="nil"/>
          <w:right w:val="nil"/>
          <w:between w:val="nil"/>
        </w:pBdr>
        <w:spacing w:before="200" w:after="0" w:line="360" w:lineRule="auto"/>
        <w:rPr>
          <w:rFonts w:ascii="Arial" w:eastAsia="Arial" w:hAnsi="Arial" w:cs="Arial"/>
          <w:color w:val="000000"/>
        </w:rPr>
      </w:pPr>
      <w:r>
        <w:rPr>
          <w:rFonts w:ascii="Arial" w:eastAsia="Arial" w:hAnsi="Arial" w:cs="Arial"/>
          <w:color w:val="000000"/>
        </w:rPr>
        <w:t xml:space="preserve">where </w:t>
      </w:r>
      <m:oMath>
        <m:sSub>
          <m:sSubPr>
            <m:ctrlPr>
              <w:rPr>
                <w:rFonts w:ascii="Cambria Math" w:eastAsia="Cambria Math" w:hAnsi="Cambria Math" w:cs="Cambria Math"/>
                <w:color w:val="000000"/>
              </w:rPr>
            </m:ctrlPr>
          </m:sSubPr>
          <m:e>
            <m:r>
              <w:rPr>
                <w:rFonts w:ascii="Cambria Math" w:hAnsi="Cambria Math"/>
              </w:rPr>
              <m:t>β</m:t>
            </m:r>
          </m:e>
          <m:sub>
            <m:r>
              <w:rPr>
                <w:rFonts w:ascii="Cambria Math" w:eastAsia="Cambria Math" w:hAnsi="Cambria Math" w:cs="Cambria Math"/>
                <w:color w:val="000000"/>
              </w:rPr>
              <m:t>0</m:t>
            </m:r>
          </m:sub>
        </m:sSub>
      </m:oMath>
      <w:r>
        <w:rPr>
          <w:rFonts w:ascii="Arial" w:eastAsia="Arial" w:hAnsi="Arial" w:cs="Arial"/>
          <w:color w:val="000000"/>
        </w:rPr>
        <w:t xml:space="preserve"> is the intercept (i.e., global average of cars), </w:t>
      </w:r>
      <m:oMath>
        <m:r>
          <w:rPr>
            <w:rFonts w:ascii="Cambria Math" w:eastAsia="Cambria Math" w:hAnsi="Cambria Math" w:cs="Cambria Math"/>
            <w:color w:val="000000"/>
          </w:rPr>
          <m:t>f</m:t>
        </m:r>
      </m:oMath>
      <w:r>
        <w:rPr>
          <w:rFonts w:ascii="Arial" w:eastAsia="Arial" w:hAnsi="Arial" w:cs="Arial"/>
          <w:color w:val="000000"/>
        </w:rPr>
        <w:t xml:space="preserve">(.) the cubic spline function, ε the error term, and </w:t>
      </w:r>
      <w:r>
        <w:rPr>
          <w:rFonts w:ascii="Arial" w:eastAsia="Arial" w:hAnsi="Arial" w:cs="Arial"/>
          <w:i/>
          <w:color w:val="000000"/>
        </w:rPr>
        <w:t>i</w:t>
      </w:r>
      <w:r>
        <w:rPr>
          <w:rFonts w:ascii="Arial" w:eastAsia="Arial" w:hAnsi="Arial" w:cs="Arial"/>
          <w:color w:val="000000"/>
        </w:rPr>
        <w:t xml:space="preserve"> the grid cell index. </w:t>
      </w:r>
    </w:p>
    <w:p w14:paraId="50A42E74" w14:textId="77777777" w:rsidR="00073438" w:rsidRDefault="00000000">
      <w:pPr>
        <w:pBdr>
          <w:top w:val="nil"/>
          <w:left w:val="nil"/>
          <w:bottom w:val="nil"/>
          <w:right w:val="nil"/>
          <w:between w:val="nil"/>
        </w:pBdr>
        <w:spacing w:before="200" w:after="0" w:line="360" w:lineRule="auto"/>
        <w:rPr>
          <w:rFonts w:ascii="Arial" w:eastAsia="Arial" w:hAnsi="Arial" w:cs="Arial"/>
          <w:color w:val="000000"/>
        </w:rPr>
      </w:pPr>
      <w:r>
        <w:rPr>
          <w:rFonts w:ascii="Arial" w:eastAsia="Arial" w:hAnsi="Arial" w:cs="Arial"/>
          <w:color w:val="000000"/>
        </w:rPr>
        <w:t xml:space="preserve">All GAM models were fitted through the </w:t>
      </w:r>
      <w:r>
        <w:rPr>
          <w:rFonts w:ascii="Arial" w:eastAsia="Arial" w:hAnsi="Arial" w:cs="Arial"/>
          <w:smallCaps/>
          <w:color w:val="000000"/>
        </w:rPr>
        <w:t>mgcv</w:t>
      </w:r>
      <w:r>
        <w:rPr>
          <w:rFonts w:ascii="Arial" w:eastAsia="Arial" w:hAnsi="Arial" w:cs="Arial"/>
          <w:color w:val="000000"/>
        </w:rPr>
        <w:t xml:space="preserve"> R-package (</w:t>
      </w:r>
      <w:r>
        <w:rPr>
          <w:rFonts w:ascii="Arial" w:eastAsia="Arial" w:hAnsi="Arial" w:cs="Arial"/>
        </w:rPr>
        <w:t>Wood</w:t>
      </w:r>
      <w:r>
        <w:rPr>
          <w:rFonts w:ascii="Arial" w:eastAsia="Arial" w:hAnsi="Arial" w:cs="Arial"/>
          <w:color w:val="000000"/>
        </w:rPr>
        <w:t xml:space="preserve">, </w:t>
      </w:r>
      <w:r>
        <w:rPr>
          <w:rFonts w:ascii="Arial" w:eastAsia="Arial" w:hAnsi="Arial" w:cs="Arial"/>
        </w:rPr>
        <w:t>2017</w:t>
      </w:r>
      <w:r>
        <w:rPr>
          <w:rFonts w:ascii="Arial" w:eastAsia="Arial" w:hAnsi="Arial" w:cs="Arial"/>
          <w:color w:val="000000"/>
        </w:rPr>
        <w:t xml:space="preserve">), and model assumptions checked visually through the </w:t>
      </w:r>
      <w:r>
        <w:rPr>
          <w:rFonts w:ascii="Arial" w:eastAsia="Arial" w:hAnsi="Arial" w:cs="Arial"/>
          <w:smallCaps/>
          <w:color w:val="000000"/>
        </w:rPr>
        <w:t>mgc</w:t>
      </w:r>
      <w:r>
        <w:rPr>
          <w:rFonts w:ascii="Arial" w:eastAsia="Arial" w:hAnsi="Arial" w:cs="Arial"/>
          <w:color w:val="000000"/>
        </w:rPr>
        <w:t>V</w:t>
      </w:r>
      <w:r>
        <w:rPr>
          <w:rFonts w:ascii="Arial" w:eastAsia="Arial" w:hAnsi="Arial" w:cs="Arial"/>
          <w:smallCaps/>
          <w:color w:val="000000"/>
        </w:rPr>
        <w:t>iz</w:t>
      </w:r>
      <w:r>
        <w:rPr>
          <w:rFonts w:ascii="Arial" w:eastAsia="Arial" w:hAnsi="Arial" w:cs="Arial"/>
          <w:color w:val="000000"/>
        </w:rPr>
        <w:t xml:space="preserve"> package (</w:t>
      </w:r>
      <w:r>
        <w:rPr>
          <w:rFonts w:ascii="Arial" w:eastAsia="Arial" w:hAnsi="Arial" w:cs="Arial"/>
        </w:rPr>
        <w:t>Fasiolo et al</w:t>
      </w:r>
      <w:r>
        <w:rPr>
          <w:rFonts w:ascii="Arial" w:eastAsia="Arial" w:hAnsi="Arial" w:cs="Arial"/>
          <w:color w:val="000000"/>
        </w:rPr>
        <w:t xml:space="preserve">, </w:t>
      </w:r>
      <w:r>
        <w:rPr>
          <w:rFonts w:ascii="Arial" w:eastAsia="Arial" w:hAnsi="Arial" w:cs="Arial"/>
        </w:rPr>
        <w:t>2019</w:t>
      </w:r>
      <w:r>
        <w:rPr>
          <w:rFonts w:ascii="Arial" w:eastAsia="Arial" w:hAnsi="Arial" w:cs="Arial"/>
          <w:color w:val="000000"/>
        </w:rPr>
        <w:t xml:space="preserve">). The </w:t>
      </w:r>
      <w:r>
        <w:rPr>
          <w:rFonts w:ascii="Arial" w:eastAsia="Arial" w:hAnsi="Arial" w:cs="Arial"/>
          <w:color w:val="000000"/>
        </w:rPr>
        <w:lastRenderedPageBreak/>
        <w:t>parameters from the fitted models were ultimately used to predict the grid-level population for the matching months in 2020 and 2022 based on their average number of cars, akin to the ratio method.</w:t>
      </w:r>
    </w:p>
    <w:p w14:paraId="4596EA30" w14:textId="77777777" w:rsidR="00073438" w:rsidRDefault="00000000">
      <w:pPr>
        <w:pBdr>
          <w:top w:val="nil"/>
          <w:left w:val="nil"/>
          <w:bottom w:val="nil"/>
          <w:right w:val="nil"/>
          <w:between w:val="nil"/>
        </w:pBdr>
        <w:spacing w:before="200" w:after="0" w:line="360" w:lineRule="auto"/>
        <w:rPr>
          <w:rFonts w:ascii="Arial" w:eastAsia="Arial" w:hAnsi="Arial" w:cs="Arial"/>
          <w:color w:val="000000"/>
        </w:rPr>
      </w:pPr>
      <w:r>
        <w:rPr>
          <w:rFonts w:ascii="Arial" w:eastAsia="Arial" w:hAnsi="Arial" w:cs="Arial"/>
          <w:color w:val="000000"/>
        </w:rPr>
        <w:t>For both approaches we calculated the change in population size relative to the baseline population. Computations were performed on both grid-cell and global level, where the latter was calculated by summing up the grid-level populations.</w:t>
      </w:r>
    </w:p>
    <w:p w14:paraId="49A3094E" w14:textId="77777777" w:rsidR="00073438" w:rsidRDefault="00073438">
      <w:pPr>
        <w:rPr>
          <w:rFonts w:ascii="Arial" w:eastAsia="Arial" w:hAnsi="Arial" w:cs="Arial"/>
          <w:b/>
        </w:rPr>
      </w:pPr>
    </w:p>
    <w:p w14:paraId="0EA8D553" w14:textId="77777777" w:rsidR="00073438" w:rsidRDefault="00000000">
      <w:pPr>
        <w:numPr>
          <w:ilvl w:val="2"/>
          <w:numId w:val="1"/>
        </w:numPr>
        <w:pBdr>
          <w:top w:val="nil"/>
          <w:left w:val="nil"/>
          <w:bottom w:val="nil"/>
          <w:right w:val="nil"/>
          <w:between w:val="nil"/>
        </w:pBdr>
        <w:ind w:left="567"/>
        <w:rPr>
          <w:rFonts w:ascii="Arial" w:eastAsia="Arial" w:hAnsi="Arial" w:cs="Arial"/>
          <w:b/>
          <w:color w:val="000000"/>
        </w:rPr>
      </w:pPr>
      <w:r>
        <w:rPr>
          <w:rFonts w:ascii="Arial" w:eastAsia="Arial" w:hAnsi="Arial" w:cs="Arial"/>
          <w:b/>
          <w:color w:val="000000"/>
        </w:rPr>
        <w:t>Understanding the effect of imagery features on car detection</w:t>
      </w:r>
    </w:p>
    <w:p w14:paraId="7E0C7869" w14:textId="77777777"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It is paramount to understand the influence of imagery-related characteristics on the CNN’s model capacity to detect cars, as it influences the IDP estimates. Cloud obstruction, sun elevation and off-Nadir angles, for example, can influence the geometry of the image and hence accuracy of the object detection (</w:t>
      </w:r>
      <w:r>
        <w:rPr>
          <w:rFonts w:ascii="Arial" w:eastAsia="Arial" w:hAnsi="Arial" w:cs="Arial"/>
        </w:rPr>
        <w:t>Li et al</w:t>
      </w:r>
      <w:r>
        <w:rPr>
          <w:rFonts w:ascii="Arial" w:eastAsia="Arial" w:hAnsi="Arial" w:cs="Arial"/>
          <w:color w:val="000000"/>
        </w:rPr>
        <w:t xml:space="preserve">, </w:t>
      </w:r>
      <w:r>
        <w:rPr>
          <w:rFonts w:ascii="Arial" w:eastAsia="Arial" w:hAnsi="Arial" w:cs="Arial"/>
        </w:rPr>
        <w:t>2020b</w:t>
      </w:r>
      <w:r>
        <w:rPr>
          <w:rFonts w:ascii="Arial" w:eastAsia="Arial" w:hAnsi="Arial" w:cs="Arial"/>
          <w:color w:val="000000"/>
        </w:rPr>
        <w:t xml:space="preserve">; </w:t>
      </w:r>
      <w:r>
        <w:rPr>
          <w:rFonts w:ascii="Arial" w:eastAsia="Arial" w:hAnsi="Arial" w:cs="Arial"/>
        </w:rPr>
        <w:t>Wang et al</w:t>
      </w:r>
      <w:r>
        <w:rPr>
          <w:rFonts w:ascii="Arial" w:eastAsia="Arial" w:hAnsi="Arial" w:cs="Arial"/>
          <w:color w:val="000000"/>
        </w:rPr>
        <w:t xml:space="preserve">, </w:t>
      </w:r>
      <w:r>
        <w:rPr>
          <w:rFonts w:ascii="Arial" w:eastAsia="Arial" w:hAnsi="Arial" w:cs="Arial"/>
        </w:rPr>
        <w:t>2022</w:t>
      </w:r>
      <w:r>
        <w:rPr>
          <w:rFonts w:ascii="Arial" w:eastAsia="Arial" w:hAnsi="Arial" w:cs="Arial"/>
          <w:color w:val="000000"/>
        </w:rPr>
        <w:t xml:space="preserve">). Thus, to examine the overall effect of these features on car detection, we conducted a Generalized Linear Model (GLM) through the </w:t>
      </w:r>
      <w:r>
        <w:rPr>
          <w:rFonts w:ascii="Arial" w:eastAsia="Arial" w:hAnsi="Arial" w:cs="Arial"/>
          <w:smallCaps/>
          <w:color w:val="000000"/>
        </w:rPr>
        <w:t>stats</w:t>
      </w:r>
      <w:r>
        <w:rPr>
          <w:rFonts w:ascii="Arial" w:eastAsia="Arial" w:hAnsi="Arial" w:cs="Arial"/>
          <w:color w:val="000000"/>
        </w:rPr>
        <w:t xml:space="preserve"> R-package. The number of cars were standardized by the area of the given imagery (i.e., car density), log-transformed, and modelled via a Gaussian probability distribution. Among the imagery features, we evaluated the effect of image resolution (categorical), off-Nadir angle (numeric), sun elevation (numeric), cloud coverage (numeric), and presence of snow (categorical). Model assumptions were visually assessed to evaluate the residuals’ normality, homoscedasticity and independence.</w:t>
      </w:r>
    </w:p>
    <w:p w14:paraId="3F745B3E" w14:textId="581DF6BE"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 xml:space="preserve">Our results revealed that all tested covariates significantly affected the car detection, except the cloud coverage (Table </w:t>
      </w:r>
      <w:hyperlink w:anchor="_heading=h.gjdgxs">
        <w:r>
          <w:rPr>
            <w:rFonts w:ascii="Arial" w:eastAsia="Arial" w:hAnsi="Arial" w:cs="Arial"/>
            <w:color w:val="0000FF"/>
          </w:rPr>
          <w:t>1</w:t>
        </w:r>
      </w:hyperlink>
      <w:r>
        <w:rPr>
          <w:rFonts w:ascii="Arial" w:eastAsia="Arial" w:hAnsi="Arial" w:cs="Arial"/>
          <w:color w:val="000000"/>
        </w:rPr>
        <w:t xml:space="preserve">). Higher image resolution was generally associated with higher densities of detected cars (Table </w:t>
      </w:r>
      <w:hyperlink w:anchor="_heading=h.gjdgxs">
        <w:r>
          <w:rPr>
            <w:rFonts w:ascii="Arial" w:eastAsia="Arial" w:hAnsi="Arial" w:cs="Arial"/>
            <w:color w:val="0000FF"/>
          </w:rPr>
          <w:t>1</w:t>
        </w:r>
      </w:hyperlink>
      <w:r>
        <w:rPr>
          <w:rFonts w:ascii="Arial" w:eastAsia="Arial" w:hAnsi="Arial" w:cs="Arial"/>
          <w:color w:val="000000"/>
        </w:rPr>
        <w:t xml:space="preserve">; Fig. </w:t>
      </w:r>
      <w:sdt>
        <w:sdtPr>
          <w:tag w:val="goog_rdk_343"/>
          <w:id w:val="-271862777"/>
        </w:sdtPr>
        <w:sdtContent>
          <w:ins w:id="470" w:author="Marie-Christine Rufener" w:date="2024-07-07T19:59:00Z">
            <w:r>
              <w:rPr>
                <w:rFonts w:ascii="Arial" w:eastAsia="Arial" w:hAnsi="Arial" w:cs="Arial"/>
                <w:color w:val="000000"/>
              </w:rPr>
              <w:t>7</w:t>
            </w:r>
          </w:ins>
        </w:sdtContent>
      </w:sdt>
      <w:sdt>
        <w:sdtPr>
          <w:tag w:val="goog_rdk_344"/>
          <w:id w:val="-561560146"/>
        </w:sdtPr>
        <w:sdtContent>
          <w:del w:id="471" w:author="Marie-Christine Rufener" w:date="2024-07-07T19:59:00Z">
            <w:r>
              <w:fldChar w:fldCharType="begin"/>
            </w:r>
            <w:r>
              <w:delInstrText>HYPERLINK \l "_heading=h.43ky6rz"</w:delInstrText>
            </w:r>
            <w:r>
              <w:fldChar w:fldCharType="separate"/>
            </w:r>
            <w:r>
              <w:rPr>
                <w:rFonts w:ascii="Arial" w:eastAsia="Arial" w:hAnsi="Arial" w:cs="Arial"/>
                <w:color w:val="0000FF"/>
              </w:rPr>
              <w:delText>3</w:delText>
            </w:r>
            <w:r>
              <w:fldChar w:fldCharType="end"/>
            </w:r>
          </w:del>
        </w:sdtContent>
      </w:sdt>
      <w:r>
        <w:rPr>
          <w:rFonts w:ascii="Arial" w:eastAsia="Arial" w:hAnsi="Arial" w:cs="Arial"/>
          <w:color w:val="000000"/>
        </w:rPr>
        <w:t>a and</w:t>
      </w:r>
      <w:ins w:id="472" w:author="Marie-Christine ." w:date="2024-07-18T10:37:00Z" w16du:dateUtc="2024-07-18T13:37:00Z">
        <w:r w:rsidR="00955A99">
          <w:rPr>
            <w:rFonts w:ascii="Arial" w:eastAsia="Arial" w:hAnsi="Arial" w:cs="Arial"/>
            <w:color w:val="000000"/>
          </w:rPr>
          <w:t xml:space="preserve"> </w:t>
        </w:r>
        <w:r w:rsidR="00955A99">
          <w:rPr>
            <w:rFonts w:ascii="Arial" w:eastAsiaTheme="minorEastAsia" w:hAnsi="Arial" w:cs="Arial"/>
          </w:rPr>
          <w:t>Supplementary</w:t>
        </w:r>
      </w:ins>
      <w:r>
        <w:rPr>
          <w:rFonts w:ascii="Arial" w:eastAsia="Arial" w:hAnsi="Arial" w:cs="Arial"/>
          <w:color w:val="000000"/>
        </w:rPr>
        <w:t xml:space="preserve"> Fig. </w:t>
      </w:r>
      <w:sdt>
        <w:sdtPr>
          <w:tag w:val="goog_rdk_345"/>
          <w:id w:val="-2108498903"/>
        </w:sdtPr>
        <w:sdtContent>
          <w:ins w:id="473" w:author="Marie-Christine Rufener" w:date="2024-07-07T20:01:00Z">
            <w:r>
              <w:rPr>
                <w:rFonts w:ascii="Arial" w:eastAsia="Arial" w:hAnsi="Arial" w:cs="Arial"/>
                <w:color w:val="000000"/>
              </w:rPr>
              <w:t>S19</w:t>
            </w:r>
          </w:ins>
        </w:sdtContent>
      </w:sdt>
      <w:sdt>
        <w:sdtPr>
          <w:tag w:val="goog_rdk_346"/>
          <w:id w:val="-2112889830"/>
        </w:sdtPr>
        <w:sdtContent>
          <w:del w:id="474" w:author="Marie-Christine Rufener" w:date="2024-07-07T20:01:00Z">
            <w:r>
              <w:fldChar w:fldCharType="begin"/>
            </w:r>
            <w:r>
              <w:delInstrText>HYPERLINK \l "_heading=h.1x0gk37"</w:delInstrText>
            </w:r>
            <w:r>
              <w:fldChar w:fldCharType="separate"/>
            </w:r>
            <w:r>
              <w:rPr>
                <w:rFonts w:ascii="Arial" w:eastAsia="Arial" w:hAnsi="Arial" w:cs="Arial"/>
                <w:color w:val="0000FF"/>
              </w:rPr>
              <w:delText>B4</w:delText>
            </w:r>
            <w:r>
              <w:fldChar w:fldCharType="end"/>
            </w:r>
          </w:del>
        </w:sdtContent>
      </w:sdt>
      <w:r>
        <w:rPr>
          <w:rFonts w:ascii="Arial" w:eastAsia="Arial" w:hAnsi="Arial" w:cs="Arial"/>
          <w:color w:val="000000"/>
        </w:rPr>
        <w:t xml:space="preserve">). The presence of snow </w:t>
      </w:r>
      <w:del w:id="475" w:author="Marie-Christine ." w:date="2024-07-18T10:38:00Z" w16du:dateUtc="2024-07-18T13:38:00Z">
        <w:r w:rsidDel="00955A99">
          <w:rPr>
            <w:rFonts w:ascii="Arial" w:eastAsia="Arial" w:hAnsi="Arial" w:cs="Arial"/>
            <w:color w:val="000000"/>
          </w:rPr>
          <w:delText xml:space="preserve">in the imagery </w:delText>
        </w:r>
      </w:del>
      <w:r>
        <w:rPr>
          <w:rFonts w:ascii="Arial" w:eastAsia="Arial" w:hAnsi="Arial" w:cs="Arial"/>
          <w:color w:val="000000"/>
        </w:rPr>
        <w:t xml:space="preserve">was negatively related to car densities, meaning that a higher number of detected cars tended to be associated with </w:t>
      </w:r>
      <w:ins w:id="476" w:author="Marie-Christine ." w:date="2024-07-18T10:39:00Z" w16du:dateUtc="2024-07-18T13:39:00Z">
        <w:r w:rsidR="00955A99">
          <w:rPr>
            <w:rFonts w:ascii="Arial" w:eastAsia="Arial" w:hAnsi="Arial" w:cs="Arial"/>
            <w:color w:val="000000"/>
          </w:rPr>
          <w:t>non-snowy days</w:t>
        </w:r>
      </w:ins>
      <w:del w:id="477" w:author="Marie-Christine ." w:date="2024-07-18T10:39:00Z" w16du:dateUtc="2024-07-18T13:39:00Z">
        <w:r w:rsidDel="00955A99">
          <w:rPr>
            <w:rFonts w:ascii="Arial" w:eastAsia="Arial" w:hAnsi="Arial" w:cs="Arial"/>
            <w:color w:val="000000"/>
          </w:rPr>
          <w:delText>the absence of snow</w:delText>
        </w:r>
      </w:del>
      <w:r>
        <w:rPr>
          <w:rFonts w:ascii="Arial" w:eastAsia="Arial" w:hAnsi="Arial" w:cs="Arial"/>
          <w:color w:val="000000"/>
        </w:rPr>
        <w:t xml:space="preserve"> (Table </w:t>
      </w:r>
      <w:hyperlink w:anchor="_heading=h.gjdgxs">
        <w:r>
          <w:rPr>
            <w:rFonts w:ascii="Arial" w:eastAsia="Arial" w:hAnsi="Arial" w:cs="Arial"/>
            <w:color w:val="0000FF"/>
          </w:rPr>
          <w:t>1</w:t>
        </w:r>
      </w:hyperlink>
      <w:r>
        <w:rPr>
          <w:rFonts w:ascii="Arial" w:eastAsia="Arial" w:hAnsi="Arial" w:cs="Arial"/>
          <w:color w:val="000000"/>
        </w:rPr>
        <w:t xml:space="preserve">; Fig. </w:t>
      </w:r>
      <w:sdt>
        <w:sdtPr>
          <w:tag w:val="goog_rdk_347"/>
          <w:id w:val="881361958"/>
        </w:sdtPr>
        <w:sdtContent>
          <w:ins w:id="478" w:author="Marie-Christine Rufener" w:date="2024-07-07T20:01:00Z">
            <w:r>
              <w:rPr>
                <w:rFonts w:ascii="Arial" w:eastAsia="Arial" w:hAnsi="Arial" w:cs="Arial"/>
                <w:color w:val="000000"/>
              </w:rPr>
              <w:t>7</w:t>
            </w:r>
          </w:ins>
        </w:sdtContent>
      </w:sdt>
      <w:sdt>
        <w:sdtPr>
          <w:tag w:val="goog_rdk_348"/>
          <w:id w:val="-267843339"/>
        </w:sdtPr>
        <w:sdtContent>
          <w:del w:id="479" w:author="Marie-Christine Rufener" w:date="2024-07-07T20:01:00Z">
            <w:r>
              <w:fldChar w:fldCharType="begin"/>
            </w:r>
            <w:r>
              <w:delInstrText>HYPERLINK \l "_heading=h.43ky6rz"</w:delInstrText>
            </w:r>
            <w:r>
              <w:fldChar w:fldCharType="separate"/>
            </w:r>
            <w:r>
              <w:rPr>
                <w:rFonts w:ascii="Arial" w:eastAsia="Arial" w:hAnsi="Arial" w:cs="Arial"/>
                <w:color w:val="0000FF"/>
              </w:rPr>
              <w:delText>3</w:delText>
            </w:r>
            <w:r>
              <w:fldChar w:fldCharType="end"/>
            </w:r>
          </w:del>
        </w:sdtContent>
      </w:sdt>
      <w:r>
        <w:rPr>
          <w:rFonts w:ascii="Arial" w:eastAsia="Arial" w:hAnsi="Arial" w:cs="Arial"/>
          <w:color w:val="000000"/>
        </w:rPr>
        <w:t xml:space="preserve">b). </w:t>
      </w:r>
      <w:ins w:id="480" w:author="Marie-Christine ." w:date="2024-07-18T10:39:00Z" w16du:dateUtc="2024-07-18T13:39:00Z">
        <w:r w:rsidR="00955A99">
          <w:rPr>
            <w:rFonts w:ascii="Arial" w:eastAsiaTheme="minorEastAsia" w:hAnsi="Arial" w:cs="Arial"/>
          </w:rPr>
          <w:t>Supplementary</w:t>
        </w:r>
        <w:r w:rsidR="00955A99">
          <w:rPr>
            <w:rFonts w:ascii="Arial" w:eastAsia="Arial" w:hAnsi="Arial" w:cs="Arial"/>
            <w:color w:val="000000"/>
          </w:rPr>
          <w:t xml:space="preserve"> </w:t>
        </w:r>
      </w:ins>
      <w:r>
        <w:rPr>
          <w:rFonts w:ascii="Arial" w:eastAsia="Arial" w:hAnsi="Arial" w:cs="Arial"/>
          <w:color w:val="000000"/>
        </w:rPr>
        <w:t xml:space="preserve">Figure </w:t>
      </w:r>
      <w:sdt>
        <w:sdtPr>
          <w:tag w:val="goog_rdk_349"/>
          <w:id w:val="-326431129"/>
        </w:sdtPr>
        <w:sdtContent>
          <w:ins w:id="481" w:author="Marie-Christine Rufener" w:date="2024-07-07T20:02:00Z">
            <w:r>
              <w:rPr>
                <w:rFonts w:ascii="Arial" w:eastAsia="Arial" w:hAnsi="Arial" w:cs="Arial"/>
                <w:color w:val="000000"/>
              </w:rPr>
              <w:t>S20</w:t>
            </w:r>
          </w:ins>
        </w:sdtContent>
      </w:sdt>
      <w:sdt>
        <w:sdtPr>
          <w:tag w:val="goog_rdk_350"/>
          <w:id w:val="-490412170"/>
        </w:sdtPr>
        <w:sdtContent>
          <w:del w:id="482" w:author="Marie-Christine Rufener" w:date="2024-07-07T20:02:00Z">
            <w:r>
              <w:fldChar w:fldCharType="begin"/>
            </w:r>
            <w:r>
              <w:delInstrText>HYPERLINK \l "_heading=h.4h042r0"</w:delInstrText>
            </w:r>
            <w:r>
              <w:fldChar w:fldCharType="separate"/>
            </w:r>
            <w:r>
              <w:rPr>
                <w:rFonts w:ascii="Arial" w:eastAsia="Arial" w:hAnsi="Arial" w:cs="Arial"/>
                <w:color w:val="0000FF"/>
              </w:rPr>
              <w:delText>B5</w:delText>
            </w:r>
            <w:r>
              <w:fldChar w:fldCharType="end"/>
            </w:r>
          </w:del>
        </w:sdtContent>
      </w:sdt>
      <w:r>
        <w:rPr>
          <w:rFonts w:ascii="Arial" w:eastAsia="Arial" w:hAnsi="Arial" w:cs="Arial"/>
          <w:color w:val="0000FF"/>
        </w:rPr>
        <w:t xml:space="preserve"> </w:t>
      </w:r>
      <w:r>
        <w:rPr>
          <w:rFonts w:ascii="Arial" w:eastAsia="Arial" w:hAnsi="Arial" w:cs="Arial"/>
          <w:color w:val="000000"/>
        </w:rPr>
        <w:t xml:space="preserve">shows an example of the impact of snow on car detection, reducing the contrast between cars and their surroundings, making it more </w:t>
      </w:r>
      <w:r>
        <w:rPr>
          <w:rFonts w:ascii="Arial" w:eastAsia="Arial" w:hAnsi="Arial" w:cs="Arial"/>
          <w:color w:val="000000"/>
        </w:rPr>
        <w:lastRenderedPageBreak/>
        <w:t>difficult for the model to discern cars in the image.</w:t>
      </w:r>
    </w:p>
    <w:p w14:paraId="6DDD202E" w14:textId="0877EF1E"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The off-nadir and sun elevation angles had an antagonic effect on car detection, both of which were directly related to the occlusion of important infrastructure such as roads and parking lots by buildings or their shadows, and thus, affecting car detectability (</w:t>
      </w:r>
      <w:ins w:id="483" w:author="Marie-Christine ." w:date="2024-07-18T10:40:00Z" w16du:dateUtc="2024-07-18T13:40:00Z">
        <w:r w:rsidR="000A4829">
          <w:rPr>
            <w:rFonts w:ascii="Arial" w:eastAsiaTheme="minorEastAsia" w:hAnsi="Arial" w:cs="Arial"/>
          </w:rPr>
          <w:t>Supplementary</w:t>
        </w:r>
        <w:r w:rsidR="000A4829">
          <w:rPr>
            <w:rFonts w:ascii="Arial" w:eastAsia="Arial" w:hAnsi="Arial" w:cs="Arial"/>
            <w:color w:val="000000"/>
          </w:rPr>
          <w:t xml:space="preserve"> </w:t>
        </w:r>
      </w:ins>
      <w:r>
        <w:rPr>
          <w:rFonts w:ascii="Arial" w:eastAsia="Arial" w:hAnsi="Arial" w:cs="Arial"/>
          <w:color w:val="000000"/>
        </w:rPr>
        <w:t xml:space="preserve">Figs. </w:t>
      </w:r>
      <w:sdt>
        <w:sdtPr>
          <w:tag w:val="goog_rdk_351"/>
          <w:id w:val="-82378064"/>
        </w:sdtPr>
        <w:sdtContent>
          <w:ins w:id="484" w:author="Marie-Christine Rufener" w:date="2024-07-07T20:04:00Z">
            <w:r>
              <w:rPr>
                <w:rFonts w:ascii="Arial" w:eastAsia="Arial" w:hAnsi="Arial" w:cs="Arial"/>
                <w:color w:val="000000"/>
              </w:rPr>
              <w:t>S21</w:t>
            </w:r>
          </w:ins>
        </w:sdtContent>
      </w:sdt>
      <w:sdt>
        <w:sdtPr>
          <w:tag w:val="goog_rdk_352"/>
          <w:id w:val="1355145934"/>
        </w:sdtPr>
        <w:sdtContent>
          <w:del w:id="485" w:author="Marie-Christine Rufener" w:date="2024-07-07T20:04:00Z">
            <w:r>
              <w:fldChar w:fldCharType="begin"/>
            </w:r>
            <w:r>
              <w:delInstrText>HYPERLINK \l "_heading=h.39kk8xu"</w:delInstrText>
            </w:r>
            <w:r>
              <w:fldChar w:fldCharType="separate"/>
            </w:r>
            <w:r>
              <w:rPr>
                <w:rFonts w:ascii="Arial" w:eastAsia="Arial" w:hAnsi="Arial" w:cs="Arial"/>
                <w:color w:val="0000FF"/>
              </w:rPr>
              <w:delText>B6</w:delText>
            </w:r>
            <w:r>
              <w:fldChar w:fldCharType="end"/>
            </w:r>
          </w:del>
        </w:sdtContent>
      </w:sdt>
      <w:r>
        <w:rPr>
          <w:rFonts w:ascii="Arial" w:eastAsia="Arial" w:hAnsi="Arial" w:cs="Arial"/>
          <w:color w:val="0000FF"/>
        </w:rPr>
        <w:t xml:space="preserve"> </w:t>
      </w:r>
      <w:r>
        <w:rPr>
          <w:rFonts w:ascii="Arial" w:eastAsia="Arial" w:hAnsi="Arial" w:cs="Arial"/>
          <w:color w:val="000000"/>
        </w:rPr>
        <w:t xml:space="preserve">and </w:t>
      </w:r>
      <w:sdt>
        <w:sdtPr>
          <w:tag w:val="goog_rdk_353"/>
          <w:id w:val="1703666542"/>
        </w:sdtPr>
        <w:sdtContent>
          <w:ins w:id="486" w:author="Marie-Christine Rufener" w:date="2024-07-07T20:05:00Z">
            <w:r>
              <w:rPr>
                <w:rFonts w:ascii="Arial" w:eastAsia="Arial" w:hAnsi="Arial" w:cs="Arial"/>
                <w:color w:val="000000"/>
              </w:rPr>
              <w:t>S22</w:t>
            </w:r>
          </w:ins>
        </w:sdtContent>
      </w:sdt>
      <w:sdt>
        <w:sdtPr>
          <w:tag w:val="goog_rdk_354"/>
          <w:id w:val="1892156945"/>
        </w:sdtPr>
        <w:sdtContent>
          <w:del w:id="487" w:author="Marie-Christine Rufener" w:date="2024-07-07T20:05:00Z">
            <w:r>
              <w:fldChar w:fldCharType="begin"/>
            </w:r>
            <w:r>
              <w:delInstrText>HYPERLINK \l "_heading=h.3mzq4wv"</w:delInstrText>
            </w:r>
            <w:r>
              <w:fldChar w:fldCharType="separate"/>
            </w:r>
            <w:r>
              <w:rPr>
                <w:rFonts w:ascii="Arial" w:eastAsia="Arial" w:hAnsi="Arial" w:cs="Arial"/>
                <w:color w:val="0000FF"/>
              </w:rPr>
              <w:delText>B7</w:delText>
            </w:r>
            <w:r>
              <w:fldChar w:fldCharType="end"/>
            </w:r>
          </w:del>
        </w:sdtContent>
      </w:sdt>
      <w:r>
        <w:rPr>
          <w:rFonts w:ascii="Arial" w:eastAsia="Arial" w:hAnsi="Arial" w:cs="Arial"/>
          <w:color w:val="000000"/>
        </w:rPr>
        <w:t xml:space="preserve">). Whereas car densities were larger at smaller off-nadir angles and with maximum detectability around 25° (Table </w:t>
      </w:r>
      <w:hyperlink w:anchor="_heading=h.gjdgxs">
        <w:r>
          <w:rPr>
            <w:rFonts w:ascii="Arial" w:eastAsia="Arial" w:hAnsi="Arial" w:cs="Arial"/>
            <w:color w:val="0000FF"/>
          </w:rPr>
          <w:t>1</w:t>
        </w:r>
      </w:hyperlink>
      <w:r>
        <w:rPr>
          <w:rFonts w:ascii="Arial" w:eastAsia="Arial" w:hAnsi="Arial" w:cs="Arial"/>
          <w:color w:val="000000"/>
        </w:rPr>
        <w:t xml:space="preserve">; Fig. </w:t>
      </w:r>
      <w:sdt>
        <w:sdtPr>
          <w:tag w:val="goog_rdk_355"/>
          <w:id w:val="15045199"/>
        </w:sdtPr>
        <w:sdtContent>
          <w:ins w:id="488" w:author="Marie-Christine Rufener" w:date="2024-07-07T20:02:00Z">
            <w:r>
              <w:rPr>
                <w:rFonts w:ascii="Arial" w:eastAsia="Arial" w:hAnsi="Arial" w:cs="Arial"/>
                <w:color w:val="000000"/>
              </w:rPr>
              <w:t>7</w:t>
            </w:r>
          </w:ins>
        </w:sdtContent>
      </w:sdt>
      <w:sdt>
        <w:sdtPr>
          <w:tag w:val="goog_rdk_356"/>
          <w:id w:val="1087888515"/>
        </w:sdtPr>
        <w:sdtContent>
          <w:del w:id="489" w:author="Marie-Christine Rufener" w:date="2024-07-07T20:02:00Z">
            <w:r>
              <w:fldChar w:fldCharType="begin"/>
            </w:r>
            <w:r>
              <w:delInstrText>HYPERLINK \l "_heading=h.43ky6rz"</w:delInstrText>
            </w:r>
            <w:r>
              <w:fldChar w:fldCharType="separate"/>
            </w:r>
            <w:r>
              <w:rPr>
                <w:rFonts w:ascii="Arial" w:eastAsia="Arial" w:hAnsi="Arial" w:cs="Arial"/>
                <w:color w:val="0000FF"/>
              </w:rPr>
              <w:delText>3</w:delText>
            </w:r>
            <w:r>
              <w:fldChar w:fldCharType="end"/>
            </w:r>
          </w:del>
        </w:sdtContent>
      </w:sdt>
      <w:r>
        <w:rPr>
          <w:rFonts w:ascii="Arial" w:eastAsia="Arial" w:hAnsi="Arial" w:cs="Arial"/>
          <w:color w:val="000000"/>
        </w:rPr>
        <w:t xml:space="preserve">c), car densities were higher towards larger sun elevation angles (Table </w:t>
      </w:r>
      <w:hyperlink w:anchor="_heading=h.gjdgxs">
        <w:r>
          <w:rPr>
            <w:rFonts w:ascii="Arial" w:eastAsia="Arial" w:hAnsi="Arial" w:cs="Arial"/>
            <w:color w:val="0000FF"/>
          </w:rPr>
          <w:t>1</w:t>
        </w:r>
      </w:hyperlink>
      <w:r>
        <w:rPr>
          <w:rFonts w:ascii="Arial" w:eastAsia="Arial" w:hAnsi="Arial" w:cs="Arial"/>
          <w:color w:val="000000"/>
        </w:rPr>
        <w:t xml:space="preserve">; Fig. </w:t>
      </w:r>
      <w:sdt>
        <w:sdtPr>
          <w:tag w:val="goog_rdk_357"/>
          <w:id w:val="-347804663"/>
        </w:sdtPr>
        <w:sdtContent>
          <w:ins w:id="490" w:author="Marie-Christine Rufener" w:date="2024-07-07T20:02:00Z">
            <w:r>
              <w:rPr>
                <w:rFonts w:ascii="Arial" w:eastAsia="Arial" w:hAnsi="Arial" w:cs="Arial"/>
                <w:color w:val="000000"/>
              </w:rPr>
              <w:t>7</w:t>
            </w:r>
          </w:ins>
        </w:sdtContent>
      </w:sdt>
      <w:sdt>
        <w:sdtPr>
          <w:tag w:val="goog_rdk_358"/>
          <w:id w:val="2034917982"/>
        </w:sdtPr>
        <w:sdtContent>
          <w:del w:id="491" w:author="Marie-Christine Rufener" w:date="2024-07-07T20:02:00Z">
            <w:r>
              <w:fldChar w:fldCharType="begin"/>
            </w:r>
            <w:r>
              <w:delInstrText>HYPERLINK \l "_heading=h.43ky6rz"</w:delInstrText>
            </w:r>
            <w:r>
              <w:fldChar w:fldCharType="separate"/>
            </w:r>
            <w:r>
              <w:rPr>
                <w:rFonts w:ascii="Arial" w:eastAsia="Arial" w:hAnsi="Arial" w:cs="Arial"/>
                <w:color w:val="0000FF"/>
              </w:rPr>
              <w:delText>3</w:delText>
            </w:r>
            <w:r>
              <w:fldChar w:fldCharType="end"/>
            </w:r>
          </w:del>
        </w:sdtContent>
      </w:sdt>
      <w:r>
        <w:rPr>
          <w:rFonts w:ascii="Arial" w:eastAsia="Arial" w:hAnsi="Arial" w:cs="Arial"/>
          <w:color w:val="000000"/>
        </w:rPr>
        <w:t>d).</w:t>
      </w:r>
    </w:p>
    <w:p w14:paraId="57286990" w14:textId="29EF718F" w:rsidR="00073438" w:rsidRDefault="00000000">
      <w:pPr>
        <w:widowControl w:val="0"/>
        <w:pBdr>
          <w:top w:val="nil"/>
          <w:left w:val="nil"/>
          <w:bottom w:val="nil"/>
          <w:right w:val="nil"/>
          <w:between w:val="nil"/>
        </w:pBdr>
        <w:spacing w:before="200" w:after="0" w:line="360" w:lineRule="auto"/>
        <w:ind w:right="-46"/>
        <w:rPr>
          <w:rFonts w:ascii="Arial" w:eastAsia="Arial" w:hAnsi="Arial" w:cs="Arial"/>
          <w:color w:val="000000"/>
        </w:rPr>
      </w:pPr>
      <w:r>
        <w:rPr>
          <w:rFonts w:ascii="Arial" w:eastAsia="Arial" w:hAnsi="Arial" w:cs="Arial"/>
          <w:color w:val="000000"/>
        </w:rPr>
        <w:t xml:space="preserve">Surprisingly, no significant impact from cloud obstruction could be detected from the present data. Although lower car densities seemed to be associated to images that were more heavily obstructed by clouds (Fig. </w:t>
      </w:r>
      <w:sdt>
        <w:sdtPr>
          <w:tag w:val="goog_rdk_359"/>
          <w:id w:val="14896831"/>
        </w:sdtPr>
        <w:sdtContent>
          <w:ins w:id="492" w:author="Marie-Christine Rufener" w:date="2024-07-07T20:05:00Z">
            <w:r>
              <w:rPr>
                <w:rFonts w:ascii="Arial" w:eastAsia="Arial" w:hAnsi="Arial" w:cs="Arial"/>
                <w:color w:val="000000"/>
              </w:rPr>
              <w:t>7</w:t>
            </w:r>
          </w:ins>
        </w:sdtContent>
      </w:sdt>
      <w:sdt>
        <w:sdtPr>
          <w:tag w:val="goog_rdk_360"/>
          <w:id w:val="1376886627"/>
        </w:sdtPr>
        <w:sdtContent>
          <w:del w:id="493" w:author="Marie-Christine Rufener" w:date="2024-07-07T20:05:00Z">
            <w:r>
              <w:fldChar w:fldCharType="begin"/>
            </w:r>
            <w:r>
              <w:delInstrText>HYPERLINK \l "_heading=h.43ky6rz"</w:delInstrText>
            </w:r>
            <w:r>
              <w:fldChar w:fldCharType="separate"/>
            </w:r>
            <w:r>
              <w:rPr>
                <w:rFonts w:ascii="Arial" w:eastAsia="Arial" w:hAnsi="Arial" w:cs="Arial"/>
                <w:color w:val="0000FF"/>
              </w:rPr>
              <w:delText>3</w:delText>
            </w:r>
            <w:r>
              <w:fldChar w:fldCharType="end"/>
            </w:r>
          </w:del>
        </w:sdtContent>
      </w:sdt>
      <w:r>
        <w:rPr>
          <w:rFonts w:ascii="Arial" w:eastAsia="Arial" w:hAnsi="Arial" w:cs="Arial"/>
          <w:color w:val="000000"/>
        </w:rPr>
        <w:t xml:space="preserve">e), the overall effect was not statistically significant (Table </w:t>
      </w:r>
      <w:hyperlink w:anchor="_heading=h.gjdgxs">
        <w:r>
          <w:rPr>
            <w:rFonts w:ascii="Arial" w:eastAsia="Arial" w:hAnsi="Arial" w:cs="Arial"/>
            <w:color w:val="0000FF"/>
          </w:rPr>
          <w:t>1</w:t>
        </w:r>
      </w:hyperlink>
      <w:r>
        <w:rPr>
          <w:rFonts w:ascii="Arial" w:eastAsia="Arial" w:hAnsi="Arial" w:cs="Arial"/>
          <w:color w:val="000000"/>
        </w:rPr>
        <w:t xml:space="preserve">). It is noteworthy that all model assumptions were reasonably met, i.e., residual normality, homoscedasticity and independence. We refer to </w:t>
      </w:r>
      <w:ins w:id="494" w:author="Marie-Christine ." w:date="2024-07-18T10:41:00Z" w16du:dateUtc="2024-07-18T13:41:00Z">
        <w:r w:rsidR="0031121B">
          <w:rPr>
            <w:rFonts w:ascii="Arial" w:eastAsiaTheme="minorEastAsia" w:hAnsi="Arial" w:cs="Arial"/>
          </w:rPr>
          <w:t>Supplementary</w:t>
        </w:r>
        <w:r w:rsidR="0031121B">
          <w:rPr>
            <w:rFonts w:ascii="Arial" w:eastAsia="Arial" w:hAnsi="Arial" w:cs="Arial"/>
            <w:color w:val="000000"/>
          </w:rPr>
          <w:t xml:space="preserve"> </w:t>
        </w:r>
      </w:ins>
      <w:r>
        <w:rPr>
          <w:rFonts w:ascii="Arial" w:eastAsia="Arial" w:hAnsi="Arial" w:cs="Arial"/>
          <w:color w:val="000000"/>
        </w:rPr>
        <w:t xml:space="preserve">Figure </w:t>
      </w:r>
      <w:sdt>
        <w:sdtPr>
          <w:tag w:val="goog_rdk_361"/>
          <w:id w:val="316057"/>
        </w:sdtPr>
        <w:sdtContent>
          <w:ins w:id="495" w:author="Marie-Christine Rufener" w:date="2024-07-07T20:05:00Z">
            <w:r>
              <w:rPr>
                <w:rFonts w:ascii="Arial" w:eastAsia="Arial" w:hAnsi="Arial" w:cs="Arial"/>
                <w:color w:val="000000"/>
              </w:rPr>
              <w:t>S23</w:t>
            </w:r>
          </w:ins>
        </w:sdtContent>
      </w:sdt>
      <w:sdt>
        <w:sdtPr>
          <w:tag w:val="goog_rdk_362"/>
          <w:id w:val="-1800448258"/>
        </w:sdtPr>
        <w:sdtContent>
          <w:del w:id="496" w:author="Marie-Christine Rufener" w:date="2024-07-07T20:05:00Z">
            <w:r>
              <w:fldChar w:fldCharType="begin"/>
            </w:r>
            <w:r>
              <w:delInstrText>HYPERLINK \l "_heading=h.184mhaj"</w:delInstrText>
            </w:r>
            <w:r>
              <w:fldChar w:fldCharType="separate"/>
            </w:r>
            <w:r>
              <w:rPr>
                <w:rFonts w:ascii="Arial" w:eastAsia="Arial" w:hAnsi="Arial" w:cs="Arial"/>
                <w:color w:val="0000FF"/>
              </w:rPr>
              <w:delText>B8</w:delText>
            </w:r>
            <w:r>
              <w:fldChar w:fldCharType="end"/>
            </w:r>
          </w:del>
        </w:sdtContent>
      </w:sdt>
      <w:r>
        <w:rPr>
          <w:rFonts w:ascii="Arial" w:eastAsia="Arial" w:hAnsi="Arial" w:cs="Arial"/>
          <w:color w:val="0000FF"/>
        </w:rPr>
        <w:t xml:space="preserve"> </w:t>
      </w:r>
      <w:r>
        <w:rPr>
          <w:rFonts w:ascii="Arial" w:eastAsia="Arial" w:hAnsi="Arial" w:cs="Arial"/>
          <w:color w:val="000000"/>
        </w:rPr>
        <w:t>for a visual overview of the model’s diagnostics.</w:t>
      </w:r>
    </w:p>
    <w:p w14:paraId="4466A5E2" w14:textId="77777777" w:rsidR="00073438" w:rsidRDefault="00073438">
      <w:pPr>
        <w:rPr>
          <w:rFonts w:ascii="Arial" w:eastAsia="Arial" w:hAnsi="Arial" w:cs="Arial"/>
        </w:rPr>
      </w:pPr>
    </w:p>
    <w:p w14:paraId="30F6B082" w14:textId="77777777" w:rsidR="00073438" w:rsidRDefault="00073438">
      <w:pPr>
        <w:widowControl w:val="0"/>
        <w:pBdr>
          <w:top w:val="nil"/>
          <w:left w:val="nil"/>
          <w:bottom w:val="nil"/>
          <w:right w:val="nil"/>
          <w:between w:val="nil"/>
        </w:pBdr>
        <w:spacing w:before="38" w:after="0" w:line="240" w:lineRule="auto"/>
        <w:rPr>
          <w:rFonts w:ascii="Arial" w:eastAsia="Arial" w:hAnsi="Arial" w:cs="Arial"/>
          <w:b/>
          <w:color w:val="000000"/>
        </w:rPr>
      </w:pPr>
    </w:p>
    <w:p w14:paraId="1F81CFBC" w14:textId="77777777" w:rsidR="00073438" w:rsidRDefault="00073438">
      <w:pPr>
        <w:widowControl w:val="0"/>
        <w:pBdr>
          <w:top w:val="nil"/>
          <w:left w:val="nil"/>
          <w:bottom w:val="nil"/>
          <w:right w:val="nil"/>
          <w:between w:val="nil"/>
        </w:pBdr>
        <w:spacing w:before="38" w:after="0" w:line="240" w:lineRule="auto"/>
        <w:rPr>
          <w:rFonts w:ascii="Arial" w:eastAsia="Arial" w:hAnsi="Arial" w:cs="Arial"/>
          <w:b/>
        </w:rPr>
      </w:pPr>
    </w:p>
    <w:p w14:paraId="0D631526" w14:textId="77777777" w:rsidR="00631AD4" w:rsidRDefault="00631AD4">
      <w:pPr>
        <w:widowControl w:val="0"/>
        <w:pBdr>
          <w:top w:val="nil"/>
          <w:left w:val="nil"/>
          <w:bottom w:val="nil"/>
          <w:right w:val="nil"/>
          <w:between w:val="nil"/>
        </w:pBdr>
        <w:spacing w:before="38" w:after="0" w:line="240" w:lineRule="auto"/>
        <w:rPr>
          <w:rFonts w:ascii="Arial" w:eastAsia="Arial" w:hAnsi="Arial" w:cs="Arial"/>
          <w:b/>
        </w:rPr>
      </w:pPr>
    </w:p>
    <w:p w14:paraId="6A557FED" w14:textId="77777777" w:rsidR="00631AD4" w:rsidRDefault="00631AD4">
      <w:pPr>
        <w:widowControl w:val="0"/>
        <w:pBdr>
          <w:top w:val="nil"/>
          <w:left w:val="nil"/>
          <w:bottom w:val="nil"/>
          <w:right w:val="nil"/>
          <w:between w:val="nil"/>
        </w:pBdr>
        <w:spacing w:before="38" w:after="0" w:line="240" w:lineRule="auto"/>
        <w:rPr>
          <w:rFonts w:ascii="Arial" w:eastAsia="Arial" w:hAnsi="Arial" w:cs="Arial"/>
          <w:b/>
        </w:rPr>
      </w:pPr>
    </w:p>
    <w:p w14:paraId="15B12EBF" w14:textId="77777777" w:rsidR="00631AD4" w:rsidRDefault="00631AD4">
      <w:pPr>
        <w:widowControl w:val="0"/>
        <w:pBdr>
          <w:top w:val="nil"/>
          <w:left w:val="nil"/>
          <w:bottom w:val="nil"/>
          <w:right w:val="nil"/>
          <w:between w:val="nil"/>
        </w:pBdr>
        <w:spacing w:before="38" w:after="0" w:line="240" w:lineRule="auto"/>
        <w:rPr>
          <w:rFonts w:ascii="Arial" w:eastAsia="Arial" w:hAnsi="Arial" w:cs="Arial"/>
          <w:b/>
        </w:rPr>
      </w:pPr>
    </w:p>
    <w:p w14:paraId="4E74B72E" w14:textId="77777777" w:rsidR="00631AD4" w:rsidRDefault="00631AD4">
      <w:pPr>
        <w:widowControl w:val="0"/>
        <w:pBdr>
          <w:top w:val="nil"/>
          <w:left w:val="nil"/>
          <w:bottom w:val="nil"/>
          <w:right w:val="nil"/>
          <w:between w:val="nil"/>
        </w:pBdr>
        <w:spacing w:before="38" w:after="0" w:line="240" w:lineRule="auto"/>
        <w:rPr>
          <w:rFonts w:ascii="Arial" w:eastAsia="Arial" w:hAnsi="Arial" w:cs="Arial"/>
          <w:b/>
        </w:rPr>
      </w:pPr>
    </w:p>
    <w:p w14:paraId="35C91CBE" w14:textId="77777777" w:rsidR="00631AD4" w:rsidRDefault="00631AD4">
      <w:pPr>
        <w:widowControl w:val="0"/>
        <w:pBdr>
          <w:top w:val="nil"/>
          <w:left w:val="nil"/>
          <w:bottom w:val="nil"/>
          <w:right w:val="nil"/>
          <w:between w:val="nil"/>
        </w:pBdr>
        <w:spacing w:before="38" w:after="0" w:line="240" w:lineRule="auto"/>
        <w:rPr>
          <w:rFonts w:ascii="Arial" w:eastAsia="Arial" w:hAnsi="Arial" w:cs="Arial"/>
          <w:b/>
        </w:rPr>
      </w:pPr>
    </w:p>
    <w:p w14:paraId="59E9FBE3" w14:textId="77777777" w:rsidR="00631AD4" w:rsidRDefault="00631AD4">
      <w:pPr>
        <w:widowControl w:val="0"/>
        <w:pBdr>
          <w:top w:val="nil"/>
          <w:left w:val="nil"/>
          <w:bottom w:val="nil"/>
          <w:right w:val="nil"/>
          <w:between w:val="nil"/>
        </w:pBdr>
        <w:spacing w:before="38" w:after="0" w:line="240" w:lineRule="auto"/>
        <w:rPr>
          <w:rFonts w:ascii="Arial" w:eastAsia="Arial" w:hAnsi="Arial" w:cs="Arial"/>
          <w:b/>
        </w:rPr>
      </w:pPr>
    </w:p>
    <w:p w14:paraId="478543DA" w14:textId="77777777" w:rsidR="00631AD4" w:rsidRDefault="00631AD4">
      <w:pPr>
        <w:widowControl w:val="0"/>
        <w:pBdr>
          <w:top w:val="nil"/>
          <w:left w:val="nil"/>
          <w:bottom w:val="nil"/>
          <w:right w:val="nil"/>
          <w:between w:val="nil"/>
        </w:pBdr>
        <w:spacing w:before="38" w:after="0" w:line="240" w:lineRule="auto"/>
        <w:rPr>
          <w:rFonts w:ascii="Arial" w:eastAsia="Arial" w:hAnsi="Arial" w:cs="Arial"/>
          <w:b/>
        </w:rPr>
      </w:pPr>
    </w:p>
    <w:p w14:paraId="5232C72B" w14:textId="77777777" w:rsidR="00631AD4" w:rsidRDefault="00631AD4">
      <w:pPr>
        <w:widowControl w:val="0"/>
        <w:pBdr>
          <w:top w:val="nil"/>
          <w:left w:val="nil"/>
          <w:bottom w:val="nil"/>
          <w:right w:val="nil"/>
          <w:between w:val="nil"/>
        </w:pBdr>
        <w:spacing w:before="38" w:after="0" w:line="240" w:lineRule="auto"/>
        <w:rPr>
          <w:rFonts w:ascii="Arial" w:eastAsia="Arial" w:hAnsi="Arial" w:cs="Arial"/>
          <w:b/>
        </w:rPr>
      </w:pPr>
    </w:p>
    <w:p w14:paraId="1F6C869F" w14:textId="77777777" w:rsidR="00631AD4" w:rsidRDefault="00631AD4">
      <w:pPr>
        <w:widowControl w:val="0"/>
        <w:pBdr>
          <w:top w:val="nil"/>
          <w:left w:val="nil"/>
          <w:bottom w:val="nil"/>
          <w:right w:val="nil"/>
          <w:between w:val="nil"/>
        </w:pBdr>
        <w:spacing w:before="38" w:after="0" w:line="240" w:lineRule="auto"/>
        <w:rPr>
          <w:rFonts w:ascii="Arial" w:eastAsia="Arial" w:hAnsi="Arial" w:cs="Arial"/>
          <w:b/>
        </w:rPr>
      </w:pPr>
    </w:p>
    <w:p w14:paraId="5BBC0D0D" w14:textId="77777777" w:rsidR="00631AD4" w:rsidRDefault="00631AD4">
      <w:pPr>
        <w:widowControl w:val="0"/>
        <w:pBdr>
          <w:top w:val="nil"/>
          <w:left w:val="nil"/>
          <w:bottom w:val="nil"/>
          <w:right w:val="nil"/>
          <w:between w:val="nil"/>
        </w:pBdr>
        <w:spacing w:before="38" w:after="0" w:line="240" w:lineRule="auto"/>
        <w:rPr>
          <w:rFonts w:ascii="Arial" w:eastAsia="Arial" w:hAnsi="Arial" w:cs="Arial"/>
          <w:b/>
        </w:rPr>
      </w:pPr>
    </w:p>
    <w:p w14:paraId="5C5A5A87" w14:textId="77777777" w:rsidR="00631AD4" w:rsidRDefault="00631AD4">
      <w:pPr>
        <w:widowControl w:val="0"/>
        <w:pBdr>
          <w:top w:val="nil"/>
          <w:left w:val="nil"/>
          <w:bottom w:val="nil"/>
          <w:right w:val="nil"/>
          <w:between w:val="nil"/>
        </w:pBdr>
        <w:spacing w:before="38" w:after="0" w:line="240" w:lineRule="auto"/>
        <w:rPr>
          <w:rFonts w:ascii="Arial" w:eastAsia="Arial" w:hAnsi="Arial" w:cs="Arial"/>
          <w:b/>
        </w:rPr>
      </w:pPr>
    </w:p>
    <w:p w14:paraId="7895DFBC" w14:textId="77777777" w:rsidR="00631AD4" w:rsidRDefault="00631AD4">
      <w:pPr>
        <w:widowControl w:val="0"/>
        <w:pBdr>
          <w:top w:val="nil"/>
          <w:left w:val="nil"/>
          <w:bottom w:val="nil"/>
          <w:right w:val="nil"/>
          <w:between w:val="nil"/>
        </w:pBdr>
        <w:spacing w:before="38" w:after="0" w:line="240" w:lineRule="auto"/>
        <w:rPr>
          <w:rFonts w:ascii="Arial" w:eastAsia="Arial" w:hAnsi="Arial" w:cs="Arial"/>
          <w:b/>
        </w:rPr>
      </w:pPr>
    </w:p>
    <w:p w14:paraId="42A66BD1" w14:textId="77777777" w:rsidR="00631AD4" w:rsidRDefault="00631AD4">
      <w:pPr>
        <w:widowControl w:val="0"/>
        <w:pBdr>
          <w:top w:val="nil"/>
          <w:left w:val="nil"/>
          <w:bottom w:val="nil"/>
          <w:right w:val="nil"/>
          <w:between w:val="nil"/>
        </w:pBdr>
        <w:spacing w:before="38" w:after="0" w:line="240" w:lineRule="auto"/>
        <w:rPr>
          <w:rFonts w:ascii="Arial" w:eastAsia="Arial" w:hAnsi="Arial" w:cs="Arial"/>
          <w:b/>
        </w:rPr>
      </w:pPr>
    </w:p>
    <w:p w14:paraId="5D2AF3AC" w14:textId="77777777" w:rsidR="00631AD4" w:rsidRDefault="00631AD4">
      <w:pPr>
        <w:widowControl w:val="0"/>
        <w:pBdr>
          <w:top w:val="nil"/>
          <w:left w:val="nil"/>
          <w:bottom w:val="nil"/>
          <w:right w:val="nil"/>
          <w:between w:val="nil"/>
        </w:pBdr>
        <w:spacing w:before="38" w:after="0" w:line="240" w:lineRule="auto"/>
        <w:rPr>
          <w:rFonts w:ascii="Arial" w:eastAsia="Arial" w:hAnsi="Arial" w:cs="Arial"/>
          <w:b/>
        </w:rPr>
      </w:pPr>
    </w:p>
    <w:p w14:paraId="119C1C69" w14:textId="77777777" w:rsidR="00073438" w:rsidRDefault="00000000">
      <w:pPr>
        <w:widowControl w:val="0"/>
        <w:pBdr>
          <w:top w:val="nil"/>
          <w:left w:val="nil"/>
          <w:bottom w:val="nil"/>
          <w:right w:val="nil"/>
          <w:between w:val="nil"/>
        </w:pBdr>
        <w:spacing w:before="38" w:after="0" w:line="240" w:lineRule="auto"/>
        <w:rPr>
          <w:rFonts w:ascii="Arial" w:eastAsia="Arial" w:hAnsi="Arial" w:cs="Arial"/>
          <w:b/>
          <w:color w:val="000000"/>
        </w:rPr>
      </w:pPr>
      <w:r>
        <w:rPr>
          <w:rFonts w:ascii="Arial" w:eastAsia="Arial" w:hAnsi="Arial" w:cs="Arial"/>
          <w:b/>
          <w:color w:val="000000"/>
        </w:rPr>
        <w:lastRenderedPageBreak/>
        <w:t>Tables</w:t>
      </w:r>
    </w:p>
    <w:p w14:paraId="2CFA9FD1" w14:textId="77777777" w:rsidR="00073438" w:rsidRDefault="00073438">
      <w:pPr>
        <w:widowControl w:val="0"/>
        <w:pBdr>
          <w:top w:val="nil"/>
          <w:left w:val="nil"/>
          <w:bottom w:val="nil"/>
          <w:right w:val="nil"/>
          <w:between w:val="nil"/>
        </w:pBdr>
        <w:spacing w:before="38" w:after="0" w:line="240" w:lineRule="auto"/>
        <w:rPr>
          <w:rFonts w:ascii="Arial" w:eastAsia="Arial" w:hAnsi="Arial" w:cs="Arial"/>
          <w:b/>
          <w:color w:val="000000"/>
        </w:rPr>
      </w:pPr>
    </w:p>
    <w:p w14:paraId="25D1ED31" w14:textId="77777777" w:rsidR="00073438" w:rsidRDefault="00073438">
      <w:pPr>
        <w:widowControl w:val="0"/>
        <w:pBdr>
          <w:top w:val="nil"/>
          <w:left w:val="nil"/>
          <w:bottom w:val="nil"/>
          <w:right w:val="nil"/>
          <w:between w:val="nil"/>
        </w:pBdr>
        <w:spacing w:before="38" w:after="0" w:line="240" w:lineRule="auto"/>
        <w:rPr>
          <w:rFonts w:ascii="Arial" w:eastAsia="Arial" w:hAnsi="Arial" w:cs="Arial"/>
          <w:b/>
          <w:color w:val="000000"/>
        </w:rPr>
      </w:pPr>
    </w:p>
    <w:p w14:paraId="01854998" w14:textId="1B48B8D7" w:rsidR="00073438" w:rsidRDefault="00000000" w:rsidP="00D0188A">
      <w:pPr>
        <w:spacing w:line="276" w:lineRule="auto"/>
        <w:ind w:right="-46"/>
        <w:rPr>
          <w:rFonts w:ascii="Arial" w:eastAsia="Arial" w:hAnsi="Arial" w:cs="Arial"/>
        </w:rPr>
      </w:pPr>
      <w:bookmarkStart w:id="497" w:name="_heading=h.gjdgxs" w:colFirst="0" w:colLast="0"/>
      <w:bookmarkEnd w:id="497"/>
      <w:r>
        <w:rPr>
          <w:rFonts w:ascii="Arial" w:eastAsia="Arial" w:hAnsi="Arial" w:cs="Arial"/>
          <w:b/>
        </w:rPr>
        <w:t>Table 1</w:t>
      </w:r>
      <w:r w:rsidR="000A0C19">
        <w:rPr>
          <w:rFonts w:ascii="Arial" w:eastAsia="Arial" w:hAnsi="Arial" w:cs="Arial"/>
          <w:b/>
        </w:rPr>
        <w:t>.</w:t>
      </w:r>
      <w:r>
        <w:rPr>
          <w:rFonts w:ascii="Arial" w:eastAsia="Arial" w:hAnsi="Arial" w:cs="Arial"/>
          <w:b/>
        </w:rPr>
        <w:t xml:space="preserve"> </w:t>
      </w:r>
      <w:r>
        <w:rPr>
          <w:rFonts w:ascii="Arial" w:eastAsia="Arial" w:hAnsi="Arial" w:cs="Arial"/>
        </w:rPr>
        <w:t xml:space="preserve">Statistical summary of the Generalized Linear Model (GLM) conducted to test for the effect of imagery-related features on car density. Estimated parameters are on a log-scale and include the 95% confidence interval, </w:t>
      </w:r>
      <w:r w:rsidRPr="004C114F">
        <w:rPr>
          <w:rFonts w:ascii="Arial" w:eastAsia="Arial" w:hAnsi="Arial" w:cs="Arial"/>
          <w:i/>
          <w:iCs/>
        </w:rPr>
        <w:t>t</w:t>
      </w:r>
      <w:r>
        <w:rPr>
          <w:rFonts w:ascii="Arial" w:eastAsia="Arial" w:hAnsi="Arial" w:cs="Arial"/>
        </w:rPr>
        <w:t xml:space="preserve">-values, and </w:t>
      </w:r>
      <w:r w:rsidR="004C114F" w:rsidRPr="004C114F">
        <w:rPr>
          <w:rFonts w:ascii="Arial" w:eastAsia="Arial" w:hAnsi="Arial" w:cs="Arial"/>
          <w:i/>
          <w:iCs/>
        </w:rPr>
        <w:t>P</w:t>
      </w:r>
      <w:r>
        <w:rPr>
          <w:rFonts w:ascii="Arial" w:eastAsia="Arial" w:hAnsi="Arial" w:cs="Arial"/>
        </w:rPr>
        <w:t>-values expressed at 5% of level of significance.</w:t>
      </w:r>
    </w:p>
    <w:tbl>
      <w:tblPr>
        <w:tblStyle w:val="a"/>
        <w:tblW w:w="8363" w:type="dxa"/>
        <w:jc w:val="center"/>
        <w:tblLayout w:type="fixed"/>
        <w:tblLook w:val="0000" w:firstRow="0" w:lastRow="0" w:firstColumn="0" w:lastColumn="0" w:noHBand="0" w:noVBand="0"/>
      </w:tblPr>
      <w:tblGrid>
        <w:gridCol w:w="3232"/>
        <w:gridCol w:w="1162"/>
        <w:gridCol w:w="851"/>
        <w:gridCol w:w="992"/>
        <w:gridCol w:w="1134"/>
        <w:gridCol w:w="992"/>
      </w:tblGrid>
      <w:tr w:rsidR="00073438" w14:paraId="0D2D2B65" w14:textId="77777777" w:rsidTr="00D0188A">
        <w:trPr>
          <w:trHeight w:val="278"/>
          <w:jc w:val="center"/>
        </w:trPr>
        <w:tc>
          <w:tcPr>
            <w:tcW w:w="3232" w:type="dxa"/>
            <w:tcBorders>
              <w:top w:val="single" w:sz="8" w:space="0" w:color="000000"/>
              <w:bottom w:val="single" w:sz="4" w:space="0" w:color="000000"/>
            </w:tcBorders>
          </w:tcPr>
          <w:p w14:paraId="7165090F" w14:textId="77777777" w:rsidR="00073438" w:rsidRDefault="00000000">
            <w:pPr>
              <w:rPr>
                <w:rFonts w:ascii="Arial" w:eastAsia="Arial" w:hAnsi="Arial" w:cs="Arial"/>
                <w:b/>
              </w:rPr>
            </w:pPr>
            <w:r>
              <w:rPr>
                <w:rFonts w:ascii="Arial" w:eastAsia="Arial" w:hAnsi="Arial" w:cs="Arial"/>
                <w:b/>
              </w:rPr>
              <w:t>Parameters</w:t>
            </w:r>
          </w:p>
        </w:tc>
        <w:tc>
          <w:tcPr>
            <w:tcW w:w="1162" w:type="dxa"/>
            <w:tcBorders>
              <w:top w:val="single" w:sz="8" w:space="0" w:color="000000"/>
              <w:bottom w:val="single" w:sz="4" w:space="0" w:color="000000"/>
            </w:tcBorders>
          </w:tcPr>
          <w:p w14:paraId="4C19712C" w14:textId="77777777" w:rsidR="00073438" w:rsidRDefault="00000000">
            <w:pPr>
              <w:rPr>
                <w:rFonts w:ascii="Arial" w:eastAsia="Arial" w:hAnsi="Arial" w:cs="Arial"/>
                <w:b/>
              </w:rPr>
            </w:pPr>
            <w:r>
              <w:rPr>
                <w:rFonts w:ascii="Arial" w:eastAsia="Arial" w:hAnsi="Arial" w:cs="Arial"/>
                <w:b/>
              </w:rPr>
              <w:t>Estimate</w:t>
            </w:r>
          </w:p>
        </w:tc>
        <w:tc>
          <w:tcPr>
            <w:tcW w:w="851" w:type="dxa"/>
            <w:tcBorders>
              <w:top w:val="single" w:sz="8" w:space="0" w:color="000000"/>
              <w:bottom w:val="single" w:sz="4" w:space="0" w:color="000000"/>
            </w:tcBorders>
          </w:tcPr>
          <w:p w14:paraId="0717796F" w14:textId="77777777" w:rsidR="00073438" w:rsidRDefault="00000000">
            <w:pPr>
              <w:rPr>
                <w:rFonts w:ascii="Arial" w:eastAsia="Arial" w:hAnsi="Arial" w:cs="Arial"/>
                <w:b/>
              </w:rPr>
            </w:pPr>
            <w:r>
              <w:rPr>
                <w:rFonts w:ascii="Arial" w:eastAsia="Arial" w:hAnsi="Arial" w:cs="Arial"/>
                <w:b/>
              </w:rPr>
              <w:t>2.5%</w:t>
            </w:r>
          </w:p>
        </w:tc>
        <w:tc>
          <w:tcPr>
            <w:tcW w:w="992" w:type="dxa"/>
            <w:tcBorders>
              <w:top w:val="single" w:sz="8" w:space="0" w:color="000000"/>
              <w:bottom w:val="single" w:sz="4" w:space="0" w:color="000000"/>
            </w:tcBorders>
          </w:tcPr>
          <w:p w14:paraId="2A9A3FA3" w14:textId="77777777" w:rsidR="00073438" w:rsidRDefault="00000000">
            <w:pPr>
              <w:rPr>
                <w:rFonts w:ascii="Arial" w:eastAsia="Arial" w:hAnsi="Arial" w:cs="Arial"/>
                <w:b/>
              </w:rPr>
            </w:pPr>
            <w:r>
              <w:rPr>
                <w:rFonts w:ascii="Arial" w:eastAsia="Arial" w:hAnsi="Arial" w:cs="Arial"/>
                <w:b/>
              </w:rPr>
              <w:t>97.5%</w:t>
            </w:r>
          </w:p>
        </w:tc>
        <w:tc>
          <w:tcPr>
            <w:tcW w:w="1134" w:type="dxa"/>
            <w:tcBorders>
              <w:top w:val="single" w:sz="8" w:space="0" w:color="000000"/>
              <w:bottom w:val="single" w:sz="4" w:space="0" w:color="000000"/>
            </w:tcBorders>
          </w:tcPr>
          <w:p w14:paraId="7A881F69" w14:textId="77777777" w:rsidR="00073438" w:rsidRDefault="00000000">
            <w:pPr>
              <w:rPr>
                <w:rFonts w:ascii="Arial" w:eastAsia="Arial" w:hAnsi="Arial" w:cs="Arial"/>
                <w:b/>
              </w:rPr>
            </w:pPr>
            <w:r w:rsidRPr="00D0188A">
              <w:rPr>
                <w:rFonts w:ascii="Arial" w:eastAsia="Arial" w:hAnsi="Arial" w:cs="Arial"/>
                <w:b/>
                <w:i/>
                <w:iCs/>
              </w:rPr>
              <w:t>t</w:t>
            </w:r>
            <w:r>
              <w:rPr>
                <w:rFonts w:ascii="Arial" w:eastAsia="Arial" w:hAnsi="Arial" w:cs="Arial"/>
                <w:b/>
              </w:rPr>
              <w:t>-value</w:t>
            </w:r>
          </w:p>
        </w:tc>
        <w:tc>
          <w:tcPr>
            <w:tcW w:w="992" w:type="dxa"/>
            <w:tcBorders>
              <w:top w:val="single" w:sz="8" w:space="0" w:color="000000"/>
              <w:bottom w:val="single" w:sz="4" w:space="0" w:color="000000"/>
            </w:tcBorders>
          </w:tcPr>
          <w:p w14:paraId="5329FF1F" w14:textId="133E2460" w:rsidR="00073438" w:rsidRDefault="000A0C19">
            <w:pPr>
              <w:rPr>
                <w:rFonts w:ascii="Arial" w:eastAsia="Arial" w:hAnsi="Arial" w:cs="Arial"/>
                <w:b/>
              </w:rPr>
            </w:pPr>
            <w:r>
              <w:rPr>
                <w:rFonts w:ascii="Arial" w:eastAsia="Arial" w:hAnsi="Arial" w:cs="Arial"/>
                <w:b/>
                <w:i/>
                <w:iCs/>
              </w:rPr>
              <w:t>P</w:t>
            </w:r>
            <w:r w:rsidR="00D0188A">
              <w:rPr>
                <w:rFonts w:ascii="Arial" w:eastAsia="Arial" w:hAnsi="Arial" w:cs="Arial"/>
                <w:b/>
              </w:rPr>
              <w:t>-value</w:t>
            </w:r>
          </w:p>
        </w:tc>
      </w:tr>
      <w:tr w:rsidR="00073438" w14:paraId="6EC1CD81" w14:textId="77777777" w:rsidTr="00D0188A">
        <w:trPr>
          <w:trHeight w:val="243"/>
          <w:jc w:val="center"/>
        </w:trPr>
        <w:tc>
          <w:tcPr>
            <w:tcW w:w="3232" w:type="dxa"/>
            <w:tcBorders>
              <w:top w:val="single" w:sz="4" w:space="0" w:color="000000"/>
            </w:tcBorders>
          </w:tcPr>
          <w:p w14:paraId="18E68115" w14:textId="77777777" w:rsidR="00073438" w:rsidRDefault="00000000">
            <w:pPr>
              <w:rPr>
                <w:rFonts w:ascii="Arial" w:eastAsia="Arial" w:hAnsi="Arial" w:cs="Arial"/>
              </w:rPr>
            </w:pPr>
            <w:r>
              <w:rPr>
                <w:rFonts w:ascii="Arial" w:eastAsia="Arial" w:hAnsi="Arial" w:cs="Arial"/>
              </w:rPr>
              <w:t>Intercept</w:t>
            </w:r>
          </w:p>
        </w:tc>
        <w:tc>
          <w:tcPr>
            <w:tcW w:w="1162" w:type="dxa"/>
            <w:tcBorders>
              <w:top w:val="single" w:sz="4" w:space="0" w:color="000000"/>
            </w:tcBorders>
          </w:tcPr>
          <w:p w14:paraId="5DF2CFBB" w14:textId="77777777" w:rsidR="00073438" w:rsidRDefault="00000000">
            <w:pPr>
              <w:rPr>
                <w:rFonts w:ascii="Arial" w:eastAsia="Arial" w:hAnsi="Arial" w:cs="Arial"/>
              </w:rPr>
            </w:pPr>
            <w:r>
              <w:rPr>
                <w:rFonts w:ascii="Arial" w:eastAsia="Arial" w:hAnsi="Arial" w:cs="Arial"/>
              </w:rPr>
              <w:t>3.44</w:t>
            </w:r>
          </w:p>
        </w:tc>
        <w:tc>
          <w:tcPr>
            <w:tcW w:w="851" w:type="dxa"/>
            <w:tcBorders>
              <w:top w:val="single" w:sz="4" w:space="0" w:color="000000"/>
            </w:tcBorders>
          </w:tcPr>
          <w:p w14:paraId="47180F40" w14:textId="77777777" w:rsidR="00073438" w:rsidRDefault="00000000">
            <w:pPr>
              <w:rPr>
                <w:rFonts w:ascii="Arial" w:eastAsia="Arial" w:hAnsi="Arial" w:cs="Arial"/>
              </w:rPr>
            </w:pPr>
            <w:r>
              <w:rPr>
                <w:rFonts w:ascii="Arial" w:eastAsia="Arial" w:hAnsi="Arial" w:cs="Arial"/>
              </w:rPr>
              <w:t>2.85</w:t>
            </w:r>
          </w:p>
        </w:tc>
        <w:tc>
          <w:tcPr>
            <w:tcW w:w="992" w:type="dxa"/>
            <w:tcBorders>
              <w:top w:val="single" w:sz="4" w:space="0" w:color="000000"/>
            </w:tcBorders>
          </w:tcPr>
          <w:p w14:paraId="010DEDAF" w14:textId="77777777" w:rsidR="00073438" w:rsidRDefault="00000000">
            <w:pPr>
              <w:rPr>
                <w:rFonts w:ascii="Arial" w:eastAsia="Arial" w:hAnsi="Arial" w:cs="Arial"/>
              </w:rPr>
            </w:pPr>
            <w:r>
              <w:rPr>
                <w:rFonts w:ascii="Arial" w:eastAsia="Arial" w:hAnsi="Arial" w:cs="Arial"/>
              </w:rPr>
              <w:t>4.02</w:t>
            </w:r>
          </w:p>
        </w:tc>
        <w:tc>
          <w:tcPr>
            <w:tcW w:w="1134" w:type="dxa"/>
            <w:tcBorders>
              <w:top w:val="single" w:sz="4" w:space="0" w:color="000000"/>
            </w:tcBorders>
          </w:tcPr>
          <w:p w14:paraId="0E64077A" w14:textId="77777777" w:rsidR="00073438" w:rsidRDefault="00000000">
            <w:pPr>
              <w:rPr>
                <w:rFonts w:ascii="Arial" w:eastAsia="Arial" w:hAnsi="Arial" w:cs="Arial"/>
              </w:rPr>
            </w:pPr>
            <w:r>
              <w:rPr>
                <w:rFonts w:ascii="Arial" w:eastAsia="Arial" w:hAnsi="Arial" w:cs="Arial"/>
              </w:rPr>
              <w:t>11.55</w:t>
            </w:r>
          </w:p>
        </w:tc>
        <w:tc>
          <w:tcPr>
            <w:tcW w:w="992" w:type="dxa"/>
            <w:tcBorders>
              <w:top w:val="single" w:sz="4" w:space="0" w:color="000000"/>
            </w:tcBorders>
          </w:tcPr>
          <w:p w14:paraId="2E7F8FF1" w14:textId="77777777" w:rsidR="00073438" w:rsidRDefault="00000000">
            <w:pPr>
              <w:rPr>
                <w:rFonts w:ascii="Arial" w:eastAsia="Arial" w:hAnsi="Arial" w:cs="Arial"/>
              </w:rPr>
            </w:pPr>
            <w:r>
              <w:rPr>
                <w:rFonts w:ascii="Arial" w:eastAsia="Arial" w:hAnsi="Arial" w:cs="Arial"/>
                <w:i/>
              </w:rPr>
              <w:t>&lt;</w:t>
            </w:r>
            <w:r>
              <w:rPr>
                <w:rFonts w:ascii="Arial" w:eastAsia="Arial" w:hAnsi="Arial" w:cs="Arial"/>
              </w:rPr>
              <w:t>0.05</w:t>
            </w:r>
          </w:p>
        </w:tc>
      </w:tr>
      <w:tr w:rsidR="00073438" w14:paraId="10DF3C4D" w14:textId="77777777" w:rsidTr="00D0188A">
        <w:trPr>
          <w:trHeight w:val="190"/>
          <w:jc w:val="center"/>
        </w:trPr>
        <w:tc>
          <w:tcPr>
            <w:tcW w:w="3232" w:type="dxa"/>
          </w:tcPr>
          <w:p w14:paraId="1BF5B1DC" w14:textId="77777777" w:rsidR="00073438" w:rsidRDefault="00000000">
            <w:pPr>
              <w:rPr>
                <w:rFonts w:ascii="Arial" w:eastAsia="Arial" w:hAnsi="Arial" w:cs="Arial"/>
              </w:rPr>
            </w:pPr>
            <w:r>
              <w:rPr>
                <w:rFonts w:ascii="Arial" w:eastAsia="Arial" w:hAnsi="Arial" w:cs="Arial"/>
              </w:rPr>
              <w:t>Image resolution - 0.4</w:t>
            </w:r>
          </w:p>
        </w:tc>
        <w:tc>
          <w:tcPr>
            <w:tcW w:w="1162" w:type="dxa"/>
          </w:tcPr>
          <w:p w14:paraId="3BB4F480" w14:textId="77777777" w:rsidR="00073438" w:rsidRDefault="00000000">
            <w:pPr>
              <w:rPr>
                <w:rFonts w:ascii="Arial" w:eastAsia="Arial" w:hAnsi="Arial" w:cs="Arial"/>
              </w:rPr>
            </w:pPr>
            <w:r>
              <w:rPr>
                <w:rFonts w:ascii="Arial" w:eastAsia="Arial" w:hAnsi="Arial" w:cs="Arial"/>
              </w:rPr>
              <w:t>-1.05</w:t>
            </w:r>
          </w:p>
        </w:tc>
        <w:tc>
          <w:tcPr>
            <w:tcW w:w="851" w:type="dxa"/>
          </w:tcPr>
          <w:p w14:paraId="2814B974" w14:textId="77777777" w:rsidR="00073438" w:rsidRDefault="00000000">
            <w:pPr>
              <w:rPr>
                <w:rFonts w:ascii="Arial" w:eastAsia="Arial" w:hAnsi="Arial" w:cs="Arial"/>
              </w:rPr>
            </w:pPr>
            <w:r>
              <w:rPr>
                <w:rFonts w:ascii="Arial" w:eastAsia="Arial" w:hAnsi="Arial" w:cs="Arial"/>
              </w:rPr>
              <w:t>-1.37</w:t>
            </w:r>
          </w:p>
        </w:tc>
        <w:tc>
          <w:tcPr>
            <w:tcW w:w="992" w:type="dxa"/>
          </w:tcPr>
          <w:p w14:paraId="3E1B60A5" w14:textId="77777777" w:rsidR="00073438" w:rsidRDefault="00000000">
            <w:pPr>
              <w:rPr>
                <w:rFonts w:ascii="Arial" w:eastAsia="Arial" w:hAnsi="Arial" w:cs="Arial"/>
              </w:rPr>
            </w:pPr>
            <w:r>
              <w:rPr>
                <w:rFonts w:ascii="Arial" w:eastAsia="Arial" w:hAnsi="Arial" w:cs="Arial"/>
              </w:rPr>
              <w:t>-0.73</w:t>
            </w:r>
          </w:p>
        </w:tc>
        <w:tc>
          <w:tcPr>
            <w:tcW w:w="1134" w:type="dxa"/>
          </w:tcPr>
          <w:p w14:paraId="3B577B0D" w14:textId="77777777" w:rsidR="00073438" w:rsidRDefault="00000000">
            <w:pPr>
              <w:rPr>
                <w:rFonts w:ascii="Arial" w:eastAsia="Arial" w:hAnsi="Arial" w:cs="Arial"/>
              </w:rPr>
            </w:pPr>
            <w:r>
              <w:rPr>
                <w:rFonts w:ascii="Arial" w:eastAsia="Arial" w:hAnsi="Arial" w:cs="Arial"/>
              </w:rPr>
              <w:t>-6.45</w:t>
            </w:r>
          </w:p>
        </w:tc>
        <w:tc>
          <w:tcPr>
            <w:tcW w:w="992" w:type="dxa"/>
          </w:tcPr>
          <w:p w14:paraId="261864C9" w14:textId="77777777" w:rsidR="00073438" w:rsidRDefault="00000000">
            <w:pPr>
              <w:rPr>
                <w:rFonts w:ascii="Arial" w:eastAsia="Arial" w:hAnsi="Arial" w:cs="Arial"/>
              </w:rPr>
            </w:pPr>
            <w:r>
              <w:rPr>
                <w:rFonts w:ascii="Arial" w:eastAsia="Arial" w:hAnsi="Arial" w:cs="Arial"/>
                <w:i/>
              </w:rPr>
              <w:t>&lt;</w:t>
            </w:r>
            <w:r>
              <w:rPr>
                <w:rFonts w:ascii="Arial" w:eastAsia="Arial" w:hAnsi="Arial" w:cs="Arial"/>
              </w:rPr>
              <w:t>0.05</w:t>
            </w:r>
          </w:p>
        </w:tc>
      </w:tr>
      <w:tr w:rsidR="00073438" w14:paraId="02711773" w14:textId="77777777" w:rsidTr="00D0188A">
        <w:trPr>
          <w:trHeight w:val="190"/>
          <w:jc w:val="center"/>
        </w:trPr>
        <w:tc>
          <w:tcPr>
            <w:tcW w:w="3232" w:type="dxa"/>
          </w:tcPr>
          <w:p w14:paraId="5F19222C" w14:textId="77777777" w:rsidR="00073438" w:rsidRDefault="00000000">
            <w:pPr>
              <w:rPr>
                <w:rFonts w:ascii="Arial" w:eastAsia="Arial" w:hAnsi="Arial" w:cs="Arial"/>
              </w:rPr>
            </w:pPr>
            <w:r>
              <w:rPr>
                <w:rFonts w:ascii="Arial" w:eastAsia="Arial" w:hAnsi="Arial" w:cs="Arial"/>
              </w:rPr>
              <w:t>Image resolution - 0.5</w:t>
            </w:r>
          </w:p>
        </w:tc>
        <w:tc>
          <w:tcPr>
            <w:tcW w:w="1162" w:type="dxa"/>
          </w:tcPr>
          <w:p w14:paraId="6240E7C5" w14:textId="77777777" w:rsidR="00073438" w:rsidRDefault="00000000">
            <w:pPr>
              <w:rPr>
                <w:rFonts w:ascii="Arial" w:eastAsia="Arial" w:hAnsi="Arial" w:cs="Arial"/>
              </w:rPr>
            </w:pPr>
            <w:r>
              <w:rPr>
                <w:rFonts w:ascii="Arial" w:eastAsia="Arial" w:hAnsi="Arial" w:cs="Arial"/>
              </w:rPr>
              <w:t>-1.90</w:t>
            </w:r>
          </w:p>
        </w:tc>
        <w:tc>
          <w:tcPr>
            <w:tcW w:w="851" w:type="dxa"/>
          </w:tcPr>
          <w:p w14:paraId="6F085F15" w14:textId="77777777" w:rsidR="00073438" w:rsidRDefault="00000000">
            <w:pPr>
              <w:rPr>
                <w:rFonts w:ascii="Arial" w:eastAsia="Arial" w:hAnsi="Arial" w:cs="Arial"/>
              </w:rPr>
            </w:pPr>
            <w:r>
              <w:rPr>
                <w:rFonts w:ascii="Arial" w:eastAsia="Arial" w:hAnsi="Arial" w:cs="Arial"/>
              </w:rPr>
              <w:t>-2.20</w:t>
            </w:r>
          </w:p>
        </w:tc>
        <w:tc>
          <w:tcPr>
            <w:tcW w:w="992" w:type="dxa"/>
          </w:tcPr>
          <w:p w14:paraId="2F34A5C3" w14:textId="77777777" w:rsidR="00073438" w:rsidRDefault="00000000">
            <w:pPr>
              <w:rPr>
                <w:rFonts w:ascii="Arial" w:eastAsia="Arial" w:hAnsi="Arial" w:cs="Arial"/>
              </w:rPr>
            </w:pPr>
            <w:r>
              <w:rPr>
                <w:rFonts w:ascii="Arial" w:eastAsia="Arial" w:hAnsi="Arial" w:cs="Arial"/>
              </w:rPr>
              <w:t>-1.61</w:t>
            </w:r>
          </w:p>
        </w:tc>
        <w:tc>
          <w:tcPr>
            <w:tcW w:w="1134" w:type="dxa"/>
          </w:tcPr>
          <w:p w14:paraId="11C7EA5B" w14:textId="77777777" w:rsidR="00073438" w:rsidRDefault="00000000">
            <w:pPr>
              <w:rPr>
                <w:rFonts w:ascii="Arial" w:eastAsia="Arial" w:hAnsi="Arial" w:cs="Arial"/>
              </w:rPr>
            </w:pPr>
            <w:r>
              <w:rPr>
                <w:rFonts w:ascii="Arial" w:eastAsia="Arial" w:hAnsi="Arial" w:cs="Arial"/>
              </w:rPr>
              <w:t>-12.59</w:t>
            </w:r>
          </w:p>
        </w:tc>
        <w:tc>
          <w:tcPr>
            <w:tcW w:w="992" w:type="dxa"/>
          </w:tcPr>
          <w:p w14:paraId="3D766798" w14:textId="77777777" w:rsidR="00073438" w:rsidRDefault="00000000">
            <w:pPr>
              <w:rPr>
                <w:rFonts w:ascii="Arial" w:eastAsia="Arial" w:hAnsi="Arial" w:cs="Arial"/>
              </w:rPr>
            </w:pPr>
            <w:r>
              <w:rPr>
                <w:rFonts w:ascii="Arial" w:eastAsia="Arial" w:hAnsi="Arial" w:cs="Arial"/>
                <w:i/>
              </w:rPr>
              <w:t>&lt;</w:t>
            </w:r>
            <w:r>
              <w:rPr>
                <w:rFonts w:ascii="Arial" w:eastAsia="Arial" w:hAnsi="Arial" w:cs="Arial"/>
              </w:rPr>
              <w:t>0.05</w:t>
            </w:r>
          </w:p>
        </w:tc>
      </w:tr>
      <w:tr w:rsidR="00073438" w14:paraId="65EC0E6E" w14:textId="77777777" w:rsidTr="00D0188A">
        <w:trPr>
          <w:trHeight w:val="190"/>
          <w:jc w:val="center"/>
        </w:trPr>
        <w:tc>
          <w:tcPr>
            <w:tcW w:w="3232" w:type="dxa"/>
          </w:tcPr>
          <w:p w14:paraId="479D5977" w14:textId="77777777" w:rsidR="00073438" w:rsidRDefault="00000000">
            <w:pPr>
              <w:rPr>
                <w:rFonts w:ascii="Arial" w:eastAsia="Arial" w:hAnsi="Arial" w:cs="Arial"/>
              </w:rPr>
            </w:pPr>
            <w:r>
              <w:rPr>
                <w:rFonts w:ascii="Arial" w:eastAsia="Arial" w:hAnsi="Arial" w:cs="Arial"/>
              </w:rPr>
              <w:t>Snow presence - Yes</w:t>
            </w:r>
          </w:p>
        </w:tc>
        <w:tc>
          <w:tcPr>
            <w:tcW w:w="1162" w:type="dxa"/>
          </w:tcPr>
          <w:p w14:paraId="7A7DF708" w14:textId="77777777" w:rsidR="00073438" w:rsidRDefault="00000000">
            <w:pPr>
              <w:rPr>
                <w:rFonts w:ascii="Arial" w:eastAsia="Arial" w:hAnsi="Arial" w:cs="Arial"/>
              </w:rPr>
            </w:pPr>
            <w:r>
              <w:rPr>
                <w:rFonts w:ascii="Arial" w:eastAsia="Arial" w:hAnsi="Arial" w:cs="Arial"/>
              </w:rPr>
              <w:t>-1.67</w:t>
            </w:r>
          </w:p>
        </w:tc>
        <w:tc>
          <w:tcPr>
            <w:tcW w:w="851" w:type="dxa"/>
          </w:tcPr>
          <w:p w14:paraId="4D7AE5B7" w14:textId="77777777" w:rsidR="00073438" w:rsidRDefault="00000000">
            <w:pPr>
              <w:rPr>
                <w:rFonts w:ascii="Arial" w:eastAsia="Arial" w:hAnsi="Arial" w:cs="Arial"/>
              </w:rPr>
            </w:pPr>
            <w:r>
              <w:rPr>
                <w:rFonts w:ascii="Arial" w:eastAsia="Arial" w:hAnsi="Arial" w:cs="Arial"/>
              </w:rPr>
              <w:t>-2.16</w:t>
            </w:r>
          </w:p>
        </w:tc>
        <w:tc>
          <w:tcPr>
            <w:tcW w:w="992" w:type="dxa"/>
          </w:tcPr>
          <w:p w14:paraId="7ECB8866" w14:textId="77777777" w:rsidR="00073438" w:rsidRDefault="00000000">
            <w:pPr>
              <w:rPr>
                <w:rFonts w:ascii="Arial" w:eastAsia="Arial" w:hAnsi="Arial" w:cs="Arial"/>
              </w:rPr>
            </w:pPr>
            <w:r>
              <w:rPr>
                <w:rFonts w:ascii="Arial" w:eastAsia="Arial" w:hAnsi="Arial" w:cs="Arial"/>
              </w:rPr>
              <w:t>-1.18</w:t>
            </w:r>
          </w:p>
        </w:tc>
        <w:tc>
          <w:tcPr>
            <w:tcW w:w="1134" w:type="dxa"/>
          </w:tcPr>
          <w:p w14:paraId="613CB8F9" w14:textId="77777777" w:rsidR="00073438" w:rsidRDefault="00000000">
            <w:pPr>
              <w:rPr>
                <w:rFonts w:ascii="Arial" w:eastAsia="Arial" w:hAnsi="Arial" w:cs="Arial"/>
              </w:rPr>
            </w:pPr>
            <w:r>
              <w:rPr>
                <w:rFonts w:ascii="Arial" w:eastAsia="Arial" w:hAnsi="Arial" w:cs="Arial"/>
              </w:rPr>
              <w:t>-6.72</w:t>
            </w:r>
          </w:p>
        </w:tc>
        <w:tc>
          <w:tcPr>
            <w:tcW w:w="992" w:type="dxa"/>
          </w:tcPr>
          <w:p w14:paraId="71911553" w14:textId="77777777" w:rsidR="00073438" w:rsidRDefault="00000000">
            <w:pPr>
              <w:rPr>
                <w:rFonts w:ascii="Arial" w:eastAsia="Arial" w:hAnsi="Arial" w:cs="Arial"/>
              </w:rPr>
            </w:pPr>
            <w:r>
              <w:rPr>
                <w:rFonts w:ascii="Arial" w:eastAsia="Arial" w:hAnsi="Arial" w:cs="Arial"/>
                <w:i/>
              </w:rPr>
              <w:t>&lt;</w:t>
            </w:r>
            <w:r>
              <w:rPr>
                <w:rFonts w:ascii="Arial" w:eastAsia="Arial" w:hAnsi="Arial" w:cs="Arial"/>
              </w:rPr>
              <w:t>0.05</w:t>
            </w:r>
          </w:p>
        </w:tc>
      </w:tr>
      <w:tr w:rsidR="00073438" w14:paraId="60C556DE" w14:textId="77777777" w:rsidTr="00D0188A">
        <w:trPr>
          <w:trHeight w:val="190"/>
          <w:jc w:val="center"/>
        </w:trPr>
        <w:tc>
          <w:tcPr>
            <w:tcW w:w="3232" w:type="dxa"/>
          </w:tcPr>
          <w:p w14:paraId="2BF286C7" w14:textId="77777777" w:rsidR="00073438" w:rsidRDefault="00000000">
            <w:pPr>
              <w:rPr>
                <w:rFonts w:ascii="Arial" w:eastAsia="Arial" w:hAnsi="Arial" w:cs="Arial"/>
              </w:rPr>
            </w:pPr>
            <w:r>
              <w:rPr>
                <w:rFonts w:ascii="Arial" w:eastAsia="Arial" w:hAnsi="Arial" w:cs="Arial"/>
              </w:rPr>
              <w:t>Off-Nadir</w:t>
            </w:r>
          </w:p>
        </w:tc>
        <w:tc>
          <w:tcPr>
            <w:tcW w:w="1162" w:type="dxa"/>
          </w:tcPr>
          <w:p w14:paraId="12293A97" w14:textId="77777777" w:rsidR="00073438" w:rsidRDefault="00000000">
            <w:pPr>
              <w:rPr>
                <w:rFonts w:ascii="Arial" w:eastAsia="Arial" w:hAnsi="Arial" w:cs="Arial"/>
              </w:rPr>
            </w:pPr>
            <w:r>
              <w:rPr>
                <w:rFonts w:ascii="Arial" w:eastAsia="Arial" w:hAnsi="Arial" w:cs="Arial"/>
              </w:rPr>
              <w:t>-0.03</w:t>
            </w:r>
          </w:p>
        </w:tc>
        <w:tc>
          <w:tcPr>
            <w:tcW w:w="851" w:type="dxa"/>
          </w:tcPr>
          <w:p w14:paraId="52B97278" w14:textId="77777777" w:rsidR="00073438" w:rsidRDefault="00000000">
            <w:pPr>
              <w:rPr>
                <w:rFonts w:ascii="Arial" w:eastAsia="Arial" w:hAnsi="Arial" w:cs="Arial"/>
              </w:rPr>
            </w:pPr>
            <w:r>
              <w:rPr>
                <w:rFonts w:ascii="Arial" w:eastAsia="Arial" w:hAnsi="Arial" w:cs="Arial"/>
              </w:rPr>
              <w:t>-0.05</w:t>
            </w:r>
          </w:p>
        </w:tc>
        <w:tc>
          <w:tcPr>
            <w:tcW w:w="992" w:type="dxa"/>
          </w:tcPr>
          <w:p w14:paraId="2F69479A" w14:textId="77777777" w:rsidR="00073438" w:rsidRDefault="00000000">
            <w:pPr>
              <w:rPr>
                <w:rFonts w:ascii="Arial" w:eastAsia="Arial" w:hAnsi="Arial" w:cs="Arial"/>
              </w:rPr>
            </w:pPr>
            <w:r>
              <w:rPr>
                <w:rFonts w:ascii="Arial" w:eastAsia="Arial" w:hAnsi="Arial" w:cs="Arial"/>
              </w:rPr>
              <w:t>-0.02</w:t>
            </w:r>
          </w:p>
        </w:tc>
        <w:tc>
          <w:tcPr>
            <w:tcW w:w="1134" w:type="dxa"/>
          </w:tcPr>
          <w:p w14:paraId="74ECA8E6" w14:textId="77777777" w:rsidR="00073438" w:rsidRDefault="00000000">
            <w:pPr>
              <w:rPr>
                <w:rFonts w:ascii="Arial" w:eastAsia="Arial" w:hAnsi="Arial" w:cs="Arial"/>
              </w:rPr>
            </w:pPr>
            <w:r>
              <w:rPr>
                <w:rFonts w:ascii="Arial" w:eastAsia="Arial" w:hAnsi="Arial" w:cs="Arial"/>
              </w:rPr>
              <w:t>-3.99</w:t>
            </w:r>
          </w:p>
        </w:tc>
        <w:tc>
          <w:tcPr>
            <w:tcW w:w="992" w:type="dxa"/>
          </w:tcPr>
          <w:p w14:paraId="3618641C" w14:textId="77777777" w:rsidR="00073438" w:rsidRDefault="00000000">
            <w:pPr>
              <w:rPr>
                <w:rFonts w:ascii="Arial" w:eastAsia="Arial" w:hAnsi="Arial" w:cs="Arial"/>
              </w:rPr>
            </w:pPr>
            <w:r>
              <w:rPr>
                <w:rFonts w:ascii="Arial" w:eastAsia="Arial" w:hAnsi="Arial" w:cs="Arial"/>
                <w:i/>
              </w:rPr>
              <w:t>&lt;</w:t>
            </w:r>
            <w:r>
              <w:rPr>
                <w:rFonts w:ascii="Arial" w:eastAsia="Arial" w:hAnsi="Arial" w:cs="Arial"/>
              </w:rPr>
              <w:t>0.05</w:t>
            </w:r>
          </w:p>
        </w:tc>
      </w:tr>
      <w:tr w:rsidR="00073438" w14:paraId="69C9921B" w14:textId="77777777" w:rsidTr="00D0188A">
        <w:trPr>
          <w:trHeight w:val="190"/>
          <w:jc w:val="center"/>
        </w:trPr>
        <w:tc>
          <w:tcPr>
            <w:tcW w:w="3232" w:type="dxa"/>
          </w:tcPr>
          <w:p w14:paraId="0DA2748B" w14:textId="77777777" w:rsidR="00073438" w:rsidRDefault="00000000">
            <w:pPr>
              <w:rPr>
                <w:rFonts w:ascii="Arial" w:eastAsia="Arial" w:hAnsi="Arial" w:cs="Arial"/>
              </w:rPr>
            </w:pPr>
            <w:r>
              <w:rPr>
                <w:rFonts w:ascii="Arial" w:eastAsia="Arial" w:hAnsi="Arial" w:cs="Arial"/>
              </w:rPr>
              <w:t>Sun elevation</w:t>
            </w:r>
          </w:p>
        </w:tc>
        <w:tc>
          <w:tcPr>
            <w:tcW w:w="1162" w:type="dxa"/>
          </w:tcPr>
          <w:p w14:paraId="2C5DAF92" w14:textId="77777777" w:rsidR="00073438" w:rsidRDefault="00000000">
            <w:pPr>
              <w:rPr>
                <w:rFonts w:ascii="Arial" w:eastAsia="Arial" w:hAnsi="Arial" w:cs="Arial"/>
              </w:rPr>
            </w:pPr>
            <w:r>
              <w:rPr>
                <w:rFonts w:ascii="Arial" w:eastAsia="Arial" w:hAnsi="Arial" w:cs="Arial"/>
              </w:rPr>
              <w:t>0.02</w:t>
            </w:r>
          </w:p>
        </w:tc>
        <w:tc>
          <w:tcPr>
            <w:tcW w:w="851" w:type="dxa"/>
          </w:tcPr>
          <w:p w14:paraId="21253AEC" w14:textId="77777777" w:rsidR="00073438" w:rsidRDefault="00000000">
            <w:pPr>
              <w:rPr>
                <w:rFonts w:ascii="Arial" w:eastAsia="Arial" w:hAnsi="Arial" w:cs="Arial"/>
              </w:rPr>
            </w:pPr>
            <w:r>
              <w:rPr>
                <w:rFonts w:ascii="Arial" w:eastAsia="Arial" w:hAnsi="Arial" w:cs="Arial"/>
              </w:rPr>
              <w:t>0.01</w:t>
            </w:r>
          </w:p>
        </w:tc>
        <w:tc>
          <w:tcPr>
            <w:tcW w:w="992" w:type="dxa"/>
          </w:tcPr>
          <w:p w14:paraId="2C524322" w14:textId="77777777" w:rsidR="00073438" w:rsidRDefault="00000000">
            <w:pPr>
              <w:rPr>
                <w:rFonts w:ascii="Arial" w:eastAsia="Arial" w:hAnsi="Arial" w:cs="Arial"/>
              </w:rPr>
            </w:pPr>
            <w:r>
              <w:rPr>
                <w:rFonts w:ascii="Arial" w:eastAsia="Arial" w:hAnsi="Arial" w:cs="Arial"/>
              </w:rPr>
              <w:t>0.03</w:t>
            </w:r>
          </w:p>
        </w:tc>
        <w:tc>
          <w:tcPr>
            <w:tcW w:w="1134" w:type="dxa"/>
          </w:tcPr>
          <w:p w14:paraId="6AE62932" w14:textId="77777777" w:rsidR="00073438" w:rsidRDefault="00000000">
            <w:pPr>
              <w:rPr>
                <w:rFonts w:ascii="Arial" w:eastAsia="Arial" w:hAnsi="Arial" w:cs="Arial"/>
              </w:rPr>
            </w:pPr>
            <w:r>
              <w:rPr>
                <w:rFonts w:ascii="Arial" w:eastAsia="Arial" w:hAnsi="Arial" w:cs="Arial"/>
              </w:rPr>
              <w:t>4.49</w:t>
            </w:r>
          </w:p>
        </w:tc>
        <w:tc>
          <w:tcPr>
            <w:tcW w:w="992" w:type="dxa"/>
          </w:tcPr>
          <w:p w14:paraId="1AC745B3" w14:textId="77777777" w:rsidR="00073438" w:rsidRDefault="00000000">
            <w:pPr>
              <w:rPr>
                <w:rFonts w:ascii="Arial" w:eastAsia="Arial" w:hAnsi="Arial" w:cs="Arial"/>
              </w:rPr>
            </w:pPr>
            <w:r>
              <w:rPr>
                <w:rFonts w:ascii="Arial" w:eastAsia="Arial" w:hAnsi="Arial" w:cs="Arial"/>
                <w:i/>
              </w:rPr>
              <w:t>&lt;</w:t>
            </w:r>
            <w:r>
              <w:rPr>
                <w:rFonts w:ascii="Arial" w:eastAsia="Arial" w:hAnsi="Arial" w:cs="Arial"/>
              </w:rPr>
              <w:t>0.05</w:t>
            </w:r>
          </w:p>
        </w:tc>
      </w:tr>
      <w:tr w:rsidR="00073438" w14:paraId="10F29EE6" w14:textId="77777777" w:rsidTr="00D0188A">
        <w:trPr>
          <w:trHeight w:val="224"/>
          <w:jc w:val="center"/>
        </w:trPr>
        <w:tc>
          <w:tcPr>
            <w:tcW w:w="3232" w:type="dxa"/>
            <w:tcBorders>
              <w:bottom w:val="single" w:sz="8" w:space="0" w:color="000000"/>
            </w:tcBorders>
          </w:tcPr>
          <w:p w14:paraId="74F70AD8" w14:textId="77777777" w:rsidR="00073438" w:rsidRDefault="00000000">
            <w:pPr>
              <w:rPr>
                <w:rFonts w:ascii="Arial" w:eastAsia="Arial" w:hAnsi="Arial" w:cs="Arial"/>
              </w:rPr>
            </w:pPr>
            <w:r>
              <w:rPr>
                <w:rFonts w:ascii="Arial" w:eastAsia="Arial" w:hAnsi="Arial" w:cs="Arial"/>
              </w:rPr>
              <w:t>Cloud coverage</w:t>
            </w:r>
          </w:p>
        </w:tc>
        <w:tc>
          <w:tcPr>
            <w:tcW w:w="1162" w:type="dxa"/>
            <w:tcBorders>
              <w:bottom w:val="single" w:sz="8" w:space="0" w:color="000000"/>
            </w:tcBorders>
          </w:tcPr>
          <w:p w14:paraId="4467F608" w14:textId="77777777" w:rsidR="00073438" w:rsidRDefault="00000000">
            <w:pPr>
              <w:rPr>
                <w:rFonts w:ascii="Arial" w:eastAsia="Arial" w:hAnsi="Arial" w:cs="Arial"/>
              </w:rPr>
            </w:pPr>
            <w:r>
              <w:rPr>
                <w:rFonts w:ascii="Arial" w:eastAsia="Arial" w:hAnsi="Arial" w:cs="Arial"/>
              </w:rPr>
              <w:t>-1.74</w:t>
            </w:r>
          </w:p>
        </w:tc>
        <w:tc>
          <w:tcPr>
            <w:tcW w:w="851" w:type="dxa"/>
            <w:tcBorders>
              <w:bottom w:val="single" w:sz="8" w:space="0" w:color="000000"/>
            </w:tcBorders>
          </w:tcPr>
          <w:p w14:paraId="63566A98" w14:textId="77777777" w:rsidR="00073438" w:rsidRDefault="00000000">
            <w:pPr>
              <w:rPr>
                <w:rFonts w:ascii="Arial" w:eastAsia="Arial" w:hAnsi="Arial" w:cs="Arial"/>
              </w:rPr>
            </w:pPr>
            <w:r>
              <w:rPr>
                <w:rFonts w:ascii="Arial" w:eastAsia="Arial" w:hAnsi="Arial" w:cs="Arial"/>
              </w:rPr>
              <w:t>-4.55</w:t>
            </w:r>
          </w:p>
        </w:tc>
        <w:tc>
          <w:tcPr>
            <w:tcW w:w="992" w:type="dxa"/>
            <w:tcBorders>
              <w:bottom w:val="single" w:sz="8" w:space="0" w:color="000000"/>
            </w:tcBorders>
          </w:tcPr>
          <w:p w14:paraId="05443352" w14:textId="77777777" w:rsidR="00073438" w:rsidRDefault="00000000">
            <w:pPr>
              <w:rPr>
                <w:rFonts w:ascii="Arial" w:eastAsia="Arial" w:hAnsi="Arial" w:cs="Arial"/>
              </w:rPr>
            </w:pPr>
            <w:r>
              <w:rPr>
                <w:rFonts w:ascii="Arial" w:eastAsia="Arial" w:hAnsi="Arial" w:cs="Arial"/>
              </w:rPr>
              <w:t>1.07</w:t>
            </w:r>
          </w:p>
        </w:tc>
        <w:tc>
          <w:tcPr>
            <w:tcW w:w="1134" w:type="dxa"/>
            <w:tcBorders>
              <w:bottom w:val="single" w:sz="8" w:space="0" w:color="000000"/>
            </w:tcBorders>
          </w:tcPr>
          <w:p w14:paraId="24718C0F" w14:textId="77777777" w:rsidR="00073438" w:rsidRDefault="00000000">
            <w:pPr>
              <w:rPr>
                <w:rFonts w:ascii="Arial" w:eastAsia="Arial" w:hAnsi="Arial" w:cs="Arial"/>
              </w:rPr>
            </w:pPr>
            <w:r>
              <w:rPr>
                <w:rFonts w:ascii="Arial" w:eastAsia="Arial" w:hAnsi="Arial" w:cs="Arial"/>
              </w:rPr>
              <w:t>-1.22</w:t>
            </w:r>
          </w:p>
        </w:tc>
        <w:tc>
          <w:tcPr>
            <w:tcW w:w="992" w:type="dxa"/>
            <w:tcBorders>
              <w:bottom w:val="single" w:sz="8" w:space="0" w:color="000000"/>
            </w:tcBorders>
          </w:tcPr>
          <w:p w14:paraId="3316E8ED" w14:textId="77777777" w:rsidR="00073438" w:rsidRDefault="00000000">
            <w:pPr>
              <w:rPr>
                <w:rFonts w:ascii="Arial" w:eastAsia="Arial" w:hAnsi="Arial" w:cs="Arial"/>
              </w:rPr>
            </w:pPr>
            <w:r>
              <w:rPr>
                <w:rFonts w:ascii="Arial" w:eastAsia="Arial" w:hAnsi="Arial" w:cs="Arial"/>
              </w:rPr>
              <w:t>0.225</w:t>
            </w:r>
          </w:p>
        </w:tc>
      </w:tr>
    </w:tbl>
    <w:p w14:paraId="46C68604" w14:textId="77777777" w:rsidR="00073438" w:rsidRDefault="00073438">
      <w:pPr>
        <w:rPr>
          <w:rFonts w:ascii="Arial" w:eastAsia="Arial" w:hAnsi="Arial" w:cs="Arial"/>
        </w:rPr>
      </w:pPr>
    </w:p>
    <w:p w14:paraId="49102497" w14:textId="77777777" w:rsidR="00073438" w:rsidRDefault="00073438">
      <w:pPr>
        <w:rPr>
          <w:rFonts w:ascii="Arial" w:eastAsia="Arial" w:hAnsi="Arial" w:cs="Arial"/>
        </w:rPr>
      </w:pPr>
    </w:p>
    <w:p w14:paraId="0B58863B" w14:textId="77777777" w:rsidR="00073438" w:rsidRDefault="00073438">
      <w:pPr>
        <w:rPr>
          <w:rFonts w:ascii="Arial" w:eastAsia="Arial" w:hAnsi="Arial" w:cs="Arial"/>
        </w:rPr>
      </w:pPr>
    </w:p>
    <w:p w14:paraId="5E2242F3" w14:textId="77777777" w:rsidR="00073438" w:rsidRDefault="00073438">
      <w:pPr>
        <w:rPr>
          <w:rFonts w:ascii="Arial" w:eastAsia="Arial" w:hAnsi="Arial" w:cs="Arial"/>
        </w:rPr>
      </w:pPr>
    </w:p>
    <w:p w14:paraId="636F42FC" w14:textId="77777777" w:rsidR="00073438" w:rsidRDefault="00073438">
      <w:pPr>
        <w:rPr>
          <w:rFonts w:ascii="Arial" w:eastAsia="Arial" w:hAnsi="Arial" w:cs="Arial"/>
        </w:rPr>
      </w:pPr>
    </w:p>
    <w:p w14:paraId="3E69AE2A" w14:textId="77777777" w:rsidR="00073438" w:rsidRDefault="00073438">
      <w:pPr>
        <w:rPr>
          <w:rFonts w:ascii="Arial" w:eastAsia="Arial" w:hAnsi="Arial" w:cs="Arial"/>
        </w:rPr>
      </w:pPr>
    </w:p>
    <w:p w14:paraId="774B5B52" w14:textId="77777777" w:rsidR="00073438" w:rsidRDefault="00073438">
      <w:pPr>
        <w:rPr>
          <w:rFonts w:ascii="Arial" w:eastAsia="Arial" w:hAnsi="Arial" w:cs="Arial"/>
        </w:rPr>
      </w:pPr>
    </w:p>
    <w:p w14:paraId="20FB3F5E" w14:textId="77777777" w:rsidR="00073438" w:rsidRDefault="00073438">
      <w:pPr>
        <w:rPr>
          <w:rFonts w:ascii="Arial" w:eastAsia="Arial" w:hAnsi="Arial" w:cs="Arial"/>
        </w:rPr>
      </w:pPr>
    </w:p>
    <w:p w14:paraId="61BAC63F" w14:textId="77777777" w:rsidR="00073438" w:rsidRDefault="00073438">
      <w:pPr>
        <w:rPr>
          <w:rFonts w:ascii="Arial" w:eastAsia="Arial" w:hAnsi="Arial" w:cs="Arial"/>
        </w:rPr>
      </w:pPr>
    </w:p>
    <w:p w14:paraId="55545B91" w14:textId="77777777" w:rsidR="00073438" w:rsidRDefault="00073438">
      <w:pPr>
        <w:rPr>
          <w:rFonts w:ascii="Arial" w:eastAsia="Arial" w:hAnsi="Arial" w:cs="Arial"/>
        </w:rPr>
      </w:pPr>
    </w:p>
    <w:p w14:paraId="2049AD1C" w14:textId="77777777" w:rsidR="00073438" w:rsidRDefault="00073438">
      <w:pPr>
        <w:rPr>
          <w:rFonts w:ascii="Arial" w:eastAsia="Arial" w:hAnsi="Arial" w:cs="Arial"/>
        </w:rPr>
      </w:pPr>
    </w:p>
    <w:p w14:paraId="4582C012" w14:textId="77777777" w:rsidR="00073438" w:rsidRDefault="00073438">
      <w:pPr>
        <w:rPr>
          <w:rFonts w:ascii="Arial" w:eastAsia="Arial" w:hAnsi="Arial" w:cs="Arial"/>
        </w:rPr>
      </w:pPr>
    </w:p>
    <w:p w14:paraId="765D5B9F" w14:textId="77777777" w:rsidR="00631AD4" w:rsidRDefault="00631AD4" w:rsidP="00631AD4">
      <w:pPr>
        <w:rPr>
          <w:rFonts w:ascii="Arial" w:eastAsia="Arial" w:hAnsi="Arial" w:cs="Arial"/>
          <w:b/>
        </w:rPr>
      </w:pPr>
      <w:r>
        <w:rPr>
          <w:rFonts w:ascii="Arial" w:eastAsia="Arial" w:hAnsi="Arial" w:cs="Arial"/>
          <w:b/>
        </w:rPr>
        <w:lastRenderedPageBreak/>
        <w:t>Figures</w:t>
      </w:r>
    </w:p>
    <w:p w14:paraId="2CCDAD05" w14:textId="77777777" w:rsidR="00631AD4" w:rsidRDefault="00631AD4" w:rsidP="00631AD4">
      <w:pPr>
        <w:ind w:right="-46"/>
        <w:rPr>
          <w:rFonts w:ascii="Arial" w:eastAsia="Arial" w:hAnsi="Arial" w:cs="Arial"/>
          <w:b/>
        </w:rPr>
      </w:pPr>
    </w:p>
    <w:p w14:paraId="697362EB" w14:textId="77777777" w:rsidR="00631AD4" w:rsidRDefault="00631AD4" w:rsidP="00631AD4">
      <w:pPr>
        <w:ind w:right="-46"/>
        <w:rPr>
          <w:rFonts w:ascii="Arial" w:eastAsia="Arial" w:hAnsi="Arial" w:cs="Arial"/>
          <w:b/>
        </w:rPr>
      </w:pPr>
      <w:r>
        <w:rPr>
          <w:rFonts w:ascii="Arial" w:eastAsia="Arial" w:hAnsi="Arial" w:cs="Arial"/>
          <w:b/>
          <w:noProof/>
        </w:rPr>
        <w:drawing>
          <wp:inline distT="0" distB="0" distL="0" distR="0" wp14:anchorId="316887BE" wp14:editId="122C55C6">
            <wp:extent cx="5731510" cy="3814445"/>
            <wp:effectExtent l="0" t="0" r="0" b="0"/>
            <wp:docPr id="2003131483" name="image2.jpg" descr="A map of ukraine with orange and white spot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jpg" descr="A map of ukraine with orange and white spots&#10;&#10;Description automatically generated"/>
                    <pic:cNvPicPr preferRelativeResize="0"/>
                  </pic:nvPicPr>
                  <pic:blipFill>
                    <a:blip r:embed="rId21"/>
                    <a:srcRect/>
                    <a:stretch>
                      <a:fillRect/>
                    </a:stretch>
                  </pic:blipFill>
                  <pic:spPr>
                    <a:xfrm>
                      <a:off x="0" y="0"/>
                      <a:ext cx="5731510" cy="3814445"/>
                    </a:xfrm>
                    <a:prstGeom prst="rect">
                      <a:avLst/>
                    </a:prstGeom>
                    <a:ln/>
                  </pic:spPr>
                </pic:pic>
              </a:graphicData>
            </a:graphic>
          </wp:inline>
        </w:drawing>
      </w:r>
    </w:p>
    <w:p w14:paraId="0AA6C3DD" w14:textId="564FA310" w:rsidR="00631AD4" w:rsidRDefault="00631AD4" w:rsidP="00631AD4">
      <w:pPr>
        <w:spacing w:before="176" w:line="199" w:lineRule="auto"/>
        <w:ind w:right="-46"/>
        <w:jc w:val="both"/>
        <w:rPr>
          <w:rFonts w:ascii="Arial" w:eastAsia="Arial" w:hAnsi="Arial" w:cs="Arial"/>
        </w:rPr>
      </w:pPr>
      <w:r>
        <w:rPr>
          <w:rFonts w:ascii="Arial" w:eastAsia="Arial" w:hAnsi="Arial" w:cs="Arial"/>
          <w:b/>
        </w:rPr>
        <w:t>Figure 1</w:t>
      </w:r>
      <w:r>
        <w:rPr>
          <w:rFonts w:ascii="Arial" w:eastAsia="Arial" w:hAnsi="Arial" w:cs="Arial"/>
          <w:b/>
        </w:rPr>
        <w:t>.</w:t>
      </w:r>
      <w:r>
        <w:rPr>
          <w:rFonts w:ascii="Arial" w:eastAsia="Arial" w:hAnsi="Arial" w:cs="Arial"/>
          <w:b/>
        </w:rPr>
        <w:t xml:space="preserve"> </w:t>
      </w:r>
      <w:r>
        <w:rPr>
          <w:rFonts w:ascii="Arial" w:eastAsia="Arial" w:hAnsi="Arial" w:cs="Arial"/>
        </w:rPr>
        <w:t xml:space="preserve">Map of the study region highlighting the selected areas of interest (AOI) in orange within each </w:t>
      </w:r>
      <w:sdt>
        <w:sdtPr>
          <w:tag w:val="goog_rdk_0"/>
          <w:id w:val="-210343261"/>
        </w:sdtPr>
        <w:sdtContent>
          <w:r>
            <w:rPr>
              <w:rFonts w:ascii="Arial" w:eastAsia="Arial" w:hAnsi="Arial" w:cs="Arial"/>
            </w:rPr>
            <w:t>Oblast. An “oblast” in Ukraine is the main type of first-level administrative division, equivalent in hierarchy, though not in absolute size, to states in the US context.</w:t>
          </w:r>
        </w:sdtContent>
      </w:sdt>
      <w:sdt>
        <w:sdtPr>
          <w:tag w:val="goog_rdk_1"/>
          <w:id w:val="1254476209"/>
        </w:sdtPr>
        <w:sdtContent>
          <w:r>
            <w:rPr>
              <w:rFonts w:ascii="Arial" w:eastAsia="Arial" w:hAnsi="Arial" w:cs="Arial"/>
            </w:rPr>
            <w:t xml:space="preserve"> </w:t>
          </w:r>
        </w:sdtContent>
      </w:sdt>
      <w:sdt>
        <w:sdtPr>
          <w:tag w:val="goog_rdk_2"/>
          <w:id w:val="-626626046"/>
        </w:sdtPr>
        <w:sdtContent>
          <w:sdt>
            <w:sdtPr>
              <w:tag w:val="goog_rdk_3"/>
              <w:id w:val="-147990215"/>
            </w:sdtPr>
            <w:sdtContent/>
          </w:sdt>
        </w:sdtContent>
      </w:sdt>
      <w:r>
        <w:rPr>
          <w:rFonts w:ascii="Arial" w:eastAsia="Arial" w:hAnsi="Arial" w:cs="Arial"/>
        </w:rPr>
        <w:t>The gray-dashed area depicts the occupied territories of Crimea and Sevastopol, both excluded from the current study.</w:t>
      </w:r>
    </w:p>
    <w:p w14:paraId="3AB4BDBE" w14:textId="77777777" w:rsidR="00631AD4" w:rsidRDefault="00631AD4" w:rsidP="00631AD4">
      <w:pPr>
        <w:ind w:right="-46"/>
        <w:rPr>
          <w:rFonts w:ascii="Arial" w:eastAsia="Arial" w:hAnsi="Arial" w:cs="Arial"/>
          <w:b/>
        </w:rPr>
      </w:pPr>
    </w:p>
    <w:p w14:paraId="42DFEE4D" w14:textId="77777777" w:rsidR="00631AD4" w:rsidRDefault="00631AD4" w:rsidP="00631AD4">
      <w:pPr>
        <w:ind w:right="-46"/>
        <w:rPr>
          <w:rFonts w:ascii="Arial" w:eastAsia="Arial" w:hAnsi="Arial" w:cs="Arial"/>
          <w:b/>
        </w:rPr>
      </w:pPr>
    </w:p>
    <w:p w14:paraId="23C5D65E" w14:textId="77777777" w:rsidR="00631AD4" w:rsidRDefault="00631AD4" w:rsidP="00631AD4">
      <w:pPr>
        <w:ind w:right="-46"/>
        <w:rPr>
          <w:rFonts w:ascii="Arial" w:eastAsia="Arial" w:hAnsi="Arial" w:cs="Arial"/>
          <w:b/>
        </w:rPr>
      </w:pPr>
    </w:p>
    <w:p w14:paraId="77BD982E" w14:textId="77777777" w:rsidR="00631AD4" w:rsidRDefault="00631AD4" w:rsidP="00631AD4">
      <w:pPr>
        <w:ind w:right="-46"/>
        <w:rPr>
          <w:rFonts w:ascii="Arial" w:eastAsia="Arial" w:hAnsi="Arial" w:cs="Arial"/>
          <w:b/>
        </w:rPr>
      </w:pPr>
    </w:p>
    <w:p w14:paraId="3F841A37" w14:textId="77777777" w:rsidR="00631AD4" w:rsidRDefault="00631AD4" w:rsidP="00631AD4">
      <w:pPr>
        <w:ind w:right="-46"/>
        <w:rPr>
          <w:rFonts w:ascii="Arial" w:eastAsia="Arial" w:hAnsi="Arial" w:cs="Arial"/>
          <w:b/>
        </w:rPr>
      </w:pPr>
    </w:p>
    <w:p w14:paraId="49EE9369" w14:textId="77777777" w:rsidR="00631AD4" w:rsidRDefault="00631AD4" w:rsidP="00631AD4">
      <w:pPr>
        <w:ind w:right="-46"/>
        <w:rPr>
          <w:rFonts w:ascii="Arial" w:eastAsia="Arial" w:hAnsi="Arial" w:cs="Arial"/>
          <w:b/>
        </w:rPr>
      </w:pPr>
    </w:p>
    <w:p w14:paraId="6099FE68" w14:textId="77777777" w:rsidR="00631AD4" w:rsidRDefault="00631AD4" w:rsidP="00631AD4">
      <w:pPr>
        <w:ind w:right="-46"/>
        <w:rPr>
          <w:rFonts w:ascii="Arial" w:eastAsia="Arial" w:hAnsi="Arial" w:cs="Arial"/>
          <w:b/>
        </w:rPr>
      </w:pPr>
    </w:p>
    <w:p w14:paraId="19320061" w14:textId="77777777" w:rsidR="00631AD4" w:rsidRDefault="00631AD4" w:rsidP="00631AD4">
      <w:pPr>
        <w:ind w:right="-46"/>
        <w:rPr>
          <w:rFonts w:ascii="Arial" w:eastAsia="Arial" w:hAnsi="Arial" w:cs="Arial"/>
          <w:b/>
        </w:rPr>
      </w:pPr>
    </w:p>
    <w:p w14:paraId="2E453872" w14:textId="77777777" w:rsidR="00631AD4" w:rsidRDefault="00631AD4" w:rsidP="00631AD4">
      <w:pPr>
        <w:spacing w:before="160" w:line="199" w:lineRule="auto"/>
        <w:ind w:right="1138"/>
        <w:jc w:val="center"/>
        <w:rPr>
          <w:rFonts w:ascii="Arial" w:eastAsia="Arial" w:hAnsi="Arial" w:cs="Arial"/>
          <w:b/>
        </w:rPr>
      </w:pPr>
      <w:r>
        <w:rPr>
          <w:rFonts w:ascii="Arial" w:eastAsia="Arial" w:hAnsi="Arial" w:cs="Arial"/>
          <w:b/>
          <w:noProof/>
        </w:rPr>
        <w:lastRenderedPageBreak/>
        <w:drawing>
          <wp:anchor distT="0" distB="0" distL="114300" distR="114300" simplePos="0" relativeHeight="251677696" behindDoc="0" locked="0" layoutInCell="1" allowOverlap="1" wp14:anchorId="49E346ED" wp14:editId="2F24BC34">
            <wp:simplePos x="0" y="0"/>
            <wp:positionH relativeFrom="column">
              <wp:posOffset>165100</wp:posOffset>
            </wp:positionH>
            <wp:positionV relativeFrom="paragraph">
              <wp:posOffset>48260</wp:posOffset>
            </wp:positionV>
            <wp:extent cx="5299075" cy="7272135"/>
            <wp:effectExtent l="0" t="0" r="0" b="5080"/>
            <wp:wrapNone/>
            <wp:docPr id="200313148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2">
                      <a:extLst>
                        <a:ext uri="{28A0092B-C50C-407E-A947-70E740481C1C}">
                          <a14:useLocalDpi xmlns:a14="http://schemas.microsoft.com/office/drawing/2010/main" val="0"/>
                        </a:ext>
                      </a:extLst>
                    </a:blip>
                    <a:srcRect/>
                    <a:stretch>
                      <a:fillRect/>
                    </a:stretch>
                  </pic:blipFill>
                  <pic:spPr>
                    <a:xfrm>
                      <a:off x="0" y="0"/>
                      <a:ext cx="5299075" cy="7272135"/>
                    </a:xfrm>
                    <a:prstGeom prst="rect">
                      <a:avLst/>
                    </a:prstGeom>
                    <a:ln/>
                  </pic:spPr>
                </pic:pic>
              </a:graphicData>
            </a:graphic>
            <wp14:sizeRelH relativeFrom="page">
              <wp14:pctWidth>0</wp14:pctWidth>
            </wp14:sizeRelH>
            <wp14:sizeRelV relativeFrom="page">
              <wp14:pctHeight>0</wp14:pctHeight>
            </wp14:sizeRelV>
          </wp:anchor>
        </w:drawing>
      </w:r>
    </w:p>
    <w:p w14:paraId="30933186" w14:textId="77777777" w:rsidR="00631AD4" w:rsidRDefault="00631AD4" w:rsidP="00631AD4">
      <w:pPr>
        <w:spacing w:before="160" w:line="199" w:lineRule="auto"/>
        <w:ind w:right="-46"/>
        <w:jc w:val="both"/>
        <w:rPr>
          <w:rFonts w:ascii="Arial" w:eastAsia="Arial" w:hAnsi="Arial" w:cs="Arial"/>
          <w:b/>
        </w:rPr>
      </w:pPr>
    </w:p>
    <w:p w14:paraId="19DFBFCB" w14:textId="77777777" w:rsidR="00631AD4" w:rsidRDefault="00631AD4" w:rsidP="00631AD4">
      <w:pPr>
        <w:spacing w:before="160" w:line="199" w:lineRule="auto"/>
        <w:ind w:right="-46"/>
        <w:jc w:val="both"/>
        <w:rPr>
          <w:rFonts w:ascii="Arial" w:eastAsia="Arial" w:hAnsi="Arial" w:cs="Arial"/>
          <w:b/>
        </w:rPr>
      </w:pPr>
    </w:p>
    <w:p w14:paraId="37CD879E" w14:textId="77777777" w:rsidR="00631AD4" w:rsidRDefault="00631AD4" w:rsidP="00631AD4">
      <w:pPr>
        <w:spacing w:before="160" w:line="199" w:lineRule="auto"/>
        <w:ind w:right="-46"/>
        <w:jc w:val="both"/>
        <w:rPr>
          <w:rFonts w:ascii="Arial" w:eastAsia="Arial" w:hAnsi="Arial" w:cs="Arial"/>
          <w:b/>
        </w:rPr>
      </w:pPr>
    </w:p>
    <w:p w14:paraId="62D88D11" w14:textId="77777777" w:rsidR="00631AD4" w:rsidRDefault="00631AD4" w:rsidP="00631AD4">
      <w:pPr>
        <w:spacing w:before="160" w:line="199" w:lineRule="auto"/>
        <w:ind w:right="-46"/>
        <w:jc w:val="both"/>
        <w:rPr>
          <w:rFonts w:ascii="Arial" w:eastAsia="Arial" w:hAnsi="Arial" w:cs="Arial"/>
          <w:b/>
        </w:rPr>
      </w:pPr>
    </w:p>
    <w:p w14:paraId="28A8A8C2" w14:textId="77777777" w:rsidR="00631AD4" w:rsidRDefault="00631AD4" w:rsidP="00631AD4">
      <w:pPr>
        <w:spacing w:before="160" w:line="199" w:lineRule="auto"/>
        <w:ind w:right="-46"/>
        <w:jc w:val="both"/>
        <w:rPr>
          <w:rFonts w:ascii="Arial" w:eastAsia="Arial" w:hAnsi="Arial" w:cs="Arial"/>
          <w:b/>
        </w:rPr>
      </w:pPr>
    </w:p>
    <w:p w14:paraId="695EDD4F" w14:textId="77777777" w:rsidR="00631AD4" w:rsidRDefault="00631AD4" w:rsidP="00631AD4">
      <w:pPr>
        <w:spacing w:before="160" w:line="199" w:lineRule="auto"/>
        <w:ind w:right="-46"/>
        <w:jc w:val="both"/>
        <w:rPr>
          <w:rFonts w:ascii="Arial" w:eastAsia="Arial" w:hAnsi="Arial" w:cs="Arial"/>
          <w:b/>
        </w:rPr>
      </w:pPr>
    </w:p>
    <w:p w14:paraId="775D20CC" w14:textId="77777777" w:rsidR="00631AD4" w:rsidRDefault="00631AD4" w:rsidP="00631AD4">
      <w:pPr>
        <w:spacing w:before="160" w:line="199" w:lineRule="auto"/>
        <w:ind w:right="-46"/>
        <w:jc w:val="both"/>
        <w:rPr>
          <w:rFonts w:ascii="Arial" w:eastAsia="Arial" w:hAnsi="Arial" w:cs="Arial"/>
          <w:b/>
        </w:rPr>
      </w:pPr>
    </w:p>
    <w:p w14:paraId="4AC0310A" w14:textId="77777777" w:rsidR="00631AD4" w:rsidRDefault="00631AD4" w:rsidP="00631AD4">
      <w:pPr>
        <w:spacing w:before="160" w:line="199" w:lineRule="auto"/>
        <w:ind w:right="-46"/>
        <w:jc w:val="both"/>
        <w:rPr>
          <w:rFonts w:ascii="Arial" w:eastAsia="Arial" w:hAnsi="Arial" w:cs="Arial"/>
          <w:b/>
        </w:rPr>
      </w:pPr>
    </w:p>
    <w:p w14:paraId="4A261AEF" w14:textId="77777777" w:rsidR="00631AD4" w:rsidRDefault="00631AD4" w:rsidP="00631AD4">
      <w:pPr>
        <w:spacing w:before="160" w:line="199" w:lineRule="auto"/>
        <w:ind w:right="-46"/>
        <w:jc w:val="both"/>
        <w:rPr>
          <w:rFonts w:ascii="Arial" w:eastAsia="Arial" w:hAnsi="Arial" w:cs="Arial"/>
          <w:b/>
        </w:rPr>
      </w:pPr>
    </w:p>
    <w:p w14:paraId="32E4158C" w14:textId="77777777" w:rsidR="00631AD4" w:rsidRDefault="00631AD4" w:rsidP="00631AD4">
      <w:pPr>
        <w:spacing w:before="160" w:line="199" w:lineRule="auto"/>
        <w:ind w:right="-46"/>
        <w:jc w:val="both"/>
        <w:rPr>
          <w:rFonts w:ascii="Arial" w:eastAsia="Arial" w:hAnsi="Arial" w:cs="Arial"/>
          <w:b/>
        </w:rPr>
      </w:pPr>
    </w:p>
    <w:p w14:paraId="731B63B6" w14:textId="77777777" w:rsidR="00631AD4" w:rsidRDefault="00631AD4" w:rsidP="00631AD4">
      <w:pPr>
        <w:spacing w:before="160" w:line="199" w:lineRule="auto"/>
        <w:ind w:right="-46"/>
        <w:jc w:val="both"/>
        <w:rPr>
          <w:rFonts w:ascii="Arial" w:eastAsia="Arial" w:hAnsi="Arial" w:cs="Arial"/>
          <w:b/>
        </w:rPr>
      </w:pPr>
    </w:p>
    <w:p w14:paraId="7CCD44BC" w14:textId="77777777" w:rsidR="00631AD4" w:rsidRDefault="00631AD4" w:rsidP="00631AD4">
      <w:pPr>
        <w:spacing w:before="160" w:line="199" w:lineRule="auto"/>
        <w:ind w:right="-46"/>
        <w:jc w:val="both"/>
        <w:rPr>
          <w:rFonts w:ascii="Arial" w:eastAsia="Arial" w:hAnsi="Arial" w:cs="Arial"/>
          <w:b/>
        </w:rPr>
      </w:pPr>
    </w:p>
    <w:p w14:paraId="69D2D7A8" w14:textId="77777777" w:rsidR="00631AD4" w:rsidRDefault="00631AD4" w:rsidP="00631AD4">
      <w:pPr>
        <w:spacing w:before="160" w:line="199" w:lineRule="auto"/>
        <w:ind w:right="-46"/>
        <w:jc w:val="both"/>
        <w:rPr>
          <w:rFonts w:ascii="Arial" w:eastAsia="Arial" w:hAnsi="Arial" w:cs="Arial"/>
          <w:b/>
        </w:rPr>
      </w:pPr>
    </w:p>
    <w:p w14:paraId="58A82F82" w14:textId="77777777" w:rsidR="00631AD4" w:rsidRDefault="00631AD4" w:rsidP="00631AD4">
      <w:pPr>
        <w:spacing w:before="160" w:line="199" w:lineRule="auto"/>
        <w:ind w:right="-46"/>
        <w:jc w:val="both"/>
        <w:rPr>
          <w:rFonts w:ascii="Arial" w:eastAsia="Arial" w:hAnsi="Arial" w:cs="Arial"/>
          <w:b/>
        </w:rPr>
      </w:pPr>
    </w:p>
    <w:p w14:paraId="47336225" w14:textId="77777777" w:rsidR="00631AD4" w:rsidRDefault="00631AD4" w:rsidP="00631AD4">
      <w:pPr>
        <w:spacing w:before="160" w:line="199" w:lineRule="auto"/>
        <w:ind w:right="-46"/>
        <w:jc w:val="both"/>
        <w:rPr>
          <w:rFonts w:ascii="Arial" w:eastAsia="Arial" w:hAnsi="Arial" w:cs="Arial"/>
          <w:b/>
        </w:rPr>
      </w:pPr>
    </w:p>
    <w:p w14:paraId="19491011" w14:textId="77777777" w:rsidR="00631AD4" w:rsidRDefault="00631AD4" w:rsidP="00631AD4">
      <w:pPr>
        <w:spacing w:before="160" w:line="199" w:lineRule="auto"/>
        <w:ind w:right="-46"/>
        <w:jc w:val="both"/>
        <w:rPr>
          <w:rFonts w:ascii="Arial" w:eastAsia="Arial" w:hAnsi="Arial" w:cs="Arial"/>
          <w:b/>
        </w:rPr>
      </w:pPr>
    </w:p>
    <w:p w14:paraId="22FA21DC" w14:textId="77777777" w:rsidR="00631AD4" w:rsidRDefault="00631AD4" w:rsidP="00631AD4">
      <w:pPr>
        <w:spacing w:before="160" w:line="199" w:lineRule="auto"/>
        <w:ind w:right="-46"/>
        <w:jc w:val="both"/>
        <w:rPr>
          <w:rFonts w:ascii="Arial" w:eastAsia="Arial" w:hAnsi="Arial" w:cs="Arial"/>
          <w:b/>
        </w:rPr>
      </w:pPr>
    </w:p>
    <w:p w14:paraId="70F1CBE9" w14:textId="77777777" w:rsidR="00631AD4" w:rsidRDefault="00631AD4" w:rsidP="00631AD4">
      <w:pPr>
        <w:spacing w:before="160" w:line="199" w:lineRule="auto"/>
        <w:ind w:right="-46"/>
        <w:jc w:val="both"/>
        <w:rPr>
          <w:rFonts w:ascii="Arial" w:eastAsia="Arial" w:hAnsi="Arial" w:cs="Arial"/>
          <w:b/>
        </w:rPr>
      </w:pPr>
    </w:p>
    <w:p w14:paraId="0728A56E" w14:textId="77777777" w:rsidR="00631AD4" w:rsidRDefault="00631AD4" w:rsidP="00631AD4">
      <w:pPr>
        <w:spacing w:before="160" w:line="199" w:lineRule="auto"/>
        <w:ind w:right="-46"/>
        <w:jc w:val="both"/>
        <w:rPr>
          <w:rFonts w:ascii="Arial" w:eastAsia="Arial" w:hAnsi="Arial" w:cs="Arial"/>
          <w:b/>
        </w:rPr>
      </w:pPr>
    </w:p>
    <w:p w14:paraId="3D5F2322" w14:textId="77777777" w:rsidR="00631AD4" w:rsidRDefault="00631AD4" w:rsidP="00631AD4">
      <w:pPr>
        <w:spacing w:before="160" w:line="199" w:lineRule="auto"/>
        <w:ind w:right="-46"/>
        <w:jc w:val="both"/>
        <w:rPr>
          <w:rFonts w:ascii="Arial" w:eastAsia="Arial" w:hAnsi="Arial" w:cs="Arial"/>
          <w:b/>
        </w:rPr>
      </w:pPr>
    </w:p>
    <w:p w14:paraId="05D3B5B5" w14:textId="77777777" w:rsidR="00631AD4" w:rsidRDefault="00631AD4" w:rsidP="00631AD4">
      <w:pPr>
        <w:spacing w:before="160" w:line="199" w:lineRule="auto"/>
        <w:ind w:right="-46"/>
        <w:jc w:val="both"/>
        <w:rPr>
          <w:rFonts w:ascii="Arial" w:eastAsia="Arial" w:hAnsi="Arial" w:cs="Arial"/>
          <w:b/>
        </w:rPr>
      </w:pPr>
    </w:p>
    <w:p w14:paraId="25EE98E1" w14:textId="77777777" w:rsidR="00631AD4" w:rsidRDefault="00631AD4" w:rsidP="00631AD4">
      <w:pPr>
        <w:spacing w:before="160" w:line="199" w:lineRule="auto"/>
        <w:ind w:right="-46"/>
        <w:jc w:val="both"/>
        <w:rPr>
          <w:rFonts w:ascii="Arial" w:eastAsia="Arial" w:hAnsi="Arial" w:cs="Arial"/>
          <w:b/>
        </w:rPr>
      </w:pPr>
    </w:p>
    <w:p w14:paraId="4D6BA516" w14:textId="77777777" w:rsidR="00631AD4" w:rsidRDefault="00631AD4" w:rsidP="00631AD4">
      <w:pPr>
        <w:spacing w:before="160" w:line="199" w:lineRule="auto"/>
        <w:ind w:right="-46"/>
        <w:jc w:val="both"/>
        <w:rPr>
          <w:rFonts w:ascii="Arial" w:eastAsia="Arial" w:hAnsi="Arial" w:cs="Arial"/>
          <w:b/>
        </w:rPr>
      </w:pPr>
    </w:p>
    <w:p w14:paraId="35A9236C" w14:textId="77777777" w:rsidR="00631AD4" w:rsidRDefault="00631AD4" w:rsidP="00631AD4">
      <w:pPr>
        <w:spacing w:before="160" w:line="199" w:lineRule="auto"/>
        <w:ind w:right="-46"/>
        <w:jc w:val="both"/>
        <w:rPr>
          <w:rFonts w:ascii="Arial" w:eastAsia="Arial" w:hAnsi="Arial" w:cs="Arial"/>
          <w:b/>
        </w:rPr>
      </w:pPr>
    </w:p>
    <w:p w14:paraId="34C0A553" w14:textId="77777777" w:rsidR="00631AD4" w:rsidRDefault="00631AD4" w:rsidP="00631AD4">
      <w:pPr>
        <w:spacing w:before="160" w:line="199" w:lineRule="auto"/>
        <w:ind w:right="-46"/>
        <w:jc w:val="both"/>
        <w:rPr>
          <w:rFonts w:ascii="Arial" w:eastAsia="Arial" w:hAnsi="Arial" w:cs="Arial"/>
          <w:b/>
        </w:rPr>
      </w:pPr>
    </w:p>
    <w:p w14:paraId="5D9338BE" w14:textId="77777777" w:rsidR="00631AD4" w:rsidRDefault="00631AD4" w:rsidP="00631AD4">
      <w:pPr>
        <w:spacing w:before="160" w:line="199" w:lineRule="auto"/>
        <w:ind w:right="-46"/>
        <w:jc w:val="both"/>
        <w:rPr>
          <w:rFonts w:ascii="Arial" w:eastAsia="Arial" w:hAnsi="Arial" w:cs="Arial"/>
          <w:b/>
        </w:rPr>
      </w:pPr>
    </w:p>
    <w:p w14:paraId="73F4B7D2" w14:textId="77777777" w:rsidR="00631AD4" w:rsidRDefault="00631AD4" w:rsidP="00631AD4">
      <w:pPr>
        <w:spacing w:before="160" w:line="199" w:lineRule="auto"/>
        <w:ind w:right="-46"/>
        <w:jc w:val="both"/>
        <w:rPr>
          <w:rFonts w:ascii="Arial" w:eastAsia="Arial" w:hAnsi="Arial" w:cs="Arial"/>
          <w:b/>
        </w:rPr>
      </w:pPr>
    </w:p>
    <w:p w14:paraId="0E3CFB96" w14:textId="77777777" w:rsidR="00631AD4" w:rsidRDefault="00631AD4" w:rsidP="00631AD4">
      <w:pPr>
        <w:spacing w:before="160" w:line="199" w:lineRule="auto"/>
        <w:ind w:right="-46"/>
        <w:jc w:val="both"/>
        <w:rPr>
          <w:rFonts w:ascii="Arial" w:eastAsia="Arial" w:hAnsi="Arial" w:cs="Arial"/>
          <w:b/>
        </w:rPr>
      </w:pPr>
    </w:p>
    <w:p w14:paraId="548C6C8D" w14:textId="77777777" w:rsidR="00631AD4" w:rsidRDefault="00631AD4" w:rsidP="00631AD4">
      <w:pPr>
        <w:spacing w:before="160" w:line="199" w:lineRule="auto"/>
        <w:ind w:right="-46"/>
        <w:jc w:val="both"/>
        <w:rPr>
          <w:rFonts w:ascii="Arial" w:eastAsia="Arial" w:hAnsi="Arial" w:cs="Arial"/>
          <w:b/>
        </w:rPr>
      </w:pPr>
    </w:p>
    <w:p w14:paraId="2A2D4CDE" w14:textId="25F96827" w:rsidR="00631AD4" w:rsidRDefault="00631AD4" w:rsidP="00631AD4">
      <w:pPr>
        <w:spacing w:before="160" w:line="199" w:lineRule="auto"/>
        <w:ind w:right="-46"/>
        <w:jc w:val="both"/>
        <w:rPr>
          <w:rFonts w:ascii="Arial" w:eastAsia="Arial" w:hAnsi="Arial" w:cs="Arial"/>
        </w:rPr>
      </w:pPr>
      <w:r>
        <w:rPr>
          <w:rFonts w:ascii="Arial" w:eastAsia="Arial" w:hAnsi="Arial" w:cs="Arial"/>
          <w:b/>
        </w:rPr>
        <w:t>Figure 2</w:t>
      </w:r>
      <w:r>
        <w:rPr>
          <w:rFonts w:ascii="Arial" w:eastAsia="Arial" w:hAnsi="Arial" w:cs="Arial"/>
          <w:b/>
        </w:rPr>
        <w:t>.</w:t>
      </w:r>
      <w:r>
        <w:rPr>
          <w:rFonts w:ascii="Arial" w:eastAsia="Arial" w:hAnsi="Arial" w:cs="Arial"/>
          <w:b/>
        </w:rPr>
        <w:t xml:space="preserve"> </w:t>
      </w:r>
      <w:r>
        <w:rPr>
          <w:rFonts w:ascii="Arial" w:eastAsia="Arial" w:hAnsi="Arial" w:cs="Arial"/>
        </w:rPr>
        <w:t>Satellite images showing the effect of war on the number of cars circulating</w:t>
      </w:r>
      <w:r>
        <w:rPr>
          <w:rFonts w:ascii="Arial" w:eastAsia="Arial" w:hAnsi="Arial" w:cs="Arial"/>
        </w:rPr>
        <w:t xml:space="preserve"> </w:t>
      </w:r>
      <w:r>
        <w:rPr>
          <w:rFonts w:ascii="Arial" w:eastAsia="Arial" w:hAnsi="Arial" w:cs="Arial"/>
        </w:rPr>
        <w:t>in two distinct Ukrainian cities before and during the w</w:t>
      </w:r>
      <w:r>
        <w:rPr>
          <w:rFonts w:ascii="Arial" w:eastAsia="Arial" w:hAnsi="Arial" w:cs="Arial"/>
        </w:rPr>
        <w:t>ar</w:t>
      </w:r>
      <w:r>
        <w:rPr>
          <w:rFonts w:ascii="Arial" w:eastAsia="Arial" w:hAnsi="Arial" w:cs="Arial"/>
        </w:rPr>
        <w:t xml:space="preserve">. Panels (a) and (b) depict a </w:t>
      </w:r>
      <w:r>
        <w:rPr>
          <w:rFonts w:ascii="Arial" w:eastAsia="Arial" w:hAnsi="Arial" w:cs="Arial"/>
        </w:rPr>
        <w:lastRenderedPageBreak/>
        <w:t>snapshot of Mariupol before (12.02.2021) and during (29.03.2022) the w</w:t>
      </w:r>
      <w:r>
        <w:rPr>
          <w:rFonts w:ascii="Arial" w:eastAsia="Arial" w:hAnsi="Arial" w:cs="Arial"/>
        </w:rPr>
        <w:t>ar</w:t>
      </w:r>
      <w:r>
        <w:rPr>
          <w:rFonts w:ascii="Arial" w:eastAsia="Arial" w:hAnsi="Arial" w:cs="Arial"/>
        </w:rPr>
        <w:t>, respectively, highlighting the region around the Donetsk Academic Regional Drama Theatre that was heavily bombarded on 16th March. Panels (c) and (d) show close-up shots of the area around the Transcarpathian Regional Clinical Hospital of A. Novak before (30.04.2019) and during (14.04.2022) the w</w:t>
      </w:r>
      <w:r>
        <w:rPr>
          <w:rFonts w:ascii="Arial" w:eastAsia="Arial" w:hAnsi="Arial" w:cs="Arial"/>
        </w:rPr>
        <w:t>ar</w:t>
      </w:r>
      <w:r>
        <w:rPr>
          <w:rFonts w:ascii="Arial" w:eastAsia="Arial" w:hAnsi="Arial" w:cs="Arial"/>
        </w:rPr>
        <w:t>, respectively, located in the city of Uzhhorod. While Mariupol presented a massive drop in the number of cars in the first month following the start of the War, Uzhhorod depicted the opposite trend. Satellite images © 2019–2023 Maxar Technologies.</w:t>
      </w:r>
    </w:p>
    <w:p w14:paraId="0DE987B5" w14:textId="77777777" w:rsidR="00631AD4" w:rsidRDefault="00631AD4" w:rsidP="00631AD4">
      <w:pPr>
        <w:spacing w:before="160" w:line="199" w:lineRule="auto"/>
        <w:ind w:right="-46"/>
        <w:jc w:val="both"/>
        <w:rPr>
          <w:rFonts w:ascii="Arial" w:eastAsia="Arial" w:hAnsi="Arial" w:cs="Arial"/>
        </w:rPr>
      </w:pPr>
    </w:p>
    <w:p w14:paraId="19D2511C" w14:textId="77777777" w:rsidR="00DD7704" w:rsidRDefault="00DD7704" w:rsidP="00631AD4">
      <w:pPr>
        <w:spacing w:before="160" w:line="199" w:lineRule="auto"/>
        <w:ind w:right="-46"/>
        <w:jc w:val="both"/>
        <w:rPr>
          <w:rFonts w:ascii="Arial" w:eastAsia="Arial" w:hAnsi="Arial" w:cs="Arial"/>
        </w:rPr>
      </w:pPr>
    </w:p>
    <w:p w14:paraId="382FBDB2" w14:textId="77777777" w:rsidR="00DD7704" w:rsidRDefault="00DD7704" w:rsidP="00631AD4">
      <w:pPr>
        <w:spacing w:before="160" w:line="199" w:lineRule="auto"/>
        <w:ind w:right="-46"/>
        <w:jc w:val="both"/>
        <w:rPr>
          <w:rFonts w:ascii="Arial" w:eastAsia="Arial" w:hAnsi="Arial" w:cs="Arial"/>
        </w:rPr>
      </w:pPr>
    </w:p>
    <w:p w14:paraId="30A5709E" w14:textId="77777777" w:rsidR="00DD7704" w:rsidRDefault="00DD7704" w:rsidP="00631AD4">
      <w:pPr>
        <w:spacing w:before="160" w:line="199" w:lineRule="auto"/>
        <w:ind w:right="-46"/>
        <w:jc w:val="both"/>
        <w:rPr>
          <w:rFonts w:ascii="Arial" w:eastAsia="Arial" w:hAnsi="Arial" w:cs="Arial"/>
        </w:rPr>
      </w:pPr>
    </w:p>
    <w:p w14:paraId="38B0A142" w14:textId="77777777" w:rsidR="00DD7704" w:rsidRDefault="00DD7704" w:rsidP="00631AD4">
      <w:pPr>
        <w:spacing w:before="160" w:line="199" w:lineRule="auto"/>
        <w:ind w:right="-46"/>
        <w:jc w:val="both"/>
        <w:rPr>
          <w:rFonts w:ascii="Arial" w:eastAsia="Arial" w:hAnsi="Arial" w:cs="Arial"/>
        </w:rPr>
      </w:pPr>
    </w:p>
    <w:p w14:paraId="61C8907A" w14:textId="77777777" w:rsidR="00DD7704" w:rsidRDefault="00DD7704" w:rsidP="00631AD4">
      <w:pPr>
        <w:spacing w:before="160" w:line="199" w:lineRule="auto"/>
        <w:ind w:right="-46"/>
        <w:jc w:val="both"/>
        <w:rPr>
          <w:rFonts w:ascii="Arial" w:eastAsia="Arial" w:hAnsi="Arial" w:cs="Arial"/>
        </w:rPr>
      </w:pPr>
    </w:p>
    <w:p w14:paraId="3DDC4964" w14:textId="77777777" w:rsidR="00DD7704" w:rsidRDefault="00DD7704" w:rsidP="00631AD4">
      <w:pPr>
        <w:spacing w:before="160" w:line="199" w:lineRule="auto"/>
        <w:ind w:right="-46"/>
        <w:jc w:val="both"/>
        <w:rPr>
          <w:rFonts w:ascii="Arial" w:eastAsia="Arial" w:hAnsi="Arial" w:cs="Arial"/>
        </w:rPr>
      </w:pPr>
    </w:p>
    <w:p w14:paraId="1157F322" w14:textId="77777777" w:rsidR="00DD7704" w:rsidRDefault="00DD7704" w:rsidP="00631AD4">
      <w:pPr>
        <w:spacing w:before="160" w:line="199" w:lineRule="auto"/>
        <w:ind w:right="-46"/>
        <w:jc w:val="both"/>
        <w:rPr>
          <w:rFonts w:ascii="Arial" w:eastAsia="Arial" w:hAnsi="Arial" w:cs="Arial"/>
        </w:rPr>
      </w:pPr>
    </w:p>
    <w:p w14:paraId="299BEC5D" w14:textId="77777777" w:rsidR="00DD7704" w:rsidRDefault="00DD7704" w:rsidP="00631AD4">
      <w:pPr>
        <w:spacing w:before="160" w:line="199" w:lineRule="auto"/>
        <w:ind w:right="-46"/>
        <w:jc w:val="both"/>
        <w:rPr>
          <w:rFonts w:ascii="Arial" w:eastAsia="Arial" w:hAnsi="Arial" w:cs="Arial"/>
        </w:rPr>
      </w:pPr>
    </w:p>
    <w:p w14:paraId="333A8324" w14:textId="5BF02C78" w:rsidR="00631AD4" w:rsidRDefault="00631AD4" w:rsidP="00631AD4">
      <w:pPr>
        <w:spacing w:line="240" w:lineRule="auto"/>
        <w:ind w:right="-46"/>
        <w:jc w:val="both"/>
        <w:rPr>
          <w:rFonts w:ascii="Arial" w:eastAsia="Arial" w:hAnsi="Arial" w:cs="Arial"/>
          <w:b/>
        </w:rPr>
      </w:pPr>
      <w:r>
        <w:rPr>
          <w:rFonts w:ascii="Arial" w:eastAsia="Arial" w:hAnsi="Arial" w:cs="Arial"/>
          <w:b/>
          <w:noProof/>
        </w:rPr>
        <w:lastRenderedPageBreak/>
        <w:drawing>
          <wp:inline distT="0" distB="0" distL="0" distR="0" wp14:anchorId="2F54E305" wp14:editId="3C86768F">
            <wp:extent cx="5734050" cy="4880186"/>
            <wp:effectExtent l="0" t="0" r="0" b="0"/>
            <wp:docPr id="2003131485" name="image3.png" descr="A map of different countries/regions with different colored areas&#10;&#10;Description automatically generated"/>
            <wp:cNvGraphicFramePr/>
            <a:graphic xmlns:a="http://schemas.openxmlformats.org/drawingml/2006/main">
              <a:graphicData uri="http://schemas.openxmlformats.org/drawingml/2006/picture">
                <pic:pic xmlns:pic="http://schemas.openxmlformats.org/drawingml/2006/picture">
                  <pic:nvPicPr>
                    <pic:cNvPr id="2003131485" name="image3.png" descr="A map of different countries/regions with different colored areas&#10;&#10;Description automatically generated"/>
                    <pic:cNvPicPr preferRelativeResize="0"/>
                  </pic:nvPicPr>
                  <pic:blipFill>
                    <a:blip r:embed="rId23"/>
                    <a:srcRect b="3692"/>
                    <a:stretch>
                      <a:fillRect/>
                    </a:stretch>
                  </pic:blipFill>
                  <pic:spPr>
                    <a:xfrm>
                      <a:off x="0" y="0"/>
                      <a:ext cx="5734050" cy="4880186"/>
                    </a:xfrm>
                    <a:prstGeom prst="rect">
                      <a:avLst/>
                    </a:prstGeom>
                    <a:ln/>
                  </pic:spPr>
                </pic:pic>
              </a:graphicData>
            </a:graphic>
          </wp:inline>
        </w:drawing>
      </w:r>
      <w:r>
        <w:rPr>
          <w:rFonts w:ascii="Arial" w:eastAsia="Arial" w:hAnsi="Arial" w:cs="Arial"/>
          <w:b/>
        </w:rPr>
        <w:t>Figure 3</w:t>
      </w:r>
      <w:r>
        <w:rPr>
          <w:rFonts w:ascii="Arial" w:eastAsia="Arial" w:hAnsi="Arial" w:cs="Arial"/>
          <w:b/>
        </w:rPr>
        <w:t>.</w:t>
      </w:r>
      <w:r>
        <w:rPr>
          <w:rFonts w:ascii="Arial" w:eastAsia="Arial" w:hAnsi="Arial" w:cs="Arial"/>
          <w:b/>
        </w:rPr>
        <w:t xml:space="preserve"> </w:t>
      </w:r>
      <w:r>
        <w:rPr>
          <w:rFonts w:ascii="Arial" w:eastAsia="Arial" w:hAnsi="Arial" w:cs="Arial"/>
        </w:rPr>
        <w:t>Change in average car density for all Ukrainian primary administrative units (Oblasts) during the first year of w</w:t>
      </w:r>
      <w:r>
        <w:rPr>
          <w:rFonts w:ascii="Arial" w:eastAsia="Arial" w:hAnsi="Arial" w:cs="Arial"/>
        </w:rPr>
        <w:t xml:space="preserve">ar </w:t>
      </w:r>
      <w:r>
        <w:rPr>
          <w:rFonts w:ascii="Arial" w:eastAsia="Arial" w:hAnsi="Arial" w:cs="Arial"/>
        </w:rPr>
        <w:t>(2022). Values reflect the percentage change in average car density after the start of the w</w:t>
      </w:r>
      <w:r>
        <w:rPr>
          <w:rFonts w:ascii="Arial" w:eastAsia="Arial" w:hAnsi="Arial" w:cs="Arial"/>
        </w:rPr>
        <w:t xml:space="preserve">ar </w:t>
      </w:r>
      <w:r>
        <w:rPr>
          <w:rFonts w:ascii="Arial" w:eastAsia="Arial" w:hAnsi="Arial" w:cs="Arial"/>
        </w:rPr>
        <w:t>(24 February) relative to the baseline (2019) for either quarterly (a) or yearly (b) temporal resolution. Oblasts colored in dark gray represent cases in which the relative change could not be calculated due to missing data for either or both years. The occupied territories of Crimea and Sevastopol were not considered in the current study (dashed areas).</w:t>
      </w:r>
    </w:p>
    <w:p w14:paraId="66C5BC97" w14:textId="77777777" w:rsidR="00631AD4" w:rsidRDefault="00631AD4" w:rsidP="00631AD4">
      <w:pPr>
        <w:ind w:right="-46"/>
        <w:rPr>
          <w:rFonts w:ascii="Arial" w:eastAsia="Arial" w:hAnsi="Arial" w:cs="Arial"/>
          <w:b/>
        </w:rPr>
      </w:pPr>
    </w:p>
    <w:p w14:paraId="4AE0D5C1" w14:textId="255ED4D1" w:rsidR="00631AD4" w:rsidRDefault="00631AD4" w:rsidP="00631AD4">
      <w:pPr>
        <w:spacing w:before="1" w:line="199" w:lineRule="auto"/>
        <w:ind w:right="-46"/>
        <w:jc w:val="both"/>
        <w:rPr>
          <w:rFonts w:ascii="Arial" w:eastAsia="Arial" w:hAnsi="Arial" w:cs="Arial"/>
          <w:b/>
        </w:rPr>
      </w:pPr>
      <w:r>
        <w:rPr>
          <w:rFonts w:ascii="Arial" w:eastAsia="Arial" w:hAnsi="Arial" w:cs="Arial"/>
          <w:noProof/>
        </w:rPr>
        <w:lastRenderedPageBreak/>
        <w:drawing>
          <wp:inline distT="114300" distB="114300" distL="114300" distR="114300" wp14:anchorId="236EECB5" wp14:editId="0D7F203F">
            <wp:extent cx="5731200" cy="4737100"/>
            <wp:effectExtent l="0" t="0" r="0" b="0"/>
            <wp:docPr id="2003131480" name="image6.jpg" descr="A group of blue dots with white tex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03131480" name="image6.jpg" descr="A group of blue dots with white text&#10;&#10;Description automatically generated with medium confidence"/>
                    <pic:cNvPicPr preferRelativeResize="0"/>
                  </pic:nvPicPr>
                  <pic:blipFill>
                    <a:blip r:embed="rId24"/>
                    <a:srcRect/>
                    <a:stretch>
                      <a:fillRect/>
                    </a:stretch>
                  </pic:blipFill>
                  <pic:spPr>
                    <a:xfrm>
                      <a:off x="0" y="0"/>
                      <a:ext cx="5731200" cy="4737100"/>
                    </a:xfrm>
                    <a:prstGeom prst="rect">
                      <a:avLst/>
                    </a:prstGeom>
                    <a:ln/>
                  </pic:spPr>
                </pic:pic>
              </a:graphicData>
            </a:graphic>
          </wp:inline>
        </w:drawing>
      </w:r>
      <w:r>
        <w:rPr>
          <w:rFonts w:ascii="Arial" w:eastAsia="Arial" w:hAnsi="Arial" w:cs="Arial"/>
          <w:b/>
        </w:rPr>
        <w:t>Figure 4</w:t>
      </w:r>
      <w:r>
        <w:rPr>
          <w:rFonts w:ascii="Arial" w:eastAsia="Arial" w:hAnsi="Arial" w:cs="Arial"/>
          <w:b/>
        </w:rPr>
        <w:t>.</w:t>
      </w:r>
      <w:r>
        <w:rPr>
          <w:rFonts w:ascii="Arial" w:eastAsia="Arial" w:hAnsi="Arial" w:cs="Arial"/>
          <w:b/>
        </w:rPr>
        <w:t xml:space="preserve"> </w:t>
      </w:r>
      <w:r>
        <w:rPr>
          <w:rFonts w:ascii="Arial" w:eastAsia="Arial" w:hAnsi="Arial" w:cs="Arial"/>
        </w:rPr>
        <w:t>Relationship between the (gridded) average number of people and cars for four selected cities during the baseline year (2019). For most cities, the relationship is positive and non-linear akin to Kiev (a). Occasionally, the relationship is linear as for Uzhhorod (b</w:t>
      </w:r>
      <w:proofErr w:type="gramStart"/>
      <w:r>
        <w:rPr>
          <w:rFonts w:ascii="Arial" w:eastAsia="Arial" w:hAnsi="Arial" w:cs="Arial"/>
        </w:rPr>
        <w:t>),  and</w:t>
      </w:r>
      <w:proofErr w:type="gramEnd"/>
      <w:r>
        <w:rPr>
          <w:rFonts w:ascii="Arial" w:eastAsia="Arial" w:hAnsi="Arial" w:cs="Arial"/>
        </w:rPr>
        <w:t xml:space="preserve"> rarely there is no (clear) relationship</w:t>
      </w:r>
      <w:r>
        <w:rPr>
          <w:rFonts w:ascii="Arial" w:eastAsia="Arial" w:hAnsi="Arial" w:cs="Arial"/>
        </w:rPr>
        <w:t xml:space="preserve"> </w:t>
      </w:r>
      <w:r>
        <w:rPr>
          <w:rFonts w:ascii="Arial" w:eastAsia="Arial" w:hAnsi="Arial" w:cs="Arial"/>
        </w:rPr>
        <w:t xml:space="preserve">as in Odessa (c) or Oleksandriya (d). The orange smoothed function highlights the trend line from the GAM model bounded by its 95% confidence interval, with circle sizes scaled by the population/car ratio. Each data point assembles information from a unique grid cell (1 x 1 km) within the given city. For a complete overview, refer to </w:t>
      </w:r>
      <w:r>
        <w:rPr>
          <w:rFonts w:ascii="Arial" w:eastAsia="Arial" w:hAnsi="Arial" w:cs="Arial"/>
        </w:rPr>
        <w:t xml:space="preserve">Supplementary </w:t>
      </w:r>
      <w:r>
        <w:rPr>
          <w:rFonts w:ascii="Arial" w:eastAsia="Arial" w:hAnsi="Arial" w:cs="Arial"/>
        </w:rPr>
        <w:t>Figs. S3-S</w:t>
      </w:r>
      <w:r>
        <w:rPr>
          <w:rFonts w:ascii="Arial" w:eastAsia="Arial" w:hAnsi="Arial" w:cs="Arial"/>
        </w:rPr>
        <w:t>7</w:t>
      </w:r>
      <w:r>
        <w:rPr>
          <w:rFonts w:ascii="Arial" w:eastAsia="Arial" w:hAnsi="Arial" w:cs="Arial"/>
        </w:rPr>
        <w:t>.</w:t>
      </w:r>
    </w:p>
    <w:p w14:paraId="2E753258" w14:textId="77777777" w:rsidR="00631AD4" w:rsidRDefault="00631AD4" w:rsidP="00631AD4">
      <w:pPr>
        <w:ind w:right="-46"/>
        <w:rPr>
          <w:rFonts w:ascii="Arial" w:eastAsia="Arial" w:hAnsi="Arial" w:cs="Arial"/>
          <w:b/>
        </w:rPr>
      </w:pPr>
    </w:p>
    <w:p w14:paraId="61191CA7" w14:textId="77777777" w:rsidR="00631AD4" w:rsidRDefault="00631AD4" w:rsidP="00631AD4">
      <w:pPr>
        <w:ind w:right="-46"/>
        <w:rPr>
          <w:rFonts w:ascii="Arial" w:eastAsia="Arial" w:hAnsi="Arial" w:cs="Arial"/>
          <w:b/>
        </w:rPr>
      </w:pPr>
    </w:p>
    <w:p w14:paraId="1B6D25D6" w14:textId="77777777" w:rsidR="00631AD4" w:rsidRDefault="00631AD4" w:rsidP="00631AD4">
      <w:pPr>
        <w:ind w:right="-46"/>
        <w:rPr>
          <w:rFonts w:ascii="Arial" w:eastAsia="Arial" w:hAnsi="Arial" w:cs="Arial"/>
          <w:b/>
        </w:rPr>
      </w:pPr>
    </w:p>
    <w:p w14:paraId="26002D8E" w14:textId="77777777" w:rsidR="00631AD4" w:rsidRDefault="00631AD4" w:rsidP="00631AD4">
      <w:pPr>
        <w:ind w:right="-46"/>
        <w:rPr>
          <w:rFonts w:ascii="Arial" w:eastAsia="Arial" w:hAnsi="Arial" w:cs="Arial"/>
          <w:b/>
        </w:rPr>
      </w:pPr>
    </w:p>
    <w:p w14:paraId="6FE057BB" w14:textId="77777777" w:rsidR="00631AD4" w:rsidRDefault="00631AD4" w:rsidP="00631AD4">
      <w:pPr>
        <w:ind w:right="-46"/>
        <w:rPr>
          <w:rFonts w:ascii="Arial" w:eastAsia="Arial" w:hAnsi="Arial" w:cs="Arial"/>
          <w:b/>
        </w:rPr>
      </w:pPr>
    </w:p>
    <w:p w14:paraId="0C929527" w14:textId="77777777" w:rsidR="00631AD4" w:rsidRDefault="00631AD4" w:rsidP="00631AD4">
      <w:pPr>
        <w:spacing w:before="1" w:line="199" w:lineRule="auto"/>
        <w:ind w:right="-46"/>
        <w:jc w:val="center"/>
        <w:rPr>
          <w:rFonts w:ascii="Arial" w:eastAsia="Arial" w:hAnsi="Arial" w:cs="Arial"/>
        </w:rPr>
      </w:pPr>
      <w:r>
        <w:rPr>
          <w:rFonts w:ascii="Arial" w:eastAsia="Arial" w:hAnsi="Arial" w:cs="Arial"/>
          <w:noProof/>
        </w:rPr>
        <w:lastRenderedPageBreak/>
        <w:drawing>
          <wp:inline distT="0" distB="0" distL="0" distR="0" wp14:anchorId="316E1FD7" wp14:editId="68C8523F">
            <wp:extent cx="5731510" cy="5731510"/>
            <wp:effectExtent l="0" t="0" r="0" b="0"/>
            <wp:docPr id="1409161832" name="Picture 1"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9161832" name="Picture 1" descr="A screenshot of a graph&#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E70A227" w14:textId="22B28F16" w:rsidR="00631AD4" w:rsidRDefault="00631AD4" w:rsidP="00631AD4">
      <w:pPr>
        <w:spacing w:before="70" w:line="199" w:lineRule="auto"/>
        <w:ind w:right="-46"/>
        <w:jc w:val="both"/>
        <w:rPr>
          <w:rFonts w:ascii="Arial" w:eastAsia="Arial" w:hAnsi="Arial" w:cs="Arial"/>
          <w:b/>
        </w:rPr>
      </w:pPr>
      <w:r>
        <w:rPr>
          <w:rFonts w:ascii="Arial" w:eastAsia="Arial" w:hAnsi="Arial" w:cs="Arial"/>
          <w:b/>
        </w:rPr>
        <w:t>Figure 5</w:t>
      </w:r>
      <w:r w:rsidR="00DD7704">
        <w:rPr>
          <w:rFonts w:ascii="Arial" w:eastAsia="Arial" w:hAnsi="Arial" w:cs="Arial"/>
          <w:b/>
        </w:rPr>
        <w:t>.</w:t>
      </w:r>
      <w:r>
        <w:rPr>
          <w:rFonts w:ascii="Arial" w:eastAsia="Arial" w:hAnsi="Arial" w:cs="Arial"/>
          <w:b/>
        </w:rPr>
        <w:t xml:space="preserve"> </w:t>
      </w:r>
      <w:r>
        <w:rPr>
          <w:rFonts w:ascii="Arial" w:eastAsia="Arial" w:hAnsi="Arial" w:cs="Arial"/>
        </w:rPr>
        <w:t>Predictions of internally displaced people across three different cities</w:t>
      </w:r>
      <w:sdt>
        <w:sdtPr>
          <w:tag w:val="goog_rdk_4"/>
          <w:id w:val="411439749"/>
        </w:sdtPr>
        <w:sdtContent>
          <w:r>
            <w:rPr>
              <w:rFonts w:ascii="Arial" w:eastAsia="Arial" w:hAnsi="Arial" w:cs="Arial"/>
            </w:rPr>
            <w:t xml:space="preserve"> (left panels)</w:t>
          </w:r>
        </w:sdtContent>
      </w:sdt>
      <w:r>
        <w:rPr>
          <w:rFonts w:ascii="Arial" w:eastAsia="Arial" w:hAnsi="Arial" w:cs="Arial"/>
        </w:rPr>
        <w:t xml:space="preserve">. The </w:t>
      </w:r>
      <w:sdt>
        <w:sdtPr>
          <w:tag w:val="goog_rdk_5"/>
          <w:id w:val="-1025089043"/>
        </w:sdtPr>
        <w:sdtContent>
          <w:r>
            <w:rPr>
              <w:rFonts w:ascii="Arial" w:eastAsia="Arial" w:hAnsi="Arial" w:cs="Arial"/>
            </w:rPr>
            <w:t>orange</w:t>
          </w:r>
        </w:sdtContent>
      </w:sdt>
      <w:sdt>
        <w:sdtPr>
          <w:tag w:val="goog_rdk_6"/>
          <w:id w:val="309752300"/>
        </w:sdtPr>
        <w:sdtContent/>
      </w:sdt>
      <w:r>
        <w:rPr>
          <w:rFonts w:ascii="Arial" w:eastAsia="Arial" w:hAnsi="Arial" w:cs="Arial"/>
        </w:rPr>
        <w:t xml:space="preserve"> </w:t>
      </w:r>
      <w:sdt>
        <w:sdtPr>
          <w:tag w:val="goog_rdk_7"/>
          <w:id w:val="-713968040"/>
        </w:sdtPr>
        <w:sdtContent>
          <w:r>
            <w:rPr>
              <w:rFonts w:ascii="Arial" w:eastAsia="Arial" w:hAnsi="Arial" w:cs="Arial"/>
            </w:rPr>
            <w:t>line</w:t>
          </w:r>
        </w:sdtContent>
      </w:sdt>
      <w:sdt>
        <w:sdtPr>
          <w:tag w:val="goog_rdk_8"/>
          <w:id w:val="-1063329104"/>
        </w:sdtPr>
        <w:sdtContent/>
      </w:sdt>
      <w:r>
        <w:rPr>
          <w:rFonts w:ascii="Arial" w:eastAsia="Arial" w:hAnsi="Arial" w:cs="Arial"/>
        </w:rPr>
        <w:t xml:space="preserve"> marks the pre-War population size (2019), from which relative change has been derived for the applicable months in either 2020 (first COVID-</w:t>
      </w:r>
      <w:proofErr w:type="gramStart"/>
      <w:r>
        <w:rPr>
          <w:rFonts w:ascii="Arial" w:eastAsia="Arial" w:hAnsi="Arial" w:cs="Arial"/>
        </w:rPr>
        <w:t>19 year</w:t>
      </w:r>
      <w:proofErr w:type="gramEnd"/>
      <w:r>
        <w:rPr>
          <w:rFonts w:ascii="Arial" w:eastAsia="Arial" w:hAnsi="Arial" w:cs="Arial"/>
        </w:rPr>
        <w:t xml:space="preserve">, gray bars) or 2022 (War year, </w:t>
      </w:r>
      <w:sdt>
        <w:sdtPr>
          <w:tag w:val="goog_rdk_9"/>
          <w:id w:val="-404918307"/>
        </w:sdtPr>
        <w:sdtContent>
          <w:r>
            <w:rPr>
              <w:rFonts w:ascii="Arial" w:eastAsia="Arial" w:hAnsi="Arial" w:cs="Arial"/>
            </w:rPr>
            <w:t>turquoise</w:t>
          </w:r>
        </w:sdtContent>
      </w:sdt>
      <w:sdt>
        <w:sdtPr>
          <w:tag w:val="goog_rdk_10"/>
          <w:id w:val="-620377597"/>
        </w:sdtPr>
        <w:sdtContent/>
      </w:sdt>
      <w:r>
        <w:rPr>
          <w:rFonts w:ascii="Arial" w:eastAsia="Arial" w:hAnsi="Arial" w:cs="Arial"/>
        </w:rPr>
        <w:t xml:space="preserve"> bars). Numbers on top of each bar denote the relative population change (in %), with colors reflecting either an increase (blue) or decrease (red). Dashed and plain bars distinguish the two tested prediction methods: linear ratio (dashed) and Generalized Additive Model (GAM, plain). </w:t>
      </w:r>
      <w:sdt>
        <w:sdtPr>
          <w:tag w:val="goog_rdk_11"/>
          <w:id w:val="1095826360"/>
        </w:sdtPr>
        <w:sdtContent>
          <w:r>
            <w:rPr>
              <w:rFonts w:ascii="Arial" w:eastAsia="Arial" w:hAnsi="Arial" w:cs="Arial"/>
            </w:rPr>
            <w:t>Right panels</w:t>
          </w:r>
        </w:sdtContent>
      </w:sdt>
      <w:sdt>
        <w:sdtPr>
          <w:tag w:val="goog_rdk_12"/>
          <w:id w:val="895171415"/>
        </w:sdtPr>
        <w:sdtContent/>
      </w:sdt>
      <w:r>
        <w:rPr>
          <w:rFonts w:ascii="Arial" w:eastAsia="Arial" w:hAnsi="Arial" w:cs="Arial"/>
        </w:rPr>
        <w:t xml:space="preserve"> depict the percentage of area covered by the satellite images underlying a given month relative to the city’s area of interest (AOI). Note that the larger population drops/increases for some cities and months should be interpreted with additional care, as it could be an artifact induced by the smaller spatial extent that is reflected by the underlying satellite images. The models for Uzhhorod, for example, predicted a </w:t>
      </w:r>
      <w:r>
        <w:rPr>
          <w:rFonts w:ascii="Arial" w:eastAsia="Arial" w:hAnsi="Arial" w:cs="Arial"/>
        </w:rPr>
        <w:lastRenderedPageBreak/>
        <w:t>population increase of up to 23% in April 2022</w:t>
      </w:r>
      <w:sdt>
        <w:sdtPr>
          <w:tag w:val="goog_rdk_13"/>
          <w:id w:val="-809708510"/>
        </w:sdtPr>
        <w:sdtContent>
          <w:r>
            <w:rPr>
              <w:rFonts w:ascii="Arial" w:eastAsia="Arial" w:hAnsi="Arial" w:cs="Arial"/>
            </w:rPr>
            <w:t xml:space="preserve"> (left panels)</w:t>
          </w:r>
        </w:sdtContent>
      </w:sdt>
      <w:r>
        <w:rPr>
          <w:rFonts w:ascii="Arial" w:eastAsia="Arial" w:hAnsi="Arial" w:cs="Arial"/>
        </w:rPr>
        <w:t>. This number is nevertheless likely underestimated, as the collection of satellite imagery for the given month covered less than 50% of the city’s extent (</w:t>
      </w:r>
      <w:sdt>
        <w:sdtPr>
          <w:tag w:val="goog_rdk_14"/>
          <w:id w:val="1938565116"/>
        </w:sdtPr>
        <w:sdtContent>
          <w:r>
            <w:rPr>
              <w:rFonts w:ascii="Arial" w:eastAsia="Arial" w:hAnsi="Arial" w:cs="Arial"/>
            </w:rPr>
            <w:t>right panels</w:t>
          </w:r>
        </w:sdtContent>
      </w:sdt>
      <w:sdt>
        <w:sdtPr>
          <w:tag w:val="goog_rdk_15"/>
          <w:id w:val="1054276192"/>
        </w:sdtPr>
        <w:sdtContent/>
      </w:sdt>
      <w:r>
        <w:rPr>
          <w:rFonts w:ascii="Arial" w:eastAsia="Arial" w:hAnsi="Arial" w:cs="Arial"/>
        </w:rPr>
        <w:t xml:space="preserve">). For the full set of results, refer to </w:t>
      </w:r>
      <w:r w:rsidR="00897D1D">
        <w:rPr>
          <w:rFonts w:ascii="Arial" w:eastAsia="Arial" w:hAnsi="Arial" w:cs="Arial"/>
        </w:rPr>
        <w:t xml:space="preserve">Supplementary </w:t>
      </w:r>
      <w:r>
        <w:rPr>
          <w:rFonts w:ascii="Arial" w:eastAsia="Arial" w:hAnsi="Arial" w:cs="Arial"/>
        </w:rPr>
        <w:t>Figs. S8S-S12.</w:t>
      </w:r>
    </w:p>
    <w:p w14:paraId="720999B7" w14:textId="77777777" w:rsidR="00631AD4" w:rsidRDefault="00631AD4" w:rsidP="00631AD4">
      <w:pPr>
        <w:ind w:right="-46"/>
        <w:jc w:val="center"/>
        <w:rPr>
          <w:rFonts w:ascii="Arial" w:eastAsia="Arial" w:hAnsi="Arial" w:cs="Arial"/>
          <w:b/>
        </w:rPr>
      </w:pPr>
      <w:r>
        <w:rPr>
          <w:rFonts w:ascii="Arial" w:eastAsia="Arial" w:hAnsi="Arial" w:cs="Arial"/>
          <w:b/>
          <w:noProof/>
        </w:rPr>
        <w:lastRenderedPageBreak/>
        <w:drawing>
          <wp:inline distT="0" distB="0" distL="0" distR="0" wp14:anchorId="68081E3D" wp14:editId="6104D1A0">
            <wp:extent cx="5516479" cy="7486650"/>
            <wp:effectExtent l="0" t="0" r="0" b="0"/>
            <wp:docPr id="2003131479" name="image1.png" descr="A screenshot of a map&#10;&#10;Description automatically generated"/>
            <wp:cNvGraphicFramePr/>
            <a:graphic xmlns:a="http://schemas.openxmlformats.org/drawingml/2006/main">
              <a:graphicData uri="http://schemas.openxmlformats.org/drawingml/2006/picture">
                <pic:pic xmlns:pic="http://schemas.openxmlformats.org/drawingml/2006/picture">
                  <pic:nvPicPr>
                    <pic:cNvPr id="2003131479" name="image1.png" descr="A screenshot of a map&#10;&#10;Description automatically generated"/>
                    <pic:cNvPicPr preferRelativeResize="0"/>
                  </pic:nvPicPr>
                  <pic:blipFill>
                    <a:blip r:embed="rId26"/>
                    <a:srcRect b="6051"/>
                    <a:stretch>
                      <a:fillRect/>
                    </a:stretch>
                  </pic:blipFill>
                  <pic:spPr>
                    <a:xfrm>
                      <a:off x="0" y="0"/>
                      <a:ext cx="5516479" cy="7486650"/>
                    </a:xfrm>
                    <a:prstGeom prst="rect">
                      <a:avLst/>
                    </a:prstGeom>
                    <a:ln/>
                  </pic:spPr>
                </pic:pic>
              </a:graphicData>
            </a:graphic>
          </wp:inline>
        </w:drawing>
      </w:r>
    </w:p>
    <w:p w14:paraId="755B02BB" w14:textId="0D96A9D6" w:rsidR="00631AD4" w:rsidRDefault="00631AD4" w:rsidP="00631AD4">
      <w:pPr>
        <w:spacing w:line="199" w:lineRule="auto"/>
        <w:ind w:right="-46"/>
        <w:jc w:val="both"/>
        <w:rPr>
          <w:rFonts w:ascii="Arial" w:eastAsia="Arial" w:hAnsi="Arial" w:cs="Arial"/>
        </w:rPr>
      </w:pPr>
      <w:r>
        <w:rPr>
          <w:rFonts w:ascii="Arial" w:eastAsia="Arial" w:hAnsi="Arial" w:cs="Arial"/>
          <w:b/>
        </w:rPr>
        <w:lastRenderedPageBreak/>
        <w:t>Figure 6</w:t>
      </w:r>
      <w:r w:rsidR="00DD7704">
        <w:rPr>
          <w:rFonts w:ascii="Arial" w:eastAsia="Arial" w:hAnsi="Arial" w:cs="Arial"/>
          <w:b/>
        </w:rPr>
        <w:t>.</w:t>
      </w:r>
      <w:r>
        <w:rPr>
          <w:rFonts w:ascii="Arial" w:eastAsia="Arial" w:hAnsi="Arial" w:cs="Arial"/>
          <w:b/>
        </w:rPr>
        <w:t xml:space="preserve"> </w:t>
      </w:r>
      <w:r>
        <w:rPr>
          <w:rFonts w:ascii="Arial" w:eastAsia="Arial" w:hAnsi="Arial" w:cs="Arial"/>
        </w:rPr>
        <w:t>Gridded population for Kiev city, with each grid cell measuring 1 x 1 km. The baseline population (a) was retrieved from WorldPop’s database, whereas the population for March and June 2022 were predicted through either the Ratio (b and d) or the GAM method (c and e). Note that the satellite images underlying the month of June 2022 covered only a fraction of the city’s AOI (a), which is also denoted in the right panels in Fig. 5. To interpret the present figure in relative terms, refer to Supplementary Fig. S14.</w:t>
      </w:r>
    </w:p>
    <w:p w14:paraId="3F84A683" w14:textId="77777777" w:rsidR="00631AD4" w:rsidRDefault="00631AD4" w:rsidP="00631AD4">
      <w:pPr>
        <w:ind w:right="-46"/>
        <w:rPr>
          <w:rFonts w:ascii="Arial" w:eastAsia="Arial" w:hAnsi="Arial" w:cs="Arial"/>
          <w:b/>
        </w:rPr>
      </w:pPr>
    </w:p>
    <w:p w14:paraId="5EF4BCB1" w14:textId="77777777" w:rsidR="00631AD4" w:rsidRDefault="00631AD4" w:rsidP="00631AD4">
      <w:pPr>
        <w:ind w:right="-46"/>
        <w:rPr>
          <w:rFonts w:ascii="Arial" w:eastAsia="Arial" w:hAnsi="Arial" w:cs="Arial"/>
          <w:b/>
        </w:rPr>
      </w:pPr>
    </w:p>
    <w:p w14:paraId="6DF7A89E" w14:textId="77777777" w:rsidR="00631AD4" w:rsidRDefault="00631AD4" w:rsidP="00631AD4">
      <w:pPr>
        <w:ind w:right="-46"/>
        <w:rPr>
          <w:rFonts w:ascii="Arial" w:eastAsia="Arial" w:hAnsi="Arial" w:cs="Arial"/>
          <w:b/>
        </w:rPr>
      </w:pPr>
    </w:p>
    <w:p w14:paraId="33E02A54" w14:textId="77777777" w:rsidR="00DD7704" w:rsidRDefault="00DD7704" w:rsidP="00631AD4">
      <w:pPr>
        <w:ind w:right="-46"/>
        <w:rPr>
          <w:rFonts w:ascii="Arial" w:eastAsia="Arial" w:hAnsi="Arial" w:cs="Arial"/>
          <w:b/>
        </w:rPr>
      </w:pPr>
    </w:p>
    <w:p w14:paraId="567AF4F8" w14:textId="77777777" w:rsidR="00DD7704" w:rsidRDefault="00DD7704" w:rsidP="00631AD4">
      <w:pPr>
        <w:ind w:right="-46"/>
        <w:rPr>
          <w:rFonts w:ascii="Arial" w:eastAsia="Arial" w:hAnsi="Arial" w:cs="Arial"/>
          <w:b/>
        </w:rPr>
      </w:pPr>
    </w:p>
    <w:p w14:paraId="7F781230" w14:textId="77777777" w:rsidR="00DD7704" w:rsidRDefault="00DD7704" w:rsidP="00631AD4">
      <w:pPr>
        <w:ind w:right="-46"/>
        <w:rPr>
          <w:rFonts w:ascii="Arial" w:eastAsia="Arial" w:hAnsi="Arial" w:cs="Arial"/>
          <w:b/>
        </w:rPr>
      </w:pPr>
    </w:p>
    <w:p w14:paraId="5E6E40C9" w14:textId="77777777" w:rsidR="00DD7704" w:rsidRDefault="00DD7704" w:rsidP="00631AD4">
      <w:pPr>
        <w:ind w:right="-46"/>
        <w:rPr>
          <w:rFonts w:ascii="Arial" w:eastAsia="Arial" w:hAnsi="Arial" w:cs="Arial"/>
          <w:b/>
        </w:rPr>
      </w:pPr>
    </w:p>
    <w:p w14:paraId="34BF6D41" w14:textId="77777777" w:rsidR="00DD7704" w:rsidRDefault="00DD7704" w:rsidP="00631AD4">
      <w:pPr>
        <w:ind w:right="-46"/>
        <w:rPr>
          <w:rFonts w:ascii="Arial" w:eastAsia="Arial" w:hAnsi="Arial" w:cs="Arial"/>
          <w:b/>
        </w:rPr>
      </w:pPr>
    </w:p>
    <w:p w14:paraId="02B72A82" w14:textId="77777777" w:rsidR="00DD7704" w:rsidRDefault="00DD7704" w:rsidP="00631AD4">
      <w:pPr>
        <w:ind w:right="-46"/>
        <w:rPr>
          <w:rFonts w:ascii="Arial" w:eastAsia="Arial" w:hAnsi="Arial" w:cs="Arial"/>
          <w:b/>
        </w:rPr>
      </w:pPr>
    </w:p>
    <w:p w14:paraId="17CBE7C2" w14:textId="77777777" w:rsidR="00DD7704" w:rsidRDefault="00DD7704" w:rsidP="00631AD4">
      <w:pPr>
        <w:ind w:right="-46"/>
        <w:rPr>
          <w:rFonts w:ascii="Arial" w:eastAsia="Arial" w:hAnsi="Arial" w:cs="Arial"/>
          <w:b/>
        </w:rPr>
      </w:pPr>
    </w:p>
    <w:p w14:paraId="510C98D4" w14:textId="77777777" w:rsidR="00631AD4" w:rsidRDefault="00631AD4" w:rsidP="00631AD4">
      <w:pPr>
        <w:ind w:right="-46"/>
        <w:rPr>
          <w:rFonts w:ascii="Arial" w:eastAsia="Arial" w:hAnsi="Arial" w:cs="Arial"/>
          <w:b/>
        </w:rPr>
      </w:pPr>
    </w:p>
    <w:p w14:paraId="6B4FD85A" w14:textId="61C86F30" w:rsidR="00631AD4" w:rsidRDefault="00631AD4" w:rsidP="00631AD4">
      <w:pPr>
        <w:spacing w:line="240" w:lineRule="auto"/>
        <w:ind w:right="-46"/>
        <w:jc w:val="both"/>
        <w:rPr>
          <w:rFonts w:ascii="Arial" w:eastAsia="Arial" w:hAnsi="Arial" w:cs="Arial"/>
        </w:rPr>
      </w:pPr>
      <w:r>
        <w:rPr>
          <w:rFonts w:ascii="Arial" w:eastAsia="Arial" w:hAnsi="Arial" w:cs="Arial"/>
          <w:b/>
          <w:noProof/>
        </w:rPr>
        <w:lastRenderedPageBreak/>
        <w:drawing>
          <wp:inline distT="0" distB="0" distL="0" distR="0" wp14:anchorId="492EAD07" wp14:editId="1EB0BCFD">
            <wp:extent cx="5734050" cy="3648906"/>
            <wp:effectExtent l="0" t="0" r="0" b="0"/>
            <wp:docPr id="2003131484" name="image4.jpg" descr="A group of blue dots&#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4.jpg" descr="A group of blue dots&#10;&#10;Description automatically generated with medium confidence"/>
                    <pic:cNvPicPr preferRelativeResize="0"/>
                  </pic:nvPicPr>
                  <pic:blipFill>
                    <a:blip r:embed="rId27"/>
                    <a:srcRect b="4467"/>
                    <a:stretch>
                      <a:fillRect/>
                    </a:stretch>
                  </pic:blipFill>
                  <pic:spPr>
                    <a:xfrm>
                      <a:off x="0" y="0"/>
                      <a:ext cx="5734050" cy="3648906"/>
                    </a:xfrm>
                    <a:prstGeom prst="rect">
                      <a:avLst/>
                    </a:prstGeom>
                    <a:ln/>
                  </pic:spPr>
                </pic:pic>
              </a:graphicData>
            </a:graphic>
          </wp:inline>
        </w:drawing>
      </w:r>
      <w:r>
        <w:rPr>
          <w:rFonts w:ascii="Arial" w:eastAsia="Arial" w:hAnsi="Arial" w:cs="Arial"/>
          <w:b/>
        </w:rPr>
        <w:t>Figure 7</w:t>
      </w:r>
      <w:r w:rsidR="00DD7704">
        <w:rPr>
          <w:rFonts w:ascii="Arial" w:eastAsia="Arial" w:hAnsi="Arial" w:cs="Arial"/>
          <w:b/>
        </w:rPr>
        <w:t>.</w:t>
      </w:r>
      <w:r>
        <w:rPr>
          <w:rFonts w:ascii="Arial" w:eastAsia="Arial" w:hAnsi="Arial" w:cs="Arial"/>
          <w:b/>
        </w:rPr>
        <w:t xml:space="preserve"> </w:t>
      </w:r>
      <w:r>
        <w:rPr>
          <w:rFonts w:ascii="Arial" w:eastAsia="Arial" w:hAnsi="Arial" w:cs="Arial"/>
        </w:rPr>
        <w:t>Car density expressed as a function of (a) image resolution, (b) presence of snow, (c) off-Nadir angle, (d) sun elevation angle, and (e) percentage of cloud coverage.</w:t>
      </w:r>
    </w:p>
    <w:p w14:paraId="712BDEA4" w14:textId="77777777" w:rsidR="00631AD4" w:rsidRDefault="00631AD4" w:rsidP="00631AD4">
      <w:pPr>
        <w:ind w:right="-46"/>
        <w:rPr>
          <w:rFonts w:ascii="Arial" w:eastAsia="Arial" w:hAnsi="Arial" w:cs="Arial"/>
          <w:b/>
        </w:rPr>
      </w:pPr>
    </w:p>
    <w:p w14:paraId="3B0933A3" w14:textId="77777777" w:rsidR="00631AD4" w:rsidRDefault="00631AD4" w:rsidP="00631AD4">
      <w:pPr>
        <w:ind w:right="-46"/>
        <w:rPr>
          <w:rFonts w:ascii="Arial" w:eastAsia="Arial" w:hAnsi="Arial" w:cs="Arial"/>
          <w:b/>
        </w:rPr>
      </w:pPr>
    </w:p>
    <w:p w14:paraId="6B0ECA01" w14:textId="77777777" w:rsidR="00631AD4" w:rsidRDefault="00631AD4" w:rsidP="00631AD4">
      <w:pPr>
        <w:ind w:right="-46"/>
        <w:rPr>
          <w:rFonts w:ascii="Arial" w:eastAsia="Arial" w:hAnsi="Arial" w:cs="Arial"/>
          <w:b/>
        </w:rPr>
      </w:pPr>
    </w:p>
    <w:p w14:paraId="68B9D5D2" w14:textId="77777777" w:rsidR="00DD7704" w:rsidRDefault="00DD7704" w:rsidP="00631AD4">
      <w:pPr>
        <w:ind w:right="-46"/>
        <w:rPr>
          <w:rFonts w:ascii="Arial" w:eastAsia="Arial" w:hAnsi="Arial" w:cs="Arial"/>
          <w:b/>
        </w:rPr>
      </w:pPr>
    </w:p>
    <w:p w14:paraId="1A8FA18E" w14:textId="77777777" w:rsidR="00DD7704" w:rsidRDefault="00DD7704" w:rsidP="00631AD4">
      <w:pPr>
        <w:ind w:right="-46"/>
        <w:rPr>
          <w:rFonts w:ascii="Arial" w:eastAsia="Arial" w:hAnsi="Arial" w:cs="Arial"/>
          <w:b/>
        </w:rPr>
      </w:pPr>
    </w:p>
    <w:p w14:paraId="3CBF8A4A" w14:textId="77777777" w:rsidR="00DD7704" w:rsidRDefault="00DD7704" w:rsidP="00631AD4">
      <w:pPr>
        <w:ind w:right="-46"/>
        <w:rPr>
          <w:rFonts w:ascii="Arial" w:eastAsia="Arial" w:hAnsi="Arial" w:cs="Arial"/>
          <w:b/>
        </w:rPr>
      </w:pPr>
    </w:p>
    <w:p w14:paraId="7615AAAF" w14:textId="77777777" w:rsidR="00DD7704" w:rsidRDefault="00DD7704" w:rsidP="00631AD4">
      <w:pPr>
        <w:ind w:right="-46"/>
        <w:rPr>
          <w:rFonts w:ascii="Arial" w:eastAsia="Arial" w:hAnsi="Arial" w:cs="Arial"/>
          <w:b/>
        </w:rPr>
      </w:pPr>
    </w:p>
    <w:p w14:paraId="1A717060" w14:textId="77777777" w:rsidR="00DD7704" w:rsidRDefault="00DD7704" w:rsidP="00631AD4">
      <w:pPr>
        <w:ind w:right="-46"/>
        <w:rPr>
          <w:rFonts w:ascii="Arial" w:eastAsia="Arial" w:hAnsi="Arial" w:cs="Arial"/>
          <w:b/>
        </w:rPr>
      </w:pPr>
    </w:p>
    <w:p w14:paraId="7A591353" w14:textId="77777777" w:rsidR="00DD7704" w:rsidRDefault="00DD7704" w:rsidP="00631AD4">
      <w:pPr>
        <w:ind w:right="-46"/>
        <w:rPr>
          <w:rFonts w:ascii="Arial" w:eastAsia="Arial" w:hAnsi="Arial" w:cs="Arial"/>
          <w:b/>
        </w:rPr>
      </w:pPr>
    </w:p>
    <w:p w14:paraId="17779A3D" w14:textId="77777777" w:rsidR="00DD7704" w:rsidRDefault="00DD7704" w:rsidP="00631AD4">
      <w:pPr>
        <w:ind w:right="-46"/>
        <w:rPr>
          <w:rFonts w:ascii="Arial" w:eastAsia="Arial" w:hAnsi="Arial" w:cs="Arial"/>
          <w:b/>
        </w:rPr>
      </w:pPr>
    </w:p>
    <w:p w14:paraId="69FFF332" w14:textId="77777777" w:rsidR="00631AD4" w:rsidRDefault="00631AD4">
      <w:pPr>
        <w:rPr>
          <w:rFonts w:ascii="Arial" w:eastAsia="Arial" w:hAnsi="Arial" w:cs="Arial"/>
        </w:rPr>
      </w:pPr>
    </w:p>
    <w:p w14:paraId="440F5585" w14:textId="02541ED4" w:rsidR="00073438" w:rsidRDefault="00000000">
      <w:pPr>
        <w:spacing w:before="9" w:line="360" w:lineRule="auto"/>
        <w:rPr>
          <w:rFonts w:ascii="Arial" w:eastAsia="Arial" w:hAnsi="Arial" w:cs="Arial"/>
          <w:b/>
        </w:rPr>
      </w:pPr>
      <w:r>
        <w:rPr>
          <w:rFonts w:ascii="Arial" w:eastAsia="Arial" w:hAnsi="Arial" w:cs="Arial"/>
          <w:b/>
        </w:rPr>
        <w:lastRenderedPageBreak/>
        <w:t>Supplementary information</w:t>
      </w:r>
    </w:p>
    <w:sdt>
      <w:sdtPr>
        <w:tag w:val="goog_rdk_366"/>
        <w:id w:val="1894781389"/>
      </w:sdtPr>
      <w:sdtContent>
        <w:p w14:paraId="1B50A723" w14:textId="77777777" w:rsidR="00073438" w:rsidRDefault="00000000">
          <w:pPr>
            <w:widowControl w:val="0"/>
            <w:pBdr>
              <w:top w:val="nil"/>
              <w:left w:val="nil"/>
              <w:bottom w:val="nil"/>
              <w:right w:val="nil"/>
              <w:between w:val="nil"/>
            </w:pBdr>
            <w:spacing w:before="108" w:after="0" w:line="360" w:lineRule="auto"/>
            <w:ind w:right="-46"/>
            <w:rPr>
              <w:del w:id="498" w:author="Marie-Christine Rufener" w:date="2024-07-07T21:59:00Z"/>
              <w:rFonts w:ascii="Arial" w:eastAsia="Arial" w:hAnsi="Arial" w:cs="Arial"/>
              <w:color w:val="000000"/>
            </w:rPr>
          </w:pPr>
          <w:r>
            <w:rPr>
              <w:rFonts w:ascii="Arial" w:eastAsia="Arial" w:hAnsi="Arial" w:cs="Arial"/>
              <w:b/>
              <w:color w:val="000000"/>
            </w:rPr>
            <w:t xml:space="preserve">Acknowledgments. </w:t>
          </w:r>
          <w:r>
            <w:rPr>
              <w:rFonts w:ascii="Arial" w:eastAsia="Arial" w:hAnsi="Arial" w:cs="Arial"/>
              <w:color w:val="000000"/>
            </w:rPr>
            <w:t xml:space="preserve">Part of this work was done while MCR and IW were employed at the Qatar Computing Research Institute. All authors thank the Qatar Computing Research Institute for providing funding for procuring the satellite imagery from Maxar. </w:t>
          </w:r>
          <w:sdt>
            <w:sdtPr>
              <w:tag w:val="goog_rdk_363"/>
              <w:id w:val="-1907761086"/>
            </w:sdtPr>
            <w:sdtContent>
              <w:ins w:id="499" w:author="Marie-Christine Rufener" w:date="2024-07-07T21:59:00Z">
                <w:r>
                  <w:rPr>
                    <w:rFonts w:ascii="Arial" w:eastAsia="Arial" w:hAnsi="Arial" w:cs="Arial"/>
                    <w:color w:val="000000"/>
                  </w:rPr>
                  <w:t xml:space="preserve">Special thanks to Katherine Hoffmann Pham for all constructive comments on an earlier draft. </w:t>
                </w:r>
              </w:ins>
            </w:sdtContent>
          </w:sdt>
          <w:r>
            <w:rPr>
              <w:rFonts w:ascii="Arial" w:eastAsia="Arial" w:hAnsi="Arial" w:cs="Arial"/>
              <w:color w:val="000000"/>
            </w:rPr>
            <w:t>Furthermore, we thank Maxar for granting the sample images displayed in this research article</w:t>
          </w:r>
          <w:sdt>
            <w:sdtPr>
              <w:tag w:val="goog_rdk_364"/>
              <w:id w:val="-1470347684"/>
            </w:sdtPr>
            <w:sdtContent>
              <w:ins w:id="500" w:author="Marie-Christine Rufener" w:date="2024-07-07T21:58:00Z">
                <w:r>
                  <w:rPr>
                    <w:rFonts w:ascii="Arial" w:eastAsia="Arial" w:hAnsi="Arial" w:cs="Arial"/>
                    <w:color w:val="000000"/>
                  </w:rPr>
                  <w:t>, as well as the two anonymous reviewers for their insightful comments</w:t>
                </w:r>
              </w:ins>
            </w:sdtContent>
          </w:sdt>
          <w:r>
            <w:rPr>
              <w:rFonts w:ascii="Arial" w:eastAsia="Arial" w:hAnsi="Arial" w:cs="Arial"/>
              <w:color w:val="000000"/>
            </w:rPr>
            <w:t xml:space="preserve">. </w:t>
          </w:r>
          <w:sdt>
            <w:sdtPr>
              <w:tag w:val="goog_rdk_365"/>
              <w:id w:val="-1938350123"/>
            </w:sdtPr>
            <w:sdtContent>
              <w:del w:id="501" w:author="Marie-Christine Rufener" w:date="2024-07-07T21:59:00Z">
                <w:r>
                  <w:rPr>
                    <w:rFonts w:ascii="Arial" w:eastAsia="Arial" w:hAnsi="Arial" w:cs="Arial"/>
                    <w:color w:val="000000"/>
                  </w:rPr>
                  <w:delText>Special thanks to Katherine Hoffmann Pham for all constructive comments on an earlier draft.</w:delText>
                </w:r>
              </w:del>
            </w:sdtContent>
          </w:sdt>
        </w:p>
      </w:sdtContent>
    </w:sdt>
    <w:p w14:paraId="002898B3" w14:textId="77777777" w:rsidR="00073438" w:rsidRDefault="00073438">
      <w:pPr>
        <w:widowControl w:val="0"/>
        <w:pBdr>
          <w:top w:val="nil"/>
          <w:left w:val="nil"/>
          <w:bottom w:val="nil"/>
          <w:right w:val="nil"/>
          <w:between w:val="nil"/>
        </w:pBdr>
        <w:spacing w:before="108" w:after="0" w:line="360" w:lineRule="auto"/>
        <w:ind w:right="-46"/>
        <w:rPr>
          <w:rFonts w:ascii="Arial" w:eastAsia="Arial" w:hAnsi="Arial" w:cs="Arial"/>
          <w:color w:val="000000"/>
        </w:rPr>
      </w:pPr>
    </w:p>
    <w:p w14:paraId="3076BA3C" w14:textId="77777777" w:rsidR="00073438" w:rsidRDefault="00000000">
      <w:pPr>
        <w:widowControl w:val="0"/>
        <w:spacing w:before="186" w:after="0" w:line="360" w:lineRule="auto"/>
        <w:rPr>
          <w:rFonts w:ascii="Arial" w:eastAsia="Arial" w:hAnsi="Arial" w:cs="Arial"/>
          <w:b/>
          <w:sz w:val="28"/>
          <w:szCs w:val="28"/>
        </w:rPr>
      </w:pPr>
      <w:r>
        <w:rPr>
          <w:rFonts w:ascii="Arial" w:eastAsia="Arial" w:hAnsi="Arial" w:cs="Arial"/>
          <w:b/>
          <w:sz w:val="28"/>
          <w:szCs w:val="28"/>
        </w:rPr>
        <w:t>Declarations</w:t>
      </w:r>
    </w:p>
    <w:p w14:paraId="63D0C7BB" w14:textId="2BE9D244" w:rsidR="00073438" w:rsidRPr="00DD7704" w:rsidRDefault="00000000" w:rsidP="00DD7704">
      <w:pPr>
        <w:widowControl w:val="0"/>
        <w:spacing w:before="105" w:after="0" w:line="360" w:lineRule="auto"/>
        <w:rPr>
          <w:rFonts w:ascii="Arial" w:eastAsia="Arial" w:hAnsi="Arial" w:cs="Arial"/>
          <w:b/>
        </w:rPr>
      </w:pPr>
      <w:r>
        <w:rPr>
          <w:rFonts w:ascii="Arial" w:eastAsia="Arial" w:hAnsi="Arial" w:cs="Arial"/>
          <w:b/>
        </w:rPr>
        <w:t>Funding</w:t>
      </w:r>
      <w:r w:rsidR="00DD7704">
        <w:rPr>
          <w:rFonts w:ascii="Arial" w:eastAsia="Arial" w:hAnsi="Arial" w:cs="Arial"/>
          <w:b/>
        </w:rPr>
        <w:t xml:space="preserve">. </w:t>
      </w:r>
      <w:r>
        <w:rPr>
          <w:rFonts w:ascii="Arial" w:eastAsia="Arial" w:hAnsi="Arial" w:cs="Arial"/>
        </w:rPr>
        <w:t>The authors declare that there was no funding involved in this research.</w:t>
      </w:r>
    </w:p>
    <w:p w14:paraId="383C30E3" w14:textId="0EB2372B" w:rsidR="00073438" w:rsidRPr="00DD7704" w:rsidRDefault="00000000" w:rsidP="00DD7704">
      <w:pPr>
        <w:widowControl w:val="0"/>
        <w:spacing w:before="188" w:after="0" w:line="360" w:lineRule="auto"/>
        <w:rPr>
          <w:rFonts w:ascii="Arial" w:eastAsia="Arial" w:hAnsi="Arial" w:cs="Arial"/>
          <w:b/>
        </w:rPr>
      </w:pPr>
      <w:r>
        <w:rPr>
          <w:rFonts w:ascii="Arial" w:eastAsia="Arial" w:hAnsi="Arial" w:cs="Arial"/>
          <w:b/>
        </w:rPr>
        <w:t>Competing interests</w:t>
      </w:r>
      <w:r w:rsidR="00DD7704">
        <w:rPr>
          <w:rFonts w:ascii="Arial" w:eastAsia="Arial" w:hAnsi="Arial" w:cs="Arial"/>
          <w:b/>
        </w:rPr>
        <w:t xml:space="preserve">. </w:t>
      </w:r>
      <w:r>
        <w:rPr>
          <w:rFonts w:ascii="Arial" w:eastAsia="Arial" w:hAnsi="Arial" w:cs="Arial"/>
        </w:rPr>
        <w:t>The authors declare no competing interests.</w:t>
      </w:r>
    </w:p>
    <w:p w14:paraId="72521BCC" w14:textId="681E8F58" w:rsidR="00073438" w:rsidRPr="00DD7704" w:rsidRDefault="00000000" w:rsidP="00DD7704">
      <w:pPr>
        <w:widowControl w:val="0"/>
        <w:spacing w:before="188" w:after="0" w:line="360" w:lineRule="auto"/>
        <w:rPr>
          <w:rFonts w:ascii="Arial" w:eastAsia="Arial" w:hAnsi="Arial" w:cs="Arial"/>
          <w:b/>
        </w:rPr>
      </w:pPr>
      <w:r>
        <w:rPr>
          <w:rFonts w:ascii="Arial" w:eastAsia="Arial" w:hAnsi="Arial" w:cs="Arial"/>
          <w:b/>
        </w:rPr>
        <w:t>Data Availability</w:t>
      </w:r>
      <w:r w:rsidR="00DD7704">
        <w:rPr>
          <w:rFonts w:ascii="Arial" w:eastAsia="Arial" w:hAnsi="Arial" w:cs="Arial"/>
          <w:b/>
        </w:rPr>
        <w:t xml:space="preserve">. </w:t>
      </w:r>
      <w:r>
        <w:rPr>
          <w:rFonts w:ascii="Arial" w:eastAsia="Arial" w:hAnsi="Arial" w:cs="Arial"/>
        </w:rPr>
        <w:t>All data underlying the findings of the present study are available on the first author’s GitHub repository (</w:t>
      </w:r>
      <w:hyperlink r:id="rId28">
        <w:r>
          <w:rPr>
            <w:rFonts w:ascii="Arial" w:eastAsia="Arial" w:hAnsi="Arial" w:cs="Arial"/>
            <w:color w:val="0000FF"/>
          </w:rPr>
          <w:t>https://github.com/mcruf/IDP UKR</w:t>
        </w:r>
      </w:hyperlink>
      <w:r>
        <w:rPr>
          <w:rFonts w:ascii="Arial" w:eastAsia="Arial" w:hAnsi="Arial" w:cs="Arial"/>
        </w:rPr>
        <w:t>). However, we note that the original Maxar satellite imagery cannot be openly shared due to confidentiality reasons.</w:t>
      </w:r>
      <w:r>
        <w:rPr>
          <w:noProof/>
        </w:rPr>
        <mc:AlternateContent>
          <mc:Choice Requires="wps">
            <w:drawing>
              <wp:anchor distT="0" distB="0" distL="0" distR="0" simplePos="0" relativeHeight="251659264" behindDoc="1" locked="0" layoutInCell="1" hidden="0" allowOverlap="1" wp14:anchorId="198B2502" wp14:editId="0A17868F">
                <wp:simplePos x="0" y="0"/>
                <wp:positionH relativeFrom="column">
                  <wp:posOffset>3568700</wp:posOffset>
                </wp:positionH>
                <wp:positionV relativeFrom="paragraph">
                  <wp:posOffset>317500</wp:posOffset>
                </wp:positionV>
                <wp:extent cx="1270" cy="12700"/>
                <wp:effectExtent l="0" t="0" r="0" b="0"/>
                <wp:wrapNone/>
                <wp:docPr id="217" name="Freeform 217"/>
                <wp:cNvGraphicFramePr/>
                <a:graphic xmlns:a="http://schemas.openxmlformats.org/drawingml/2006/main">
                  <a:graphicData uri="http://schemas.microsoft.com/office/word/2010/wordprocessingShape">
                    <wps:wsp>
                      <wps:cNvSpPr/>
                      <wps:spPr>
                        <a:xfrm>
                          <a:off x="5326950" y="3779365"/>
                          <a:ext cx="38100" cy="1270"/>
                        </a:xfrm>
                        <a:custGeom>
                          <a:avLst/>
                          <a:gdLst/>
                          <a:ahLst/>
                          <a:cxnLst/>
                          <a:rect l="l" t="t" r="r" b="b"/>
                          <a:pathLst>
                            <a:path w="38100" h="120000" extrusionOk="0">
                              <a:moveTo>
                                <a:pt x="0" y="0"/>
                              </a:moveTo>
                              <a:lnTo>
                                <a:pt x="37960" y="0"/>
                              </a:lnTo>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column">
                  <wp:posOffset>3568700</wp:posOffset>
                </wp:positionH>
                <wp:positionV relativeFrom="paragraph">
                  <wp:posOffset>317500</wp:posOffset>
                </wp:positionV>
                <wp:extent cx="1270" cy="12700"/>
                <wp:effectExtent b="0" l="0" r="0" t="0"/>
                <wp:wrapNone/>
                <wp:docPr id="217" name="image2.png"/>
                <a:graphic>
                  <a:graphicData uri="http://schemas.openxmlformats.org/drawingml/2006/picture">
                    <pic:pic>
                      <pic:nvPicPr>
                        <pic:cNvPr id="0" name="image2.png"/>
                        <pic:cNvPicPr preferRelativeResize="0"/>
                      </pic:nvPicPr>
                      <pic:blipFill>
                        <a:blip r:embed="rId29"/>
                        <a:srcRect/>
                        <a:stretch>
                          <a:fillRect/>
                        </a:stretch>
                      </pic:blipFill>
                      <pic:spPr>
                        <a:xfrm>
                          <a:off x="0" y="0"/>
                          <a:ext cx="1270" cy="12700"/>
                        </a:xfrm>
                        <a:prstGeom prst="rect"/>
                        <a:ln/>
                      </pic:spPr>
                    </pic:pic>
                  </a:graphicData>
                </a:graphic>
              </wp:anchor>
            </w:drawing>
          </mc:Fallback>
        </mc:AlternateContent>
      </w:r>
    </w:p>
    <w:p w14:paraId="7A202414" w14:textId="5B750734" w:rsidR="00073438" w:rsidRPr="00DD7704" w:rsidRDefault="00000000" w:rsidP="00DD7704">
      <w:pPr>
        <w:widowControl w:val="0"/>
        <w:spacing w:before="194" w:after="0" w:line="360" w:lineRule="auto"/>
        <w:rPr>
          <w:rFonts w:ascii="Arial" w:eastAsia="Arial" w:hAnsi="Arial" w:cs="Arial"/>
          <w:b/>
        </w:rPr>
      </w:pPr>
      <w:r>
        <w:rPr>
          <w:rFonts w:ascii="Arial" w:eastAsia="Arial" w:hAnsi="Arial" w:cs="Arial"/>
          <w:b/>
        </w:rPr>
        <w:t>Code Availability</w:t>
      </w:r>
      <w:r w:rsidR="00DD7704">
        <w:rPr>
          <w:rFonts w:ascii="Arial" w:eastAsia="Arial" w:hAnsi="Arial" w:cs="Arial"/>
          <w:b/>
        </w:rPr>
        <w:t xml:space="preserve">. </w:t>
      </w:r>
      <w:r>
        <w:rPr>
          <w:rFonts w:ascii="Arial" w:eastAsia="Arial" w:hAnsi="Arial" w:cs="Arial"/>
        </w:rPr>
        <w:t>All codes underlying the analyses and figures are stored in the first author’s GitHub repository (</w:t>
      </w:r>
      <w:hyperlink r:id="rId30">
        <w:r>
          <w:rPr>
            <w:rFonts w:ascii="Arial" w:eastAsia="Arial" w:hAnsi="Arial" w:cs="Arial"/>
            <w:color w:val="0000FF"/>
          </w:rPr>
          <w:t>https://github.com/mcruf/IDP UKR</w:t>
        </w:r>
      </w:hyperlink>
      <w:r>
        <w:rPr>
          <w:rFonts w:ascii="Arial" w:eastAsia="Arial" w:hAnsi="Arial" w:cs="Arial"/>
        </w:rPr>
        <w:t>).The code used for car detection can be found at the original developer’s GitHub repository (</w:t>
      </w:r>
      <w:hyperlink r:id="rId31">
        <w:r>
          <w:rPr>
            <w:rFonts w:ascii="Arial" w:eastAsia="Arial" w:hAnsi="Arial" w:cs="Arial"/>
            <w:color w:val="0000FF"/>
          </w:rPr>
          <w:t>https://github.com/maups/</w:t>
        </w:r>
      </w:hyperlink>
      <w:r>
        <w:rPr>
          <w:rFonts w:ascii="Arial" w:eastAsia="Arial" w:hAnsi="Arial" w:cs="Arial"/>
          <w:color w:val="0000FF"/>
        </w:rPr>
        <w:t xml:space="preserve"> </w:t>
      </w:r>
      <w:hyperlink r:id="rId32">
        <w:r>
          <w:rPr>
            <w:rFonts w:ascii="Arial" w:eastAsia="Arial" w:hAnsi="Arial" w:cs="Arial"/>
            <w:color w:val="0000FF"/>
          </w:rPr>
          <w:t>covid19-satellite-analysis</w:t>
        </w:r>
      </w:hyperlink>
      <w:r>
        <w:rPr>
          <w:rFonts w:ascii="Arial" w:eastAsia="Arial" w:hAnsi="Arial" w:cs="Arial"/>
        </w:rPr>
        <w:t>).</w:t>
      </w:r>
      <w:r>
        <w:rPr>
          <w:noProof/>
        </w:rPr>
        <mc:AlternateContent>
          <mc:Choice Requires="wps">
            <w:drawing>
              <wp:anchor distT="0" distB="0" distL="0" distR="0" simplePos="0" relativeHeight="251660288" behindDoc="1" locked="0" layoutInCell="1" hidden="0" allowOverlap="1" wp14:anchorId="4391E4B4" wp14:editId="4EFFB58A">
                <wp:simplePos x="0" y="0"/>
                <wp:positionH relativeFrom="column">
                  <wp:posOffset>3048000</wp:posOffset>
                </wp:positionH>
                <wp:positionV relativeFrom="paragraph">
                  <wp:posOffset>317500</wp:posOffset>
                </wp:positionV>
                <wp:extent cx="1270" cy="12700"/>
                <wp:effectExtent l="0" t="0" r="0" b="0"/>
                <wp:wrapNone/>
                <wp:docPr id="225" name="Freeform 225"/>
                <wp:cNvGraphicFramePr/>
                <a:graphic xmlns:a="http://schemas.openxmlformats.org/drawingml/2006/main">
                  <a:graphicData uri="http://schemas.microsoft.com/office/word/2010/wordprocessingShape">
                    <wps:wsp>
                      <wps:cNvSpPr/>
                      <wps:spPr>
                        <a:xfrm>
                          <a:off x="5326950" y="3779365"/>
                          <a:ext cx="38100" cy="1270"/>
                        </a:xfrm>
                        <a:custGeom>
                          <a:avLst/>
                          <a:gdLst/>
                          <a:ahLst/>
                          <a:cxnLst/>
                          <a:rect l="l" t="t" r="r" b="b"/>
                          <a:pathLst>
                            <a:path w="38100" h="120000" extrusionOk="0">
                              <a:moveTo>
                                <a:pt x="0" y="0"/>
                              </a:moveTo>
                              <a:lnTo>
                                <a:pt x="37960" y="0"/>
                              </a:lnTo>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column">
                  <wp:posOffset>3048000</wp:posOffset>
                </wp:positionH>
                <wp:positionV relativeFrom="paragraph">
                  <wp:posOffset>317500</wp:posOffset>
                </wp:positionV>
                <wp:extent cx="1270" cy="12700"/>
                <wp:effectExtent b="0" l="0" r="0" t="0"/>
                <wp:wrapNone/>
                <wp:docPr id="225" name="image10.png"/>
                <a:graphic>
                  <a:graphicData uri="http://schemas.openxmlformats.org/drawingml/2006/picture">
                    <pic:pic>
                      <pic:nvPicPr>
                        <pic:cNvPr id="0" name="image10.png"/>
                        <pic:cNvPicPr preferRelativeResize="0"/>
                      </pic:nvPicPr>
                      <pic:blipFill>
                        <a:blip r:embed="rId33"/>
                        <a:srcRect/>
                        <a:stretch>
                          <a:fillRect/>
                        </a:stretch>
                      </pic:blipFill>
                      <pic:spPr>
                        <a:xfrm>
                          <a:off x="0" y="0"/>
                          <a:ext cx="1270" cy="12700"/>
                        </a:xfrm>
                        <a:prstGeom prst="rect"/>
                        <a:ln/>
                      </pic:spPr>
                    </pic:pic>
                  </a:graphicData>
                </a:graphic>
              </wp:anchor>
            </w:drawing>
          </mc:Fallback>
        </mc:AlternateContent>
      </w:r>
    </w:p>
    <w:p w14:paraId="478D8BE1" w14:textId="2F945EC7" w:rsidR="00073438" w:rsidRPr="00DD7704" w:rsidRDefault="00000000" w:rsidP="00DD7704">
      <w:pPr>
        <w:widowControl w:val="0"/>
        <w:spacing w:before="194" w:after="0" w:line="360" w:lineRule="auto"/>
        <w:rPr>
          <w:rFonts w:ascii="Arial" w:eastAsia="Arial" w:hAnsi="Arial" w:cs="Arial"/>
          <w:b/>
        </w:rPr>
      </w:pPr>
      <w:r>
        <w:rPr>
          <w:rFonts w:ascii="Arial" w:eastAsia="Arial" w:hAnsi="Arial" w:cs="Arial"/>
          <w:b/>
        </w:rPr>
        <w:t>Authors’ contributions</w:t>
      </w:r>
      <w:r w:rsidR="00DD7704">
        <w:rPr>
          <w:rFonts w:ascii="Arial" w:eastAsia="Arial" w:hAnsi="Arial" w:cs="Arial"/>
          <w:b/>
        </w:rPr>
        <w:t xml:space="preserve">. </w:t>
      </w:r>
      <w:r>
        <w:rPr>
          <w:rFonts w:ascii="Arial" w:eastAsia="Arial" w:hAnsi="Arial" w:cs="Arial"/>
        </w:rPr>
        <w:t xml:space="preserve">IW and FO conceptualized the study, with supportive contribution of MCR on its research design. MF performed the satellite data collection and imagery pre-processing. FO conducted the Machine Learning analysis. MR conducted all data post-processing. MR analyzed the data, with supportive contribution from IW and FO. All authors wrote the first draft of </w:t>
      </w:r>
      <w:r>
        <w:rPr>
          <w:rFonts w:ascii="Arial" w:eastAsia="Arial" w:hAnsi="Arial" w:cs="Arial"/>
        </w:rPr>
        <w:lastRenderedPageBreak/>
        <w:t xml:space="preserve">the </w:t>
      </w:r>
      <w:proofErr w:type="gramStart"/>
      <w:r>
        <w:rPr>
          <w:rFonts w:ascii="Arial" w:eastAsia="Arial" w:hAnsi="Arial" w:cs="Arial"/>
        </w:rPr>
        <w:t>manuscript, and</w:t>
      </w:r>
      <w:proofErr w:type="gramEnd"/>
      <w:r>
        <w:rPr>
          <w:rFonts w:ascii="Arial" w:eastAsia="Arial" w:hAnsi="Arial" w:cs="Arial"/>
        </w:rPr>
        <w:t xml:space="preserve"> read and approved the submitted version.</w:t>
      </w:r>
    </w:p>
    <w:p w14:paraId="1C3C05DD" w14:textId="77777777" w:rsidR="00073438" w:rsidRDefault="00073438">
      <w:pPr>
        <w:widowControl w:val="0"/>
        <w:pBdr>
          <w:top w:val="nil"/>
          <w:left w:val="nil"/>
          <w:bottom w:val="nil"/>
          <w:right w:val="nil"/>
          <w:between w:val="nil"/>
        </w:pBdr>
        <w:spacing w:before="108" w:after="0" w:line="360" w:lineRule="auto"/>
        <w:ind w:right="-46"/>
        <w:rPr>
          <w:rFonts w:ascii="Arial" w:eastAsia="Arial" w:hAnsi="Arial" w:cs="Arial"/>
          <w:color w:val="000000"/>
        </w:rPr>
      </w:pPr>
    </w:p>
    <w:p w14:paraId="45B9C1EE" w14:textId="77777777" w:rsidR="00073438" w:rsidRDefault="00000000">
      <w:pPr>
        <w:widowControl w:val="0"/>
        <w:spacing w:after="0" w:line="376" w:lineRule="auto"/>
        <w:rPr>
          <w:rFonts w:ascii="Arial" w:eastAsia="Arial" w:hAnsi="Arial" w:cs="Arial"/>
          <w:b/>
        </w:rPr>
      </w:pPr>
      <w:r>
        <w:rPr>
          <w:rFonts w:ascii="Arial" w:eastAsia="Arial" w:hAnsi="Arial" w:cs="Arial"/>
          <w:b/>
        </w:rPr>
        <w:t>References</w:t>
      </w:r>
    </w:p>
    <w:p w14:paraId="0251AEB7" w14:textId="77777777" w:rsidR="00073438" w:rsidRDefault="00000000">
      <w:pPr>
        <w:widowControl w:val="0"/>
        <w:spacing w:before="280" w:after="280" w:line="240" w:lineRule="auto"/>
        <w:ind w:left="284" w:hanging="284"/>
        <w:rPr>
          <w:rFonts w:ascii="Arial" w:eastAsia="Arial" w:hAnsi="Arial" w:cs="Arial"/>
        </w:rPr>
      </w:pPr>
      <w:bookmarkStart w:id="502" w:name="_heading=h.30j0zll" w:colFirst="0" w:colLast="0"/>
      <w:bookmarkEnd w:id="502"/>
      <w:r>
        <w:rPr>
          <w:rFonts w:ascii="Arial" w:eastAsia="Arial" w:hAnsi="Arial" w:cs="Arial"/>
        </w:rPr>
        <w:t>Abdelmagid</w:t>
      </w:r>
      <w:sdt>
        <w:sdtPr>
          <w:tag w:val="goog_rdk_367"/>
          <w:id w:val="729121351"/>
        </w:sdtPr>
        <w:sdtContent>
          <w:ins w:id="503" w:author="Marie-Christine Rufener" w:date="2024-07-09T13:35:00Z">
            <w:r>
              <w:rPr>
                <w:rFonts w:ascii="Arial" w:eastAsia="Arial" w:hAnsi="Arial" w:cs="Arial"/>
              </w:rPr>
              <w:t>,</w:t>
            </w:r>
          </w:ins>
        </w:sdtContent>
      </w:sdt>
      <w:r>
        <w:rPr>
          <w:rFonts w:ascii="Arial" w:eastAsia="Arial" w:hAnsi="Arial" w:cs="Arial"/>
        </w:rPr>
        <w:t xml:space="preserve"> N</w:t>
      </w:r>
      <w:sdt>
        <w:sdtPr>
          <w:tag w:val="goog_rdk_368"/>
          <w:id w:val="931551269"/>
        </w:sdtPr>
        <w:sdtContent>
          <w:ins w:id="504" w:author="Marie-Christine Rufener" w:date="2024-07-09T13:35:00Z">
            <w:r>
              <w:rPr>
                <w:rFonts w:ascii="Arial" w:eastAsia="Arial" w:hAnsi="Arial" w:cs="Arial"/>
              </w:rPr>
              <w:t>. &amp;</w:t>
            </w:r>
          </w:ins>
        </w:sdtContent>
      </w:sdt>
      <w:sdt>
        <w:sdtPr>
          <w:tag w:val="goog_rdk_369"/>
          <w:id w:val="-959259001"/>
        </w:sdtPr>
        <w:sdtContent>
          <w:del w:id="505" w:author="Marie-Christine Rufener" w:date="2024-07-09T13:35:00Z">
            <w:r>
              <w:rPr>
                <w:rFonts w:ascii="Arial" w:eastAsia="Arial" w:hAnsi="Arial" w:cs="Arial"/>
              </w:rPr>
              <w:delText>,</w:delText>
            </w:r>
          </w:del>
        </w:sdtContent>
      </w:sdt>
      <w:r>
        <w:rPr>
          <w:rFonts w:ascii="Arial" w:eastAsia="Arial" w:hAnsi="Arial" w:cs="Arial"/>
        </w:rPr>
        <w:t xml:space="preserve"> Checchi</w:t>
      </w:r>
      <w:sdt>
        <w:sdtPr>
          <w:tag w:val="goog_rdk_370"/>
          <w:id w:val="1573770034"/>
        </w:sdtPr>
        <w:sdtContent>
          <w:ins w:id="506" w:author="Marie-Christine Rufener" w:date="2024-07-09T13:36:00Z">
            <w:r>
              <w:rPr>
                <w:rFonts w:ascii="Arial" w:eastAsia="Arial" w:hAnsi="Arial" w:cs="Arial"/>
              </w:rPr>
              <w:t>,</w:t>
            </w:r>
          </w:ins>
        </w:sdtContent>
      </w:sdt>
      <w:r>
        <w:rPr>
          <w:rFonts w:ascii="Arial" w:eastAsia="Arial" w:hAnsi="Arial" w:cs="Arial"/>
        </w:rPr>
        <w:t xml:space="preserve"> F</w:t>
      </w:r>
      <w:sdt>
        <w:sdtPr>
          <w:tag w:val="goog_rdk_371"/>
          <w:id w:val="2129504951"/>
        </w:sdtPr>
        <w:sdtContent>
          <w:ins w:id="507" w:author="Marie-Christine Rufener" w:date="2024-07-09T13:36:00Z">
            <w:r>
              <w:rPr>
                <w:rFonts w:ascii="Arial" w:eastAsia="Arial" w:hAnsi="Arial" w:cs="Arial"/>
              </w:rPr>
              <w:t>.</w:t>
            </w:r>
          </w:ins>
        </w:sdtContent>
      </w:sdt>
      <w:r>
        <w:rPr>
          <w:rFonts w:ascii="Arial" w:eastAsia="Arial" w:hAnsi="Arial" w:cs="Arial"/>
        </w:rPr>
        <w:t xml:space="preserve"> </w:t>
      </w:r>
      <w:sdt>
        <w:sdtPr>
          <w:tag w:val="goog_rdk_372"/>
          <w:id w:val="-1995090808"/>
        </w:sdtPr>
        <w:sdtContent>
          <w:del w:id="508" w:author="Marie-Christine Rufener" w:date="2024-07-09T13:36:00Z">
            <w:r>
              <w:rPr>
                <w:rFonts w:ascii="Arial" w:eastAsia="Arial" w:hAnsi="Arial" w:cs="Arial"/>
              </w:rPr>
              <w:delText xml:space="preserve">(2018) </w:delText>
            </w:r>
          </w:del>
        </w:sdtContent>
      </w:sdt>
      <w:r>
        <w:rPr>
          <w:rFonts w:ascii="Arial" w:eastAsia="Arial" w:hAnsi="Arial" w:cs="Arial"/>
        </w:rPr>
        <w:t>Estimation of population denominators for the humanitarian health sector: Guidance for humanitarian coordination mechanisms.</w:t>
      </w:r>
      <w:sdt>
        <w:sdtPr>
          <w:tag w:val="goog_rdk_373"/>
          <w:id w:val="1069550535"/>
        </w:sdtPr>
        <w:sdtContent>
          <w:ins w:id="509" w:author="Marie-Christine Rufener" w:date="2024-07-09T13:37:00Z">
            <w:r>
              <w:rPr>
                <w:rFonts w:ascii="Arial" w:eastAsia="Arial" w:hAnsi="Arial" w:cs="Arial"/>
              </w:rPr>
              <w:t xml:space="preserve"> Health Cluster Blog Network</w:t>
            </w:r>
          </w:ins>
        </w:sdtContent>
      </w:sdt>
      <w:r>
        <w:rPr>
          <w:rFonts w:ascii="Arial" w:eastAsia="Arial" w:hAnsi="Arial" w:cs="Arial"/>
        </w:rPr>
        <w:t xml:space="preserve"> </w:t>
      </w:r>
      <w:sdt>
        <w:sdtPr>
          <w:tag w:val="goog_rdk_374"/>
          <w:id w:val="555206626"/>
        </w:sdtPr>
        <w:sdtContent>
          <w:del w:id="510" w:author="Marie-Christine Rufener" w:date="2024-07-09T13:37:00Z">
            <w:r>
              <w:rPr>
                <w:rFonts w:ascii="Arial" w:eastAsia="Arial" w:hAnsi="Arial" w:cs="Arial"/>
              </w:rPr>
              <w:delText xml:space="preserve">Accessed via </w:delText>
            </w:r>
          </w:del>
        </w:sdtContent>
      </w:sdt>
      <w:hyperlink r:id="rId34">
        <w:r>
          <w:rPr>
            <w:rFonts w:ascii="Arial" w:eastAsia="Arial" w:hAnsi="Arial" w:cs="Arial"/>
            <w:color w:val="0000FF"/>
          </w:rPr>
          <w:t>https://healthcluster.who.int/publications/m/item/</w:t>
        </w:r>
      </w:hyperlink>
      <w:r>
        <w:rPr>
          <w:rFonts w:ascii="Arial" w:eastAsia="Arial" w:hAnsi="Arial" w:cs="Arial"/>
          <w:color w:val="0000FF"/>
        </w:rPr>
        <w:t xml:space="preserve"> </w:t>
      </w:r>
      <w:hyperlink r:id="rId35">
        <w:r>
          <w:rPr>
            <w:rFonts w:ascii="Arial" w:eastAsia="Arial" w:hAnsi="Arial" w:cs="Arial"/>
            <w:color w:val="0000FF"/>
          </w:rPr>
          <w:t>estimation-of-population-denominators-for-the-humanitarian-health-sector</w:t>
        </w:r>
      </w:hyperlink>
      <w:sdt>
        <w:sdtPr>
          <w:tag w:val="goog_rdk_375"/>
          <w:id w:val="2131197069"/>
        </w:sdtPr>
        <w:sdtContent>
          <w:ins w:id="511" w:author="Marie-Christine Rufener" w:date="2024-07-09T13:37:00Z">
            <w:r>
              <w:rPr>
                <w:rFonts w:ascii="Arial" w:eastAsia="Arial" w:hAnsi="Arial" w:cs="Arial"/>
                <w:color w:val="0000FF"/>
              </w:rPr>
              <w:t xml:space="preserve"> (2018)</w:t>
            </w:r>
          </w:ins>
        </w:sdtContent>
      </w:sdt>
    </w:p>
    <w:sdt>
      <w:sdtPr>
        <w:tag w:val="goog_rdk_388"/>
        <w:id w:val="-1058396998"/>
      </w:sdtPr>
      <w:sdtContent>
        <w:p w14:paraId="12A86180" w14:textId="77777777" w:rsidR="00073438" w:rsidRDefault="00000000">
          <w:pPr>
            <w:widowControl w:val="0"/>
            <w:spacing w:before="280" w:after="280" w:line="240" w:lineRule="auto"/>
            <w:ind w:left="284" w:hanging="284"/>
            <w:rPr>
              <w:rFonts w:ascii="Arial" w:eastAsia="Arial" w:hAnsi="Arial" w:cs="Arial"/>
            </w:rPr>
          </w:pPr>
          <w:r>
            <w:rPr>
              <w:rFonts w:ascii="Arial" w:eastAsia="Arial" w:hAnsi="Arial" w:cs="Arial"/>
            </w:rPr>
            <w:t>Ahonen</w:t>
          </w:r>
          <w:sdt>
            <w:sdtPr>
              <w:tag w:val="goog_rdk_376"/>
              <w:id w:val="-2138638370"/>
            </w:sdtPr>
            <w:sdtContent>
              <w:ins w:id="512" w:author="Marie-Christine Rufener" w:date="2024-07-09T13:38:00Z">
                <w:r>
                  <w:rPr>
                    <w:rFonts w:ascii="Arial" w:eastAsia="Arial" w:hAnsi="Arial" w:cs="Arial"/>
                  </w:rPr>
                  <w:t>,</w:t>
                </w:r>
              </w:ins>
            </w:sdtContent>
          </w:sdt>
          <w:r>
            <w:rPr>
              <w:rFonts w:ascii="Arial" w:eastAsia="Arial" w:hAnsi="Arial" w:cs="Arial"/>
            </w:rPr>
            <w:t xml:space="preserve"> T</w:t>
          </w:r>
          <w:sdt>
            <w:sdtPr>
              <w:tag w:val="goog_rdk_377"/>
              <w:id w:val="1630435275"/>
            </w:sdtPr>
            <w:sdtContent>
              <w:ins w:id="513" w:author="Marie-Christine Rufener" w:date="2024-07-09T13:38:00Z">
                <w:r>
                  <w:rPr>
                    <w:rFonts w:ascii="Arial" w:eastAsia="Arial" w:hAnsi="Arial" w:cs="Arial"/>
                  </w:rPr>
                  <w:t>.</w:t>
                </w:r>
              </w:ins>
            </w:sdtContent>
          </w:sdt>
          <w:r>
            <w:rPr>
              <w:rFonts w:ascii="Arial" w:eastAsia="Arial" w:hAnsi="Arial" w:cs="Arial"/>
            </w:rPr>
            <w:t>, Hadid</w:t>
          </w:r>
          <w:sdt>
            <w:sdtPr>
              <w:tag w:val="goog_rdk_378"/>
              <w:id w:val="324710115"/>
            </w:sdtPr>
            <w:sdtContent>
              <w:ins w:id="514" w:author="Marie-Christine Rufener" w:date="2024-07-09T13:38:00Z">
                <w:r>
                  <w:rPr>
                    <w:rFonts w:ascii="Arial" w:eastAsia="Arial" w:hAnsi="Arial" w:cs="Arial"/>
                  </w:rPr>
                  <w:t>,</w:t>
                </w:r>
              </w:ins>
            </w:sdtContent>
          </w:sdt>
          <w:r>
            <w:rPr>
              <w:rFonts w:ascii="Arial" w:eastAsia="Arial" w:hAnsi="Arial" w:cs="Arial"/>
            </w:rPr>
            <w:t xml:space="preserve"> A</w:t>
          </w:r>
          <w:sdt>
            <w:sdtPr>
              <w:tag w:val="goog_rdk_379"/>
              <w:id w:val="-1625067353"/>
            </w:sdtPr>
            <w:sdtContent>
              <w:ins w:id="515" w:author="Marie-Christine Rufener" w:date="2024-07-09T13:38:00Z">
                <w:r>
                  <w:rPr>
                    <w:rFonts w:ascii="Arial" w:eastAsia="Arial" w:hAnsi="Arial" w:cs="Arial"/>
                  </w:rPr>
                  <w:t>. &amp;</w:t>
                </w:r>
              </w:ins>
            </w:sdtContent>
          </w:sdt>
          <w:sdt>
            <w:sdtPr>
              <w:tag w:val="goog_rdk_380"/>
              <w:id w:val="65082947"/>
            </w:sdtPr>
            <w:sdtContent>
              <w:del w:id="516" w:author="Marie-Christine Rufener" w:date="2024-07-09T13:38:00Z">
                <w:r>
                  <w:rPr>
                    <w:rFonts w:ascii="Arial" w:eastAsia="Arial" w:hAnsi="Arial" w:cs="Arial"/>
                  </w:rPr>
                  <w:delText>,</w:delText>
                </w:r>
              </w:del>
            </w:sdtContent>
          </w:sdt>
          <w:r>
            <w:rPr>
              <w:rFonts w:ascii="Arial" w:eastAsia="Arial" w:hAnsi="Arial" w:cs="Arial"/>
            </w:rPr>
            <w:t xml:space="preserve"> Pietikäinen</w:t>
          </w:r>
          <w:sdt>
            <w:sdtPr>
              <w:tag w:val="goog_rdk_381"/>
              <w:id w:val="1178623802"/>
            </w:sdtPr>
            <w:sdtContent>
              <w:ins w:id="517" w:author="Marie-Christine Rufener" w:date="2024-07-09T13:40:00Z">
                <w:r>
                  <w:rPr>
                    <w:rFonts w:ascii="Arial" w:eastAsia="Arial" w:hAnsi="Arial" w:cs="Arial"/>
                  </w:rPr>
                  <w:t>,</w:t>
                </w:r>
              </w:ins>
            </w:sdtContent>
          </w:sdt>
          <w:r>
            <w:rPr>
              <w:rFonts w:ascii="Arial" w:eastAsia="Arial" w:hAnsi="Arial" w:cs="Arial"/>
            </w:rPr>
            <w:t xml:space="preserve"> M</w:t>
          </w:r>
          <w:sdt>
            <w:sdtPr>
              <w:tag w:val="goog_rdk_382"/>
              <w:id w:val="-2013899971"/>
            </w:sdtPr>
            <w:sdtContent>
              <w:ins w:id="518" w:author="Marie-Christine Rufener" w:date="2024-07-09T13:40:00Z">
                <w:r>
                  <w:rPr>
                    <w:rFonts w:ascii="Arial" w:eastAsia="Arial" w:hAnsi="Arial" w:cs="Arial"/>
                  </w:rPr>
                  <w:t>.</w:t>
                </w:r>
              </w:ins>
            </w:sdtContent>
          </w:sdt>
          <w:r>
            <w:rPr>
              <w:rFonts w:ascii="Arial" w:eastAsia="Arial" w:hAnsi="Arial" w:cs="Arial"/>
            </w:rPr>
            <w:t xml:space="preserve"> </w:t>
          </w:r>
          <w:sdt>
            <w:sdtPr>
              <w:tag w:val="goog_rdk_383"/>
              <w:id w:val="-1298531789"/>
            </w:sdtPr>
            <w:sdtContent>
              <w:del w:id="519" w:author="Marie-Christine Rufener" w:date="2024-07-09T13:50:00Z">
                <w:r>
                  <w:rPr>
                    <w:rFonts w:ascii="Arial" w:eastAsia="Arial" w:hAnsi="Arial" w:cs="Arial"/>
                  </w:rPr>
                  <w:delText xml:space="preserve">(2004) </w:delText>
                </w:r>
              </w:del>
            </w:sdtContent>
          </w:sdt>
          <w:r>
            <w:rPr>
              <w:rFonts w:ascii="Arial" w:eastAsia="Arial" w:hAnsi="Arial" w:cs="Arial"/>
            </w:rPr>
            <w:t>Face recognition with local binary patterns</w:t>
          </w:r>
          <w:sdt>
            <w:sdtPr>
              <w:tag w:val="goog_rdk_384"/>
              <w:id w:val="-657378892"/>
            </w:sdtPr>
            <w:sdtContent>
              <w:ins w:id="520" w:author="Marie-Christine Rufener" w:date="2024-07-09T13:59:00Z">
                <w:r>
                  <w:rPr>
                    <w:rFonts w:ascii="Arial" w:eastAsia="Arial" w:hAnsi="Arial" w:cs="Arial"/>
                  </w:rPr>
                  <w:t xml:space="preserve"> in</w:t>
                </w:r>
              </w:ins>
            </w:sdtContent>
          </w:sdt>
          <w:sdt>
            <w:sdtPr>
              <w:tag w:val="goog_rdk_385"/>
              <w:id w:val="122508532"/>
            </w:sdtPr>
            <w:sdtContent>
              <w:del w:id="521" w:author="Marie-Christine Rufener" w:date="2024-07-09T13:59:00Z">
                <w:r>
                  <w:rPr>
                    <w:rFonts w:ascii="Arial" w:eastAsia="Arial" w:hAnsi="Arial" w:cs="Arial"/>
                  </w:rPr>
                  <w:delText>. In:</w:delText>
                </w:r>
              </w:del>
            </w:sdtContent>
          </w:sdt>
          <w:r>
            <w:rPr>
              <w:rFonts w:ascii="Arial" w:eastAsia="Arial" w:hAnsi="Arial" w:cs="Arial"/>
            </w:rPr>
            <w:t xml:space="preserve"> </w:t>
          </w:r>
          <w:sdt>
            <w:sdtPr>
              <w:tag w:val="goog_rdk_386"/>
              <w:id w:val="1866782750"/>
            </w:sdtPr>
            <w:sdtContent>
              <w:ins w:id="522" w:author="Marie-Christine Rufener" w:date="2024-07-09T13:44:00Z">
                <w:r>
                  <w:rPr>
                    <w:rFonts w:ascii="Arial" w:eastAsia="Arial" w:hAnsi="Arial" w:cs="Arial"/>
                  </w:rPr>
                  <w:t>Computer Vision - ECCV 2004. Lecture Notes in Computer Science, vol 3021 (ed. Pajdla, T. &amp; Matas, J.) 469-481 (2004). https://doi.org/10.1007/978-3-540-24670-1_36</w:t>
                </w:r>
              </w:ins>
            </w:sdtContent>
          </w:sdt>
          <w:sdt>
            <w:sdtPr>
              <w:tag w:val="goog_rdk_387"/>
              <w:id w:val="1595213067"/>
            </w:sdtPr>
            <w:sdtContent>
              <w:del w:id="523" w:author="Marie-Christine Rufener" w:date="2024-07-09T13:44:00Z">
                <w:r>
                  <w:rPr>
                    <w:rFonts w:ascii="Arial" w:eastAsia="Arial" w:hAnsi="Arial" w:cs="Arial"/>
                  </w:rPr>
                  <w:delText>Computer Vision-ECCV 2004: 8th European Conference on Computer Vision, Prague, Czech Republic, May 11-14, 2004. Proceedings, Part I 8, Springer, pp 469–481</w:delText>
                </w:r>
              </w:del>
            </w:sdtContent>
          </w:sdt>
        </w:p>
      </w:sdtContent>
    </w:sdt>
    <w:p w14:paraId="60B115C3" w14:textId="77777777" w:rsidR="00073438" w:rsidRDefault="00000000">
      <w:pPr>
        <w:widowControl w:val="0"/>
        <w:spacing w:before="280" w:after="280" w:line="240" w:lineRule="auto"/>
        <w:ind w:left="284" w:hanging="284"/>
        <w:rPr>
          <w:rFonts w:ascii="Arial" w:eastAsia="Arial" w:hAnsi="Arial" w:cs="Arial"/>
        </w:rPr>
      </w:pPr>
      <w:bookmarkStart w:id="524" w:name="_heading=h.3znysh7" w:colFirst="0" w:colLast="0"/>
      <w:bookmarkEnd w:id="524"/>
      <w:r>
        <w:rPr>
          <w:rFonts w:ascii="Arial" w:eastAsia="Arial" w:hAnsi="Arial" w:cs="Arial"/>
        </w:rPr>
        <w:t>Akyon</w:t>
      </w:r>
      <w:sdt>
        <w:sdtPr>
          <w:tag w:val="goog_rdk_389"/>
          <w:id w:val="807905569"/>
        </w:sdtPr>
        <w:sdtContent>
          <w:ins w:id="525" w:author="Marie-Christine Rufener" w:date="2024-07-09T14:02:00Z">
            <w:r>
              <w:rPr>
                <w:rFonts w:ascii="Arial" w:eastAsia="Arial" w:hAnsi="Arial" w:cs="Arial"/>
              </w:rPr>
              <w:t>,</w:t>
            </w:r>
          </w:ins>
        </w:sdtContent>
      </w:sdt>
      <w:r>
        <w:rPr>
          <w:rFonts w:ascii="Arial" w:eastAsia="Arial" w:hAnsi="Arial" w:cs="Arial"/>
        </w:rPr>
        <w:t xml:space="preserve"> F</w:t>
      </w:r>
      <w:sdt>
        <w:sdtPr>
          <w:tag w:val="goog_rdk_390"/>
          <w:id w:val="-1367214896"/>
        </w:sdtPr>
        <w:sdtContent>
          <w:ins w:id="526" w:author="Marie-Christine Rufener" w:date="2024-07-09T14:02:00Z">
            <w:r>
              <w:rPr>
                <w:rFonts w:ascii="Arial" w:eastAsia="Arial" w:hAnsi="Arial" w:cs="Arial"/>
              </w:rPr>
              <w:t>.</w:t>
            </w:r>
          </w:ins>
        </w:sdtContent>
      </w:sdt>
      <w:r>
        <w:rPr>
          <w:rFonts w:ascii="Arial" w:eastAsia="Arial" w:hAnsi="Arial" w:cs="Arial"/>
        </w:rPr>
        <w:t>C</w:t>
      </w:r>
      <w:sdt>
        <w:sdtPr>
          <w:tag w:val="goog_rdk_391"/>
          <w:id w:val="885996255"/>
        </w:sdtPr>
        <w:sdtContent>
          <w:ins w:id="527" w:author="Marie-Christine Rufener" w:date="2024-07-09T14:03:00Z">
            <w:r>
              <w:rPr>
                <w:rFonts w:ascii="Arial" w:eastAsia="Arial" w:hAnsi="Arial" w:cs="Arial"/>
              </w:rPr>
              <w:t>.</w:t>
            </w:r>
          </w:ins>
        </w:sdtContent>
      </w:sdt>
      <w:r>
        <w:rPr>
          <w:rFonts w:ascii="Arial" w:eastAsia="Arial" w:hAnsi="Arial" w:cs="Arial"/>
        </w:rPr>
        <w:t>, Altinuc</w:t>
      </w:r>
      <w:sdt>
        <w:sdtPr>
          <w:tag w:val="goog_rdk_392"/>
          <w:id w:val="-679655784"/>
        </w:sdtPr>
        <w:sdtContent>
          <w:ins w:id="528" w:author="Marie-Christine Rufener" w:date="2024-07-09T14:03:00Z">
            <w:r>
              <w:rPr>
                <w:rFonts w:ascii="Arial" w:eastAsia="Arial" w:hAnsi="Arial" w:cs="Arial"/>
              </w:rPr>
              <w:t>,</w:t>
            </w:r>
          </w:ins>
        </w:sdtContent>
      </w:sdt>
      <w:r>
        <w:rPr>
          <w:rFonts w:ascii="Arial" w:eastAsia="Arial" w:hAnsi="Arial" w:cs="Arial"/>
        </w:rPr>
        <w:t xml:space="preserve"> S</w:t>
      </w:r>
      <w:sdt>
        <w:sdtPr>
          <w:tag w:val="goog_rdk_393"/>
          <w:id w:val="2054193063"/>
        </w:sdtPr>
        <w:sdtContent>
          <w:ins w:id="529" w:author="Marie-Christine Rufener" w:date="2024-07-09T14:03:00Z">
            <w:r>
              <w:rPr>
                <w:rFonts w:ascii="Arial" w:eastAsia="Arial" w:hAnsi="Arial" w:cs="Arial"/>
              </w:rPr>
              <w:t>.</w:t>
            </w:r>
          </w:ins>
        </w:sdtContent>
      </w:sdt>
      <w:r>
        <w:rPr>
          <w:rFonts w:ascii="Arial" w:eastAsia="Arial" w:hAnsi="Arial" w:cs="Arial"/>
        </w:rPr>
        <w:t>O</w:t>
      </w:r>
      <w:sdt>
        <w:sdtPr>
          <w:tag w:val="goog_rdk_394"/>
          <w:id w:val="-2034792321"/>
        </w:sdtPr>
        <w:sdtContent>
          <w:ins w:id="530" w:author="Marie-Christine Rufener" w:date="2024-07-09T14:03:00Z">
            <w:r>
              <w:rPr>
                <w:rFonts w:ascii="Arial" w:eastAsia="Arial" w:hAnsi="Arial" w:cs="Arial"/>
              </w:rPr>
              <w:t>. &amp;</w:t>
            </w:r>
          </w:ins>
        </w:sdtContent>
      </w:sdt>
      <w:sdt>
        <w:sdtPr>
          <w:tag w:val="goog_rdk_395"/>
          <w:id w:val="-1160534492"/>
        </w:sdtPr>
        <w:sdtContent>
          <w:del w:id="531" w:author="Marie-Christine Rufener" w:date="2024-07-09T14:03:00Z">
            <w:r>
              <w:rPr>
                <w:rFonts w:ascii="Arial" w:eastAsia="Arial" w:hAnsi="Arial" w:cs="Arial"/>
              </w:rPr>
              <w:delText>,</w:delText>
            </w:r>
          </w:del>
        </w:sdtContent>
      </w:sdt>
      <w:r>
        <w:rPr>
          <w:rFonts w:ascii="Arial" w:eastAsia="Arial" w:hAnsi="Arial" w:cs="Arial"/>
        </w:rPr>
        <w:t xml:space="preserve"> Temizel</w:t>
      </w:r>
      <w:sdt>
        <w:sdtPr>
          <w:tag w:val="goog_rdk_396"/>
          <w:id w:val="182561786"/>
        </w:sdtPr>
        <w:sdtContent>
          <w:ins w:id="532" w:author="Marie-Christine Rufener" w:date="2024-07-09T14:04:00Z">
            <w:r>
              <w:rPr>
                <w:rFonts w:ascii="Arial" w:eastAsia="Arial" w:hAnsi="Arial" w:cs="Arial"/>
              </w:rPr>
              <w:t>,</w:t>
            </w:r>
          </w:ins>
        </w:sdtContent>
      </w:sdt>
      <w:r>
        <w:rPr>
          <w:rFonts w:ascii="Arial" w:eastAsia="Arial" w:hAnsi="Arial" w:cs="Arial"/>
        </w:rPr>
        <w:t xml:space="preserve"> A</w:t>
      </w:r>
      <w:sdt>
        <w:sdtPr>
          <w:tag w:val="goog_rdk_397"/>
          <w:id w:val="-360119512"/>
        </w:sdtPr>
        <w:sdtContent>
          <w:ins w:id="533" w:author="Marie-Christine Rufener" w:date="2024-07-09T14:04:00Z">
            <w:r>
              <w:rPr>
                <w:rFonts w:ascii="Arial" w:eastAsia="Arial" w:hAnsi="Arial" w:cs="Arial"/>
              </w:rPr>
              <w:t>.</w:t>
            </w:r>
          </w:ins>
        </w:sdtContent>
      </w:sdt>
      <w:sdt>
        <w:sdtPr>
          <w:tag w:val="goog_rdk_398"/>
          <w:id w:val="1316065638"/>
        </w:sdtPr>
        <w:sdtContent>
          <w:del w:id="534" w:author="Marie-Christine Rufener" w:date="2024-07-09T14:04:00Z">
            <w:r>
              <w:rPr>
                <w:rFonts w:ascii="Arial" w:eastAsia="Arial" w:hAnsi="Arial" w:cs="Arial"/>
              </w:rPr>
              <w:delText xml:space="preserve"> (2022)</w:delText>
            </w:r>
          </w:del>
        </w:sdtContent>
      </w:sdt>
      <w:r>
        <w:rPr>
          <w:rFonts w:ascii="Arial" w:eastAsia="Arial" w:hAnsi="Arial" w:cs="Arial"/>
        </w:rPr>
        <w:t xml:space="preserve"> Slicing aided hyper inference and fine-tuning for small object detection.</w:t>
      </w:r>
      <w:sdt>
        <w:sdtPr>
          <w:tag w:val="goog_rdk_399"/>
          <w:id w:val="1535078264"/>
        </w:sdtPr>
        <w:sdtContent>
          <w:del w:id="535" w:author="Marie-Christine Rufener" w:date="2024-07-09T14:04:00Z">
            <w:r>
              <w:rPr>
                <w:rFonts w:ascii="Arial" w:eastAsia="Arial" w:hAnsi="Arial" w:cs="Arial"/>
              </w:rPr>
              <w:delText xml:space="preserve"> In: </w:delText>
            </w:r>
          </w:del>
        </w:sdtContent>
      </w:sdt>
      <w:sdt>
        <w:sdtPr>
          <w:tag w:val="goog_rdk_400"/>
          <w:id w:val="-1763900731"/>
        </w:sdtPr>
        <w:sdtContent>
          <w:r>
            <w:rPr>
              <w:rFonts w:ascii="Arial" w:eastAsia="Arial" w:hAnsi="Arial" w:cs="Arial"/>
              <w:i/>
              <w:rPrChange w:id="536" w:author="Marie-Christine Rufener" w:date="2024-07-09T14:09:00Z">
                <w:rPr>
                  <w:rFonts w:ascii="Arial" w:eastAsia="Arial" w:hAnsi="Arial" w:cs="Arial"/>
                </w:rPr>
              </w:rPrChange>
            </w:rPr>
            <w:t xml:space="preserve">IEEE </w:t>
          </w:r>
        </w:sdtContent>
      </w:sdt>
      <w:sdt>
        <w:sdtPr>
          <w:tag w:val="goog_rdk_401"/>
          <w:id w:val="807217721"/>
        </w:sdtPr>
        <w:sdtContent>
          <w:sdt>
            <w:sdtPr>
              <w:tag w:val="goog_rdk_402"/>
              <w:id w:val="-2034575358"/>
            </w:sdtPr>
            <w:sdtContent>
              <w:del w:id="537" w:author="Marie-Christine Rufener" w:date="2024-07-09T14:05:00Z">
                <w:r>
                  <w:rPr>
                    <w:rFonts w:ascii="Arial" w:eastAsia="Arial" w:hAnsi="Arial" w:cs="Arial"/>
                    <w:i/>
                    <w:rPrChange w:id="538" w:author="Marie-Christine Rufener" w:date="2024-07-09T14:09:00Z">
                      <w:rPr>
                        <w:rFonts w:ascii="Arial" w:eastAsia="Arial" w:hAnsi="Arial" w:cs="Arial"/>
                      </w:rPr>
                    </w:rPrChange>
                  </w:rPr>
                  <w:delText xml:space="preserve">International Conference on </w:delText>
                </w:r>
              </w:del>
            </w:sdtContent>
          </w:sdt>
        </w:sdtContent>
      </w:sdt>
      <w:sdt>
        <w:sdtPr>
          <w:tag w:val="goog_rdk_403"/>
          <w:id w:val="505787542"/>
        </w:sdtPr>
        <w:sdtContent>
          <w:r>
            <w:rPr>
              <w:rFonts w:ascii="Arial" w:eastAsia="Arial" w:hAnsi="Arial" w:cs="Arial"/>
              <w:i/>
              <w:rPrChange w:id="539" w:author="Marie-Christine Rufener" w:date="2024-07-09T14:09:00Z">
                <w:rPr>
                  <w:rFonts w:ascii="Arial" w:eastAsia="Arial" w:hAnsi="Arial" w:cs="Arial"/>
                </w:rPr>
              </w:rPrChange>
            </w:rPr>
            <w:t>Image Proc</w:t>
          </w:r>
        </w:sdtContent>
      </w:sdt>
      <w:sdt>
        <w:sdtPr>
          <w:tag w:val="goog_rdk_404"/>
          <w:id w:val="151196690"/>
        </w:sdtPr>
        <w:sdtContent>
          <w:sdt>
            <w:sdtPr>
              <w:tag w:val="goog_rdk_405"/>
              <w:id w:val="1229501815"/>
            </w:sdtPr>
            <w:sdtContent>
              <w:ins w:id="540" w:author="Marie-Christine Rufener" w:date="2024-07-09T14:06:00Z">
                <w:r>
                  <w:rPr>
                    <w:rFonts w:ascii="Arial" w:eastAsia="Arial" w:hAnsi="Arial" w:cs="Arial"/>
                    <w:i/>
                    <w:rPrChange w:id="541" w:author="Marie-Christine Rufener" w:date="2024-07-09T14:09:00Z">
                      <w:rPr>
                        <w:rFonts w:ascii="Arial" w:eastAsia="Arial" w:hAnsi="Arial" w:cs="Arial"/>
                      </w:rPr>
                    </w:rPrChange>
                  </w:rPr>
                  <w:t xml:space="preserve">, </w:t>
                </w:r>
              </w:ins>
            </w:sdtContent>
          </w:sdt>
        </w:sdtContent>
      </w:sdt>
      <w:sdt>
        <w:sdtPr>
          <w:tag w:val="goog_rdk_406"/>
          <w:id w:val="1838108855"/>
        </w:sdtPr>
        <w:sdtContent>
          <w:del w:id="542" w:author="Marie-Christine Rufener" w:date="2024-07-09T14:06:00Z">
            <w:r>
              <w:rPr>
                <w:rFonts w:ascii="Arial" w:eastAsia="Arial" w:hAnsi="Arial" w:cs="Arial"/>
              </w:rPr>
              <w:delText xml:space="preserve">essing (ICIP), IEEE. IEEE, Bordeaux, France, pp </w:delText>
            </w:r>
          </w:del>
        </w:sdtContent>
      </w:sdt>
      <w:r>
        <w:rPr>
          <w:rFonts w:ascii="Arial" w:eastAsia="Arial" w:hAnsi="Arial" w:cs="Arial"/>
        </w:rPr>
        <w:t>966–970</w:t>
      </w:r>
      <w:sdt>
        <w:sdtPr>
          <w:tag w:val="goog_rdk_407"/>
          <w:id w:val="-866975279"/>
        </w:sdtPr>
        <w:sdtContent>
          <w:ins w:id="543" w:author="Marie-Christine Rufener" w:date="2024-07-09T14:10:00Z">
            <w:r>
              <w:rPr>
                <w:rFonts w:ascii="Arial" w:eastAsia="Arial" w:hAnsi="Arial" w:cs="Arial"/>
              </w:rPr>
              <w:t xml:space="preserve"> (2022). </w:t>
            </w:r>
            <w:r>
              <w:fldChar w:fldCharType="begin"/>
            </w:r>
            <w:r>
              <w:instrText>HYPERLINK "https://doi.org/10.1109/ICIP46576.2022.9897990"</w:instrText>
            </w:r>
            <w:r>
              <w:fldChar w:fldCharType="separate"/>
            </w:r>
            <w:r>
              <w:rPr>
                <w:rFonts w:ascii="Arial" w:eastAsia="Arial" w:hAnsi="Arial" w:cs="Arial"/>
              </w:rPr>
              <w:t>https://doi.org/10.1109/ICIP46576.2022.9897990</w:t>
            </w:r>
            <w:r>
              <w:fldChar w:fldCharType="end"/>
            </w:r>
            <w:r>
              <w:rPr>
                <w:rFonts w:ascii="Arial" w:eastAsia="Arial" w:hAnsi="Arial" w:cs="Arial"/>
              </w:rPr>
              <w:t xml:space="preserve">  </w:t>
            </w:r>
          </w:ins>
        </w:sdtContent>
      </w:sdt>
    </w:p>
    <w:p w14:paraId="049CB568" w14:textId="77777777" w:rsidR="00073438" w:rsidRDefault="00000000">
      <w:pPr>
        <w:widowControl w:val="0"/>
        <w:spacing w:before="280" w:after="280" w:line="240" w:lineRule="auto"/>
        <w:ind w:left="284" w:hanging="284"/>
        <w:rPr>
          <w:rFonts w:ascii="Arial" w:eastAsia="Arial" w:hAnsi="Arial" w:cs="Arial"/>
        </w:rPr>
      </w:pPr>
      <w:bookmarkStart w:id="544" w:name="_heading=h.2et92p0" w:colFirst="0" w:colLast="0"/>
      <w:bookmarkEnd w:id="544"/>
      <w:r>
        <w:rPr>
          <w:rFonts w:ascii="Arial" w:eastAsia="Arial" w:hAnsi="Arial" w:cs="Arial"/>
        </w:rPr>
        <w:t>Baal</w:t>
      </w:r>
      <w:sdt>
        <w:sdtPr>
          <w:tag w:val="goog_rdk_408"/>
          <w:id w:val="-94177842"/>
        </w:sdtPr>
        <w:sdtContent>
          <w:ins w:id="545" w:author="Marie-Christine Rufener" w:date="2024-07-09T14:13:00Z">
            <w:r>
              <w:rPr>
                <w:rFonts w:ascii="Arial" w:eastAsia="Arial" w:hAnsi="Arial" w:cs="Arial"/>
              </w:rPr>
              <w:t>,</w:t>
            </w:r>
          </w:ins>
        </w:sdtContent>
      </w:sdt>
      <w:r>
        <w:rPr>
          <w:rFonts w:ascii="Arial" w:eastAsia="Arial" w:hAnsi="Arial" w:cs="Arial"/>
        </w:rPr>
        <w:t xml:space="preserve"> N</w:t>
      </w:r>
      <w:sdt>
        <w:sdtPr>
          <w:tag w:val="goog_rdk_409"/>
          <w:id w:val="1278840001"/>
        </w:sdtPr>
        <w:sdtContent>
          <w:ins w:id="546" w:author="Marie-Christine Rufener" w:date="2024-07-09T14:13:00Z">
            <w:r>
              <w:rPr>
                <w:rFonts w:ascii="Arial" w:eastAsia="Arial" w:hAnsi="Arial" w:cs="Arial"/>
              </w:rPr>
              <w:t>. &amp;</w:t>
            </w:r>
          </w:ins>
        </w:sdtContent>
      </w:sdt>
      <w:sdt>
        <w:sdtPr>
          <w:tag w:val="goog_rdk_410"/>
          <w:id w:val="557138550"/>
        </w:sdtPr>
        <w:sdtContent>
          <w:del w:id="547" w:author="Marie-Christine Rufener" w:date="2024-07-09T14:13:00Z">
            <w:r>
              <w:rPr>
                <w:rFonts w:ascii="Arial" w:eastAsia="Arial" w:hAnsi="Arial" w:cs="Arial"/>
              </w:rPr>
              <w:delText>,</w:delText>
            </w:r>
          </w:del>
        </w:sdtContent>
      </w:sdt>
      <w:r>
        <w:rPr>
          <w:rFonts w:ascii="Arial" w:eastAsia="Arial" w:hAnsi="Arial" w:cs="Arial"/>
        </w:rPr>
        <w:t xml:space="preserve"> Ronkainen</w:t>
      </w:r>
      <w:sdt>
        <w:sdtPr>
          <w:tag w:val="goog_rdk_411"/>
          <w:id w:val="-132562704"/>
        </w:sdtPr>
        <w:sdtContent>
          <w:ins w:id="548" w:author="Marie-Christine Rufener" w:date="2024-07-09T14:14:00Z">
            <w:r>
              <w:rPr>
                <w:rFonts w:ascii="Arial" w:eastAsia="Arial" w:hAnsi="Arial" w:cs="Arial"/>
              </w:rPr>
              <w:t>,</w:t>
            </w:r>
          </w:ins>
        </w:sdtContent>
      </w:sdt>
      <w:r>
        <w:rPr>
          <w:rFonts w:ascii="Arial" w:eastAsia="Arial" w:hAnsi="Arial" w:cs="Arial"/>
        </w:rPr>
        <w:t xml:space="preserve"> L</w:t>
      </w:r>
      <w:sdt>
        <w:sdtPr>
          <w:tag w:val="goog_rdk_412"/>
          <w:id w:val="2039152173"/>
        </w:sdtPr>
        <w:sdtContent>
          <w:ins w:id="549" w:author="Marie-Christine Rufener" w:date="2024-07-09T14:14:00Z">
            <w:r>
              <w:rPr>
                <w:rFonts w:ascii="Arial" w:eastAsia="Arial" w:hAnsi="Arial" w:cs="Arial"/>
              </w:rPr>
              <w:t>.</w:t>
            </w:r>
          </w:ins>
        </w:sdtContent>
      </w:sdt>
      <w:r>
        <w:rPr>
          <w:rFonts w:ascii="Arial" w:eastAsia="Arial" w:hAnsi="Arial" w:cs="Arial"/>
        </w:rPr>
        <w:t xml:space="preserve"> </w:t>
      </w:r>
      <w:sdt>
        <w:sdtPr>
          <w:tag w:val="goog_rdk_413"/>
          <w:id w:val="-2128697491"/>
        </w:sdtPr>
        <w:sdtContent>
          <w:del w:id="550" w:author="Marie-Christine Rufener" w:date="2024-07-09T14:14:00Z">
            <w:r>
              <w:rPr>
                <w:rFonts w:ascii="Arial" w:eastAsia="Arial" w:hAnsi="Arial" w:cs="Arial"/>
              </w:rPr>
              <w:delText xml:space="preserve">(2017) </w:delText>
            </w:r>
          </w:del>
        </w:sdtContent>
      </w:sdt>
      <w:r>
        <w:rPr>
          <w:rFonts w:ascii="Arial" w:eastAsia="Arial" w:hAnsi="Arial" w:cs="Arial"/>
        </w:rPr>
        <w:t xml:space="preserve">Obtaining representative data on idps: challenges and recommendations. </w:t>
      </w:r>
      <w:sdt>
        <w:sdtPr>
          <w:tag w:val="goog_rdk_414"/>
          <w:id w:val="1420302528"/>
        </w:sdtPr>
        <w:sdtContent>
          <w:ins w:id="551" w:author="Marie-Christine Rufener" w:date="2024-07-09T14:14:00Z">
            <w:r>
              <w:rPr>
                <w:rFonts w:ascii="Arial" w:eastAsia="Arial" w:hAnsi="Arial" w:cs="Arial"/>
              </w:rPr>
              <w:t xml:space="preserve">UNHCR Blog Network </w:t>
            </w:r>
          </w:ins>
        </w:sdtContent>
      </w:sdt>
      <w:sdt>
        <w:sdtPr>
          <w:tag w:val="goog_rdk_415"/>
          <w:id w:val="-579204365"/>
        </w:sdtPr>
        <w:sdtContent>
          <w:del w:id="552" w:author="Marie-Christine Rufener" w:date="2024-07-09T14:14:00Z">
            <w:r>
              <w:rPr>
                <w:rFonts w:ascii="Arial" w:eastAsia="Arial" w:hAnsi="Arial" w:cs="Arial"/>
              </w:rPr>
              <w:delText xml:space="preserve">Accessed via </w:delText>
            </w:r>
          </w:del>
        </w:sdtContent>
      </w:sdt>
      <w:hyperlink r:id="rId36">
        <w:r>
          <w:rPr>
            <w:rFonts w:ascii="Arial" w:eastAsia="Arial" w:hAnsi="Arial" w:cs="Arial"/>
            <w:color w:val="0000FF"/>
          </w:rPr>
          <w:t>https://www.unhcr.org/media/</w:t>
        </w:r>
      </w:hyperlink>
      <w:r>
        <w:rPr>
          <w:rFonts w:ascii="Arial" w:eastAsia="Arial" w:hAnsi="Arial" w:cs="Arial"/>
          <w:color w:val="0000FF"/>
        </w:rPr>
        <w:t xml:space="preserve"> </w:t>
      </w:r>
      <w:hyperlink r:id="rId37">
        <w:r>
          <w:rPr>
            <w:rFonts w:ascii="Arial" w:eastAsia="Arial" w:hAnsi="Arial" w:cs="Arial"/>
            <w:color w:val="0000FF"/>
          </w:rPr>
          <w:t>obtaining-representative-data-idps-challenges-and-recommendations</w:t>
        </w:r>
      </w:hyperlink>
      <w:sdt>
        <w:sdtPr>
          <w:tag w:val="goog_rdk_416"/>
          <w:id w:val="1262649649"/>
        </w:sdtPr>
        <w:sdtContent>
          <w:ins w:id="553" w:author="Marie-Christine Rufener" w:date="2024-07-09T14:14:00Z">
            <w:r>
              <w:rPr>
                <w:rFonts w:ascii="Arial" w:eastAsia="Arial" w:hAnsi="Arial" w:cs="Arial"/>
                <w:color w:val="0000FF"/>
              </w:rPr>
              <w:t xml:space="preserve"> (2017)</w:t>
            </w:r>
          </w:ins>
        </w:sdtContent>
      </w:sdt>
    </w:p>
    <w:bookmarkStart w:id="554" w:name="_heading=h.tyjcwt" w:colFirst="0" w:colLast="0" w:displacedByCustomXml="next"/>
    <w:bookmarkEnd w:id="554" w:displacedByCustomXml="next"/>
    <w:sdt>
      <w:sdtPr>
        <w:tag w:val="goog_rdk_433"/>
        <w:id w:val="1388222752"/>
      </w:sdtPr>
      <w:sdtContent>
        <w:p w14:paraId="0AE808E9" w14:textId="77777777" w:rsidR="00073438" w:rsidRDefault="00000000">
          <w:pPr>
            <w:widowControl w:val="0"/>
            <w:spacing w:before="280" w:after="280" w:line="240" w:lineRule="auto"/>
            <w:ind w:left="284" w:hanging="284"/>
            <w:rPr>
              <w:rFonts w:ascii="Arial" w:eastAsia="Arial" w:hAnsi="Arial" w:cs="Arial"/>
            </w:rPr>
          </w:pPr>
          <w:r>
            <w:rPr>
              <w:rFonts w:ascii="Arial" w:eastAsia="Arial" w:hAnsi="Arial" w:cs="Arial"/>
            </w:rPr>
            <w:t>Bar</w:t>
          </w:r>
          <w:sdt>
            <w:sdtPr>
              <w:tag w:val="goog_rdk_417"/>
              <w:id w:val="-2029324062"/>
            </w:sdtPr>
            <w:sdtContent>
              <w:ins w:id="555" w:author="Marie-Christine Rufener" w:date="2024-07-09T14:14:00Z">
                <w:r>
                  <w:rPr>
                    <w:rFonts w:ascii="Arial" w:eastAsia="Arial" w:hAnsi="Arial" w:cs="Arial"/>
                  </w:rPr>
                  <w:t>,</w:t>
                </w:r>
              </w:ins>
            </w:sdtContent>
          </w:sdt>
          <w:r>
            <w:rPr>
              <w:rFonts w:ascii="Arial" w:eastAsia="Arial" w:hAnsi="Arial" w:cs="Arial"/>
            </w:rPr>
            <w:t xml:space="preserve"> D</w:t>
          </w:r>
          <w:sdt>
            <w:sdtPr>
              <w:tag w:val="goog_rdk_418"/>
              <w:id w:val="1613783457"/>
            </w:sdtPr>
            <w:sdtContent>
              <w:ins w:id="556" w:author="Marie-Christine Rufener" w:date="2024-07-09T14:14:00Z">
                <w:r>
                  <w:rPr>
                    <w:rFonts w:ascii="Arial" w:eastAsia="Arial" w:hAnsi="Arial" w:cs="Arial"/>
                  </w:rPr>
                  <w:t xml:space="preserve">. </w:t>
                </w:r>
              </w:ins>
            </w:sdtContent>
          </w:sdt>
          <w:r>
            <w:rPr>
              <w:rFonts w:ascii="Arial" w:eastAsia="Arial" w:hAnsi="Arial" w:cs="Arial"/>
            </w:rPr>
            <w:t>E</w:t>
          </w:r>
          <w:sdt>
            <w:sdtPr>
              <w:tag w:val="goog_rdk_419"/>
              <w:id w:val="-1170873798"/>
            </w:sdtPr>
            <w:sdtContent>
              <w:ins w:id="557" w:author="Marie-Christine Rufener" w:date="2024-07-09T14:14:00Z">
                <w:r>
                  <w:rPr>
                    <w:rFonts w:ascii="Arial" w:eastAsia="Arial" w:hAnsi="Arial" w:cs="Arial"/>
                  </w:rPr>
                  <w:t>. &amp;</w:t>
                </w:r>
              </w:ins>
            </w:sdtContent>
          </w:sdt>
          <w:sdt>
            <w:sdtPr>
              <w:tag w:val="goog_rdk_420"/>
              <w:id w:val="629215034"/>
            </w:sdtPr>
            <w:sdtContent>
              <w:del w:id="558" w:author="Marie-Christine Rufener" w:date="2024-07-09T14:14:00Z">
                <w:r>
                  <w:rPr>
                    <w:rFonts w:ascii="Arial" w:eastAsia="Arial" w:hAnsi="Arial" w:cs="Arial"/>
                  </w:rPr>
                  <w:delText>,</w:delText>
                </w:r>
              </w:del>
            </w:sdtContent>
          </w:sdt>
          <w:r>
            <w:rPr>
              <w:rFonts w:ascii="Arial" w:eastAsia="Arial" w:hAnsi="Arial" w:cs="Arial"/>
            </w:rPr>
            <w:t xml:space="preserve"> Raboy</w:t>
          </w:r>
          <w:sdt>
            <w:sdtPr>
              <w:tag w:val="goog_rdk_421"/>
              <w:id w:val="1594360819"/>
            </w:sdtPr>
            <w:sdtContent>
              <w:ins w:id="559" w:author="Marie-Christine Rufener" w:date="2024-07-09T14:15:00Z">
                <w:r>
                  <w:rPr>
                    <w:rFonts w:ascii="Arial" w:eastAsia="Arial" w:hAnsi="Arial" w:cs="Arial"/>
                  </w:rPr>
                  <w:t>,</w:t>
                </w:r>
              </w:ins>
            </w:sdtContent>
          </w:sdt>
          <w:r>
            <w:rPr>
              <w:rFonts w:ascii="Arial" w:eastAsia="Arial" w:hAnsi="Arial" w:cs="Arial"/>
            </w:rPr>
            <w:t xml:space="preserve"> S</w:t>
          </w:r>
          <w:sdt>
            <w:sdtPr>
              <w:tag w:val="goog_rdk_422"/>
              <w:id w:val="-729071613"/>
            </w:sdtPr>
            <w:sdtContent>
              <w:ins w:id="560" w:author="Marie-Christine Rufener" w:date="2024-07-09T14:15:00Z">
                <w:r>
                  <w:rPr>
                    <w:rFonts w:ascii="Arial" w:eastAsia="Arial" w:hAnsi="Arial" w:cs="Arial"/>
                  </w:rPr>
                  <w:t>.</w:t>
                </w:r>
              </w:ins>
            </w:sdtContent>
          </w:sdt>
          <w:r>
            <w:rPr>
              <w:rFonts w:ascii="Arial" w:eastAsia="Arial" w:hAnsi="Arial" w:cs="Arial"/>
            </w:rPr>
            <w:t xml:space="preserve"> </w:t>
          </w:r>
          <w:sdt>
            <w:sdtPr>
              <w:tag w:val="goog_rdk_423"/>
              <w:id w:val="242606973"/>
            </w:sdtPr>
            <w:sdtContent>
              <w:del w:id="561" w:author="Marie-Christine Rufener" w:date="2024-07-09T14:15:00Z">
                <w:r>
                  <w:rPr>
                    <w:rFonts w:ascii="Arial" w:eastAsia="Arial" w:hAnsi="Arial" w:cs="Arial"/>
                  </w:rPr>
                  <w:delText xml:space="preserve">(2013) </w:delText>
                </w:r>
              </w:del>
            </w:sdtContent>
          </w:sdt>
          <w:r>
            <w:rPr>
              <w:rFonts w:ascii="Arial" w:eastAsia="Arial" w:hAnsi="Arial" w:cs="Arial"/>
            </w:rPr>
            <w:t xml:space="preserve">Moving car detection and spectral restoration in a single satellite worldview-2 imagery. </w:t>
          </w:r>
          <w:sdt>
            <w:sdtPr>
              <w:tag w:val="goog_rdk_424"/>
              <w:id w:val="-1537118278"/>
            </w:sdtPr>
            <w:sdtContent>
              <w:ins w:id="562" w:author="Marie-Christine Rufener" w:date="2024-07-09T14:16:00Z">
                <w:r>
                  <w:rPr>
                    <w:rFonts w:ascii="Arial" w:eastAsia="Arial" w:hAnsi="Arial" w:cs="Arial"/>
                  </w:rPr>
                  <w:t xml:space="preserve">IEEE J. Sel. Top. Appl. Rem. Sen. </w:t>
                </w:r>
              </w:ins>
            </w:sdtContent>
          </w:sdt>
          <w:sdt>
            <w:sdtPr>
              <w:tag w:val="goog_rdk_425"/>
              <w:id w:val="-1995165092"/>
            </w:sdtPr>
            <w:sdtContent>
              <w:del w:id="563" w:author="Marie-Christine Rufener" w:date="2024-07-09T14:16:00Z">
                <w:r>
                  <w:rPr>
                    <w:rFonts w:ascii="Arial" w:eastAsia="Arial" w:hAnsi="Arial" w:cs="Arial"/>
                  </w:rPr>
                  <w:delText>Ieee Journal of Selected Topics in Applied Earth Observations and Remote Sensing</w:delText>
                </w:r>
              </w:del>
            </w:sdtContent>
          </w:sdt>
          <w:r>
            <w:rPr>
              <w:rFonts w:ascii="Arial" w:eastAsia="Arial" w:hAnsi="Arial" w:cs="Arial"/>
            </w:rPr>
            <w:t xml:space="preserve"> </w:t>
          </w:r>
          <w:sdt>
            <w:sdtPr>
              <w:tag w:val="goog_rdk_426"/>
              <w:id w:val="1082416066"/>
            </w:sdtPr>
            <w:sdtContent>
              <w:r>
                <w:rPr>
                  <w:rFonts w:ascii="Arial" w:eastAsia="Arial" w:hAnsi="Arial" w:cs="Arial"/>
                  <w:b/>
                  <w:rPrChange w:id="564" w:author="Marie-Christine Rufener" w:date="2024-07-09T14:18:00Z">
                    <w:rPr>
                      <w:rFonts w:ascii="Arial" w:eastAsia="Arial" w:hAnsi="Arial" w:cs="Arial"/>
                    </w:rPr>
                  </w:rPrChange>
                </w:rPr>
                <w:t>6</w:t>
              </w:r>
            </w:sdtContent>
          </w:sdt>
          <w:sdt>
            <w:sdtPr>
              <w:tag w:val="goog_rdk_427"/>
              <w:id w:val="2068442773"/>
            </w:sdtPr>
            <w:sdtContent>
              <w:del w:id="565" w:author="Marie-Christine Rufener" w:date="2024-07-09T14:18:00Z">
                <w:r>
                  <w:rPr>
                    <w:rFonts w:ascii="Arial" w:eastAsia="Arial" w:hAnsi="Arial" w:cs="Arial"/>
                  </w:rPr>
                  <w:delText>(5)</w:delText>
                </w:r>
              </w:del>
            </w:sdtContent>
          </w:sdt>
          <w:sdt>
            <w:sdtPr>
              <w:tag w:val="goog_rdk_428"/>
              <w:id w:val="2116635362"/>
            </w:sdtPr>
            <w:sdtContent>
              <w:customXmlInsRangeStart w:id="566" w:author="Marie-Christine Rufener" w:date="2024-07-09T14:18:00Z"/>
              <w:sdt>
                <w:sdtPr>
                  <w:tag w:val="goog_rdk_429"/>
                  <w:id w:val="988205547"/>
                </w:sdtPr>
                <w:sdtContent>
                  <w:customXmlInsRangeEnd w:id="566"/>
                  <w:ins w:id="567" w:author="Marie-Christine Rufener" w:date="2024-07-09T14:18:00Z">
                    <w:del w:id="568" w:author="Marie-Christine Rufener" w:date="2024-07-09T14:18:00Z">
                      <w:r>
                        <w:rPr>
                          <w:rFonts w:ascii="Arial" w:eastAsia="Arial" w:hAnsi="Arial" w:cs="Arial"/>
                        </w:rPr>
                        <w:delText>,</w:delText>
                      </w:r>
                    </w:del>
                  </w:ins>
                  <w:customXmlInsRangeStart w:id="569" w:author="Marie-Christine Rufener" w:date="2024-07-09T14:18:00Z"/>
                </w:sdtContent>
              </w:sdt>
              <w:customXmlInsRangeEnd w:id="569"/>
            </w:sdtContent>
          </w:sdt>
          <w:sdt>
            <w:sdtPr>
              <w:tag w:val="goog_rdk_430"/>
              <w:id w:val="91757876"/>
            </w:sdtPr>
            <w:sdtContent>
              <w:del w:id="570" w:author="Marie-Christine Rufener" w:date="2024-07-09T14:18:00Z">
                <w:r>
                  <w:rPr>
                    <w:rFonts w:ascii="Arial" w:eastAsia="Arial" w:hAnsi="Arial" w:cs="Arial"/>
                  </w:rPr>
                  <w:delText>:</w:delText>
                </w:r>
              </w:del>
            </w:sdtContent>
          </w:sdt>
          <w:sdt>
            <w:sdtPr>
              <w:tag w:val="goog_rdk_431"/>
              <w:id w:val="-1276242196"/>
            </w:sdtPr>
            <w:sdtContent>
              <w:ins w:id="571" w:author="Marie-Christine Rufener" w:date="2024-07-09T14:18:00Z">
                <w:r>
                  <w:rPr>
                    <w:rFonts w:ascii="Arial" w:eastAsia="Arial" w:hAnsi="Arial" w:cs="Arial"/>
                  </w:rPr>
                  <w:t xml:space="preserve"> </w:t>
                </w:r>
              </w:ins>
            </w:sdtContent>
          </w:sdt>
          <w:r>
            <w:rPr>
              <w:rFonts w:ascii="Arial" w:eastAsia="Arial" w:hAnsi="Arial" w:cs="Arial"/>
            </w:rPr>
            <w:t>2077–2087</w:t>
          </w:r>
          <w:sdt>
            <w:sdtPr>
              <w:tag w:val="goog_rdk_432"/>
              <w:id w:val="-1372684258"/>
            </w:sdtPr>
            <w:sdtContent>
              <w:ins w:id="572" w:author="Marie-Christine Rufener" w:date="2024-07-09T14:16:00Z">
                <w:r>
                  <w:rPr>
                    <w:rFonts w:ascii="Arial" w:eastAsia="Arial" w:hAnsi="Arial" w:cs="Arial"/>
                  </w:rPr>
                  <w:t xml:space="preserve">; </w:t>
                </w:r>
                <w:r>
                  <w:fldChar w:fldCharType="begin"/>
                </w:r>
                <w:r>
                  <w:instrText>HYPERLINK "https://doi.org/10.1109/ICIP46576.2022.9897990"</w:instrText>
                </w:r>
                <w:r>
                  <w:fldChar w:fldCharType="separate"/>
                </w:r>
                <w:r>
                  <w:rPr>
                    <w:rFonts w:ascii="Arial" w:eastAsia="Arial" w:hAnsi="Arial" w:cs="Arial"/>
                  </w:rPr>
                  <w:t>https://doi.org/10.1109/JSTARS.2013.2253088</w:t>
                </w:r>
                <w:r>
                  <w:fldChar w:fldCharType="end"/>
                </w:r>
                <w:r>
                  <w:rPr>
                    <w:rFonts w:ascii="Arial" w:eastAsia="Arial" w:hAnsi="Arial" w:cs="Arial"/>
                  </w:rPr>
                  <w:t xml:space="preserve"> (2013). </w:t>
                </w:r>
              </w:ins>
            </w:sdtContent>
          </w:sdt>
        </w:p>
      </w:sdtContent>
    </w:sdt>
    <w:bookmarkStart w:id="573" w:name="_heading=h.3dy6vkm" w:colFirst="0" w:colLast="0" w:displacedByCustomXml="next"/>
    <w:bookmarkEnd w:id="573" w:displacedByCustomXml="next"/>
    <w:sdt>
      <w:sdtPr>
        <w:tag w:val="goog_rdk_467"/>
        <w:id w:val="993915231"/>
      </w:sdtPr>
      <w:sdtContent>
        <w:p w14:paraId="02AA99FB" w14:textId="77777777" w:rsidR="00073438" w:rsidRDefault="00000000">
          <w:pPr>
            <w:widowControl w:val="0"/>
            <w:spacing w:before="280" w:after="280" w:line="240" w:lineRule="auto"/>
            <w:ind w:left="284" w:hanging="284"/>
            <w:rPr>
              <w:rFonts w:ascii="Arial" w:eastAsia="Arial" w:hAnsi="Arial" w:cs="Arial"/>
            </w:rPr>
          </w:pPr>
          <w:r>
            <w:rPr>
              <w:rFonts w:ascii="Arial" w:eastAsia="Arial" w:hAnsi="Arial" w:cs="Arial"/>
            </w:rPr>
            <w:t>Bircan</w:t>
          </w:r>
          <w:sdt>
            <w:sdtPr>
              <w:tag w:val="goog_rdk_434"/>
              <w:id w:val="-1085601768"/>
            </w:sdtPr>
            <w:sdtContent>
              <w:ins w:id="574" w:author="Marie-Christine Rufener" w:date="2024-07-09T14:20:00Z">
                <w:r>
                  <w:rPr>
                    <w:rFonts w:ascii="Arial" w:eastAsia="Arial" w:hAnsi="Arial" w:cs="Arial"/>
                  </w:rPr>
                  <w:t>,</w:t>
                </w:r>
              </w:ins>
            </w:sdtContent>
          </w:sdt>
          <w:r>
            <w:rPr>
              <w:rFonts w:ascii="Arial" w:eastAsia="Arial" w:hAnsi="Arial" w:cs="Arial"/>
            </w:rPr>
            <w:t xml:space="preserve"> T</w:t>
          </w:r>
          <w:sdt>
            <w:sdtPr>
              <w:tag w:val="goog_rdk_435"/>
              <w:id w:val="-567410617"/>
            </w:sdtPr>
            <w:sdtContent>
              <w:ins w:id="575" w:author="Marie-Christine Rufener" w:date="2024-07-09T14:20:00Z">
                <w:r>
                  <w:rPr>
                    <w:rFonts w:ascii="Arial" w:eastAsia="Arial" w:hAnsi="Arial" w:cs="Arial"/>
                  </w:rPr>
                  <w:t>. &amp;</w:t>
                </w:r>
              </w:ins>
            </w:sdtContent>
          </w:sdt>
          <w:sdt>
            <w:sdtPr>
              <w:tag w:val="goog_rdk_436"/>
              <w:id w:val="-483856083"/>
            </w:sdtPr>
            <w:sdtContent>
              <w:del w:id="576" w:author="Marie-Christine Rufener" w:date="2024-07-09T14:20:00Z">
                <w:r>
                  <w:rPr>
                    <w:rFonts w:ascii="Arial" w:eastAsia="Arial" w:hAnsi="Arial" w:cs="Arial"/>
                  </w:rPr>
                  <w:delText>,</w:delText>
                </w:r>
              </w:del>
            </w:sdtContent>
          </w:sdt>
          <w:r>
            <w:rPr>
              <w:rFonts w:ascii="Arial" w:eastAsia="Arial" w:hAnsi="Arial" w:cs="Arial"/>
            </w:rPr>
            <w:t xml:space="preserve"> Korkmaz</w:t>
          </w:r>
          <w:sdt>
            <w:sdtPr>
              <w:tag w:val="goog_rdk_437"/>
              <w:id w:val="-1311016034"/>
            </w:sdtPr>
            <w:sdtContent>
              <w:ins w:id="577" w:author="Marie-Christine Rufener" w:date="2024-07-09T14:21:00Z">
                <w:r>
                  <w:rPr>
                    <w:rFonts w:ascii="Arial" w:eastAsia="Arial" w:hAnsi="Arial" w:cs="Arial"/>
                  </w:rPr>
                  <w:t>,</w:t>
                </w:r>
              </w:ins>
            </w:sdtContent>
          </w:sdt>
          <w:r>
            <w:rPr>
              <w:rFonts w:ascii="Arial" w:eastAsia="Arial" w:hAnsi="Arial" w:cs="Arial"/>
            </w:rPr>
            <w:t xml:space="preserve"> E</w:t>
          </w:r>
          <w:sdt>
            <w:sdtPr>
              <w:tag w:val="goog_rdk_438"/>
              <w:id w:val="-1232457140"/>
            </w:sdtPr>
            <w:sdtContent>
              <w:ins w:id="578" w:author="Marie-Christine Rufener" w:date="2024-07-09T14:21:00Z">
                <w:r>
                  <w:rPr>
                    <w:rFonts w:ascii="Arial" w:eastAsia="Arial" w:hAnsi="Arial" w:cs="Arial"/>
                  </w:rPr>
                  <w:t xml:space="preserve">. </w:t>
                </w:r>
              </w:ins>
            </w:sdtContent>
          </w:sdt>
          <w:r>
            <w:rPr>
              <w:rFonts w:ascii="Arial" w:eastAsia="Arial" w:hAnsi="Arial" w:cs="Arial"/>
            </w:rPr>
            <w:t>E</w:t>
          </w:r>
          <w:sdt>
            <w:sdtPr>
              <w:tag w:val="goog_rdk_439"/>
              <w:id w:val="-830978845"/>
            </w:sdtPr>
            <w:sdtContent>
              <w:ins w:id="579" w:author="Marie-Christine Rufener" w:date="2024-07-09T14:21:00Z">
                <w:r>
                  <w:rPr>
                    <w:rFonts w:ascii="Arial" w:eastAsia="Arial" w:hAnsi="Arial" w:cs="Arial"/>
                  </w:rPr>
                  <w:t>.</w:t>
                </w:r>
              </w:ins>
            </w:sdtContent>
          </w:sdt>
          <w:r>
            <w:rPr>
              <w:rFonts w:ascii="Arial" w:eastAsia="Arial" w:hAnsi="Arial" w:cs="Arial"/>
            </w:rPr>
            <w:t xml:space="preserve"> </w:t>
          </w:r>
          <w:sdt>
            <w:sdtPr>
              <w:tag w:val="goog_rdk_440"/>
              <w:id w:val="242689067"/>
            </w:sdtPr>
            <w:sdtContent>
              <w:del w:id="580" w:author="Marie-Christine Rufener" w:date="2024-07-09T14:21:00Z">
                <w:r>
                  <w:rPr>
                    <w:rFonts w:ascii="Arial" w:eastAsia="Arial" w:hAnsi="Arial" w:cs="Arial"/>
                  </w:rPr>
                  <w:delText xml:space="preserve">(2021) </w:delText>
                </w:r>
              </w:del>
            </w:sdtContent>
          </w:sdt>
          <w:r>
            <w:rPr>
              <w:rFonts w:ascii="Arial" w:eastAsia="Arial" w:hAnsi="Arial" w:cs="Arial"/>
            </w:rPr>
            <w:t xml:space="preserve">Big data for whose sake? governing migration through artificial intelligence. </w:t>
          </w:r>
          <w:sdt>
            <w:sdtPr>
              <w:tag w:val="goog_rdk_441"/>
              <w:id w:val="-585386224"/>
            </w:sdtPr>
            <w:sdtContent>
              <w:r>
                <w:rPr>
                  <w:rFonts w:ascii="Arial" w:eastAsia="Arial" w:hAnsi="Arial" w:cs="Arial"/>
                  <w:i/>
                  <w:rPrChange w:id="581" w:author="Marie-Christine Rufener" w:date="2024-07-09T14:26:00Z">
                    <w:rPr>
                      <w:rFonts w:ascii="Arial" w:eastAsia="Arial" w:hAnsi="Arial" w:cs="Arial"/>
                    </w:rPr>
                  </w:rPrChange>
                </w:rPr>
                <w:t>Humanit</w:t>
              </w:r>
            </w:sdtContent>
          </w:sdt>
          <w:sdt>
            <w:sdtPr>
              <w:tag w:val="goog_rdk_442"/>
              <w:id w:val="-2064397162"/>
            </w:sdtPr>
            <w:sdtContent>
              <w:sdt>
                <w:sdtPr>
                  <w:tag w:val="goog_rdk_443"/>
                  <w:id w:val="1435549165"/>
                </w:sdtPr>
                <w:sdtContent>
                  <w:ins w:id="582" w:author="Marie-Christine Rufener" w:date="2024-07-09T14:22:00Z">
                    <w:r>
                      <w:rPr>
                        <w:rFonts w:ascii="Arial" w:eastAsia="Arial" w:hAnsi="Arial" w:cs="Arial"/>
                        <w:i/>
                        <w:rPrChange w:id="583" w:author="Marie-Christine Rufener" w:date="2024-07-09T14:26:00Z">
                          <w:rPr>
                            <w:rFonts w:ascii="Arial" w:eastAsia="Arial" w:hAnsi="Arial" w:cs="Arial"/>
                          </w:rPr>
                        </w:rPrChange>
                      </w:rPr>
                      <w:t>.</w:t>
                    </w:r>
                  </w:ins>
                </w:sdtContent>
              </w:sdt>
            </w:sdtContent>
          </w:sdt>
          <w:sdt>
            <w:sdtPr>
              <w:tag w:val="goog_rdk_444"/>
              <w:id w:val="-1405908731"/>
            </w:sdtPr>
            <w:sdtContent>
              <w:sdt>
                <w:sdtPr>
                  <w:tag w:val="goog_rdk_445"/>
                  <w:id w:val="165526234"/>
                </w:sdtPr>
                <w:sdtContent>
                  <w:del w:id="584" w:author="Marie-Christine Rufener" w:date="2024-07-09T14:22:00Z">
                    <w:r>
                      <w:rPr>
                        <w:rFonts w:ascii="Arial" w:eastAsia="Arial" w:hAnsi="Arial" w:cs="Arial"/>
                        <w:i/>
                        <w:rPrChange w:id="585" w:author="Marie-Christine Rufener" w:date="2024-07-09T14:26:00Z">
                          <w:rPr>
                            <w:rFonts w:ascii="Arial" w:eastAsia="Arial" w:hAnsi="Arial" w:cs="Arial"/>
                          </w:rPr>
                        </w:rPrChange>
                      </w:rPr>
                      <w:delText>ies and</w:delText>
                    </w:r>
                  </w:del>
                </w:sdtContent>
              </w:sdt>
            </w:sdtContent>
          </w:sdt>
          <w:sdt>
            <w:sdtPr>
              <w:tag w:val="goog_rdk_446"/>
              <w:id w:val="-589619659"/>
            </w:sdtPr>
            <w:sdtContent>
              <w:r>
                <w:rPr>
                  <w:rFonts w:ascii="Arial" w:eastAsia="Arial" w:hAnsi="Arial" w:cs="Arial"/>
                  <w:i/>
                  <w:rPrChange w:id="586" w:author="Marie-Christine Rufener" w:date="2024-07-09T14:26:00Z">
                    <w:rPr>
                      <w:rFonts w:ascii="Arial" w:eastAsia="Arial" w:hAnsi="Arial" w:cs="Arial"/>
                    </w:rPr>
                  </w:rPrChange>
                </w:rPr>
                <w:t xml:space="preserve"> Soc</w:t>
              </w:r>
            </w:sdtContent>
          </w:sdt>
          <w:sdt>
            <w:sdtPr>
              <w:tag w:val="goog_rdk_447"/>
              <w:id w:val="-103039436"/>
            </w:sdtPr>
            <w:sdtContent>
              <w:sdt>
                <w:sdtPr>
                  <w:tag w:val="goog_rdk_448"/>
                  <w:id w:val="780227064"/>
                </w:sdtPr>
                <w:sdtContent>
                  <w:ins w:id="587" w:author="Marie-Christine Rufener" w:date="2024-07-09T14:23:00Z">
                    <w:r>
                      <w:rPr>
                        <w:rFonts w:ascii="Arial" w:eastAsia="Arial" w:hAnsi="Arial" w:cs="Arial"/>
                        <w:i/>
                        <w:rPrChange w:id="588" w:author="Marie-Christine Rufener" w:date="2024-07-09T14:26:00Z">
                          <w:rPr>
                            <w:rFonts w:ascii="Arial" w:eastAsia="Arial" w:hAnsi="Arial" w:cs="Arial"/>
                          </w:rPr>
                        </w:rPrChange>
                      </w:rPr>
                      <w:t>.</w:t>
                    </w:r>
                  </w:ins>
                </w:sdtContent>
              </w:sdt>
            </w:sdtContent>
          </w:sdt>
          <w:sdt>
            <w:sdtPr>
              <w:tag w:val="goog_rdk_449"/>
              <w:id w:val="-149984282"/>
            </w:sdtPr>
            <w:sdtContent>
              <w:sdt>
                <w:sdtPr>
                  <w:tag w:val="goog_rdk_450"/>
                  <w:id w:val="743144372"/>
                </w:sdtPr>
                <w:sdtContent>
                  <w:del w:id="589" w:author="Marie-Christine Rufener" w:date="2024-07-09T14:23:00Z">
                    <w:r>
                      <w:rPr>
                        <w:rFonts w:ascii="Arial" w:eastAsia="Arial" w:hAnsi="Arial" w:cs="Arial"/>
                        <w:i/>
                        <w:rPrChange w:id="590" w:author="Marie-Christine Rufener" w:date="2024-07-09T14:26:00Z">
                          <w:rPr>
                            <w:rFonts w:ascii="Arial" w:eastAsia="Arial" w:hAnsi="Arial" w:cs="Arial"/>
                          </w:rPr>
                        </w:rPrChange>
                      </w:rPr>
                      <w:delText>ial</w:delText>
                    </w:r>
                  </w:del>
                </w:sdtContent>
              </w:sdt>
            </w:sdtContent>
          </w:sdt>
          <w:sdt>
            <w:sdtPr>
              <w:tag w:val="goog_rdk_451"/>
              <w:id w:val="-1438910039"/>
            </w:sdtPr>
            <w:sdtContent>
              <w:r>
                <w:rPr>
                  <w:rFonts w:ascii="Arial" w:eastAsia="Arial" w:hAnsi="Arial" w:cs="Arial"/>
                  <w:i/>
                  <w:rPrChange w:id="591" w:author="Marie-Christine Rufener" w:date="2024-07-09T14:26:00Z">
                    <w:rPr>
                      <w:rFonts w:ascii="Arial" w:eastAsia="Arial" w:hAnsi="Arial" w:cs="Arial"/>
                    </w:rPr>
                  </w:rPrChange>
                </w:rPr>
                <w:t xml:space="preserve"> Sci</w:t>
              </w:r>
            </w:sdtContent>
          </w:sdt>
          <w:sdt>
            <w:sdtPr>
              <w:tag w:val="goog_rdk_452"/>
              <w:id w:val="-2063094366"/>
            </w:sdtPr>
            <w:sdtContent>
              <w:sdt>
                <w:sdtPr>
                  <w:tag w:val="goog_rdk_453"/>
                  <w:id w:val="824239199"/>
                </w:sdtPr>
                <w:sdtContent>
                  <w:ins w:id="592" w:author="Marie-Christine Rufener" w:date="2024-07-09T14:23:00Z">
                    <w:r>
                      <w:rPr>
                        <w:rFonts w:ascii="Arial" w:eastAsia="Arial" w:hAnsi="Arial" w:cs="Arial"/>
                        <w:i/>
                        <w:rPrChange w:id="593" w:author="Marie-Christine Rufener" w:date="2024-07-09T14:26:00Z">
                          <w:rPr>
                            <w:rFonts w:ascii="Arial" w:eastAsia="Arial" w:hAnsi="Arial" w:cs="Arial"/>
                          </w:rPr>
                        </w:rPrChange>
                      </w:rPr>
                      <w:t>.</w:t>
                    </w:r>
                  </w:ins>
                </w:sdtContent>
              </w:sdt>
            </w:sdtContent>
          </w:sdt>
          <w:sdt>
            <w:sdtPr>
              <w:tag w:val="goog_rdk_454"/>
              <w:id w:val="-1975209413"/>
            </w:sdtPr>
            <w:sdtContent>
              <w:sdt>
                <w:sdtPr>
                  <w:tag w:val="goog_rdk_455"/>
                  <w:id w:val="-1982060913"/>
                </w:sdtPr>
                <w:sdtContent>
                  <w:del w:id="594" w:author="Marie-Christine Rufener" w:date="2024-07-09T14:23:00Z">
                    <w:r>
                      <w:rPr>
                        <w:rFonts w:ascii="Arial" w:eastAsia="Arial" w:hAnsi="Arial" w:cs="Arial"/>
                        <w:i/>
                        <w:rPrChange w:id="595" w:author="Marie-Christine Rufener" w:date="2024-07-09T14:26:00Z">
                          <w:rPr>
                            <w:rFonts w:ascii="Arial" w:eastAsia="Arial" w:hAnsi="Arial" w:cs="Arial"/>
                          </w:rPr>
                        </w:rPrChange>
                      </w:rPr>
                      <w:delText>ences</w:delText>
                    </w:r>
                  </w:del>
                </w:sdtContent>
              </w:sdt>
            </w:sdtContent>
          </w:sdt>
          <w:sdt>
            <w:sdtPr>
              <w:tag w:val="goog_rdk_456"/>
              <w:id w:val="-464813543"/>
            </w:sdtPr>
            <w:sdtContent>
              <w:r>
                <w:rPr>
                  <w:rFonts w:ascii="Arial" w:eastAsia="Arial" w:hAnsi="Arial" w:cs="Arial"/>
                  <w:i/>
                  <w:rPrChange w:id="596" w:author="Marie-Christine Rufener" w:date="2024-07-09T14:26:00Z">
                    <w:rPr>
                      <w:rFonts w:ascii="Arial" w:eastAsia="Arial" w:hAnsi="Arial" w:cs="Arial"/>
                    </w:rPr>
                  </w:rPrChange>
                </w:rPr>
                <w:t xml:space="preserve"> Commun</w:t>
              </w:r>
            </w:sdtContent>
          </w:sdt>
          <w:sdt>
            <w:sdtPr>
              <w:tag w:val="goog_rdk_457"/>
              <w:id w:val="1356769071"/>
            </w:sdtPr>
            <w:sdtContent>
              <w:ins w:id="597" w:author="Marie-Christine Rufener" w:date="2024-07-09T14:23:00Z">
                <w:r>
                  <w:rPr>
                    <w:rFonts w:ascii="Arial" w:eastAsia="Arial" w:hAnsi="Arial" w:cs="Arial"/>
                  </w:rPr>
                  <w:t>.</w:t>
                </w:r>
              </w:ins>
            </w:sdtContent>
          </w:sdt>
          <w:sdt>
            <w:sdtPr>
              <w:tag w:val="goog_rdk_458"/>
              <w:id w:val="110718747"/>
            </w:sdtPr>
            <w:sdtContent>
              <w:del w:id="598" w:author="Marie-Christine Rufener" w:date="2024-07-09T14:23:00Z">
                <w:r>
                  <w:rPr>
                    <w:rFonts w:ascii="Arial" w:eastAsia="Arial" w:hAnsi="Arial" w:cs="Arial"/>
                  </w:rPr>
                  <w:delText>ications</w:delText>
                </w:r>
              </w:del>
            </w:sdtContent>
          </w:sdt>
          <w:r>
            <w:rPr>
              <w:rFonts w:ascii="Arial" w:eastAsia="Arial" w:hAnsi="Arial" w:cs="Arial"/>
            </w:rPr>
            <w:t xml:space="preserve"> 8</w:t>
          </w:r>
          <w:sdt>
            <w:sdtPr>
              <w:tag w:val="goog_rdk_459"/>
              <w:id w:val="-1301376074"/>
            </w:sdtPr>
            <w:sdtContent>
              <w:ins w:id="599" w:author="Marie-Christine Rufener" w:date="2024-07-09T14:23:00Z">
                <w:r>
                  <w:rPr>
                    <w:rFonts w:ascii="Arial" w:eastAsia="Arial" w:hAnsi="Arial" w:cs="Arial"/>
                  </w:rPr>
                  <w:t>,</w:t>
                </w:r>
              </w:ins>
            </w:sdtContent>
          </w:sdt>
          <w:sdt>
            <w:sdtPr>
              <w:tag w:val="goog_rdk_460"/>
              <w:id w:val="517970630"/>
            </w:sdtPr>
            <w:sdtContent>
              <w:del w:id="600" w:author="Marie-Christine Rufener" w:date="2024-07-09T14:23:00Z">
                <w:r>
                  <w:rPr>
                    <w:rFonts w:ascii="Arial" w:eastAsia="Arial" w:hAnsi="Arial" w:cs="Arial"/>
                  </w:rPr>
                  <w:delText>:</w:delText>
                </w:r>
              </w:del>
            </w:sdtContent>
          </w:sdt>
          <w:sdt>
            <w:sdtPr>
              <w:tag w:val="goog_rdk_461"/>
              <w:id w:val="174011669"/>
            </w:sdtPr>
            <w:sdtContent>
              <w:ins w:id="601" w:author="Marie-Christine Rufener" w:date="2024-07-09T14:23:00Z">
                <w:r>
                  <w:rPr>
                    <w:rFonts w:ascii="Arial" w:eastAsia="Arial" w:hAnsi="Arial" w:cs="Arial"/>
                  </w:rPr>
                  <w:t xml:space="preserve"> 241; </w:t>
                </w:r>
              </w:ins>
            </w:sdtContent>
          </w:sdt>
          <w:sdt>
            <w:sdtPr>
              <w:tag w:val="goog_rdk_462"/>
              <w:id w:val="-992710475"/>
            </w:sdtPr>
            <w:sdtContent>
              <w:ins w:id="602" w:author="Marie-Christine Rufener" w:date="2024-07-09T14:22:00Z">
                <w:r>
                  <w:fldChar w:fldCharType="begin"/>
                </w:r>
                <w:r>
                  <w:instrText>HYPERLINK "https://doi.org/10.1057/s41599-021-00910-x"</w:instrText>
                </w:r>
                <w:r>
                  <w:fldChar w:fldCharType="separate"/>
                </w:r>
              </w:ins>
              <w:customXmlInsRangeStart w:id="603" w:author="Marie-Christine Rufener" w:date="2024-07-09T14:22:00Z"/>
              <w:sdt>
                <w:sdtPr>
                  <w:tag w:val="goog_rdk_463"/>
                  <w:id w:val="-1218816445"/>
                </w:sdtPr>
                <w:sdtContent>
                  <w:customXmlInsRangeEnd w:id="603"/>
                  <w:ins w:id="604" w:author="Marie-Christine Rufener" w:date="2024-07-09T14:22:00Z">
                    <w:r>
                      <w:rPr>
                        <w:rFonts w:ascii="Roboto" w:eastAsia="Roboto" w:hAnsi="Roboto" w:cs="Roboto"/>
                        <w:color w:val="222222"/>
                        <w:highlight w:val="white"/>
                        <w:rPrChange w:id="605" w:author="Marie-Christine Rufener" w:date="2024-07-09T14:23:00Z">
                          <w:rPr>
                            <w:rFonts w:ascii="Arial" w:eastAsia="Arial" w:hAnsi="Arial" w:cs="Arial"/>
                          </w:rPr>
                        </w:rPrChange>
                      </w:rPr>
                      <w:t>https://doi.org/10.1057/s41599-021-00910-x</w:t>
                    </w:r>
                  </w:ins>
                  <w:customXmlInsRangeStart w:id="606" w:author="Marie-Christine Rufener" w:date="2024-07-09T14:22:00Z"/>
                </w:sdtContent>
              </w:sdt>
              <w:customXmlInsRangeEnd w:id="606"/>
              <w:ins w:id="607" w:author="Marie-Christine Rufener" w:date="2024-07-09T14:22:00Z">
                <w:r>
                  <w:fldChar w:fldCharType="end"/>
                </w:r>
              </w:ins>
              <w:sdt>
                <w:sdtPr>
                  <w:tag w:val="goog_rdk_464"/>
                  <w:id w:val="-1853719465"/>
                </w:sdtPr>
                <w:sdtContent>
                  <w:ins w:id="608" w:author="Marie-Christine Rufener" w:date="2024-07-09T14:22:00Z">
                    <w:r>
                      <w:rPr>
                        <w:rFonts w:ascii="Roboto" w:eastAsia="Roboto" w:hAnsi="Roboto" w:cs="Roboto"/>
                        <w:color w:val="222222"/>
                        <w:highlight w:val="white"/>
                        <w:rPrChange w:id="609" w:author="Marie-Christine Rufener" w:date="2024-07-09T14:23:00Z">
                          <w:rPr>
                            <w:rFonts w:ascii="Arial" w:eastAsia="Arial" w:hAnsi="Arial" w:cs="Arial"/>
                          </w:rPr>
                        </w:rPrChange>
                      </w:rPr>
                      <w:t xml:space="preserve"> </w:t>
                    </w:r>
                  </w:ins>
                </w:sdtContent>
              </w:sdt>
              <w:customXmlInsRangeStart w:id="610" w:author="Marie-Christine Rufener" w:date="2024-07-09T14:22:00Z"/>
              <w:sdt>
                <w:sdtPr>
                  <w:tag w:val="goog_rdk_465"/>
                  <w:id w:val="1619179123"/>
                </w:sdtPr>
                <w:sdtContent>
                  <w:customXmlInsRangeEnd w:id="610"/>
                  <w:ins w:id="611" w:author="Marie-Christine Rufener" w:date="2024-07-09T14:22:00Z">
                    <w:r>
                      <w:rPr>
                        <w:rFonts w:ascii="Roboto" w:eastAsia="Roboto" w:hAnsi="Roboto" w:cs="Roboto"/>
                        <w:color w:val="222222"/>
                        <w:highlight w:val="white"/>
                        <w:rPrChange w:id="612" w:author="Marie-Christine Rufener" w:date="2024-07-09T14:23:00Z">
                          <w:rPr>
                            <w:rFonts w:ascii="Arial" w:eastAsia="Arial" w:hAnsi="Arial" w:cs="Arial"/>
                          </w:rPr>
                        </w:rPrChange>
                      </w:rPr>
                      <w:t>(2021).</w:t>
                    </w:r>
                  </w:ins>
                  <w:customXmlInsRangeStart w:id="613" w:author="Marie-Christine Rufener" w:date="2024-07-09T14:22:00Z"/>
                </w:sdtContent>
              </w:sdt>
              <w:customXmlInsRangeEnd w:id="613"/>
            </w:sdtContent>
          </w:sdt>
          <w:sdt>
            <w:sdtPr>
              <w:tag w:val="goog_rdk_466"/>
              <w:id w:val="521901143"/>
            </w:sdtPr>
            <w:sdtContent>
              <w:del w:id="614" w:author="Marie-Christine Rufener" w:date="2024-07-09T14:22:00Z">
                <w:r>
                  <w:rPr>
                    <w:rFonts w:ascii="Arial" w:eastAsia="Arial" w:hAnsi="Arial" w:cs="Arial"/>
                  </w:rPr>
                  <w:delText>1–5</w:delText>
                </w:r>
              </w:del>
            </w:sdtContent>
          </w:sdt>
        </w:p>
      </w:sdtContent>
    </w:sdt>
    <w:p w14:paraId="65E1E2A9" w14:textId="77777777" w:rsidR="00073438" w:rsidRDefault="00000000">
      <w:pPr>
        <w:widowControl w:val="0"/>
        <w:spacing w:before="280" w:after="280" w:line="240" w:lineRule="auto"/>
        <w:ind w:left="284" w:hanging="284"/>
        <w:rPr>
          <w:rFonts w:ascii="Arial" w:eastAsia="Arial" w:hAnsi="Arial" w:cs="Arial"/>
        </w:rPr>
      </w:pPr>
      <w:bookmarkStart w:id="615" w:name="_heading=h.1t3h5sf" w:colFirst="0" w:colLast="0"/>
      <w:bookmarkEnd w:id="615"/>
      <w:r>
        <w:rPr>
          <w:rFonts w:ascii="Arial" w:eastAsia="Arial" w:hAnsi="Arial" w:cs="Arial"/>
        </w:rPr>
        <w:t>Bondarenko</w:t>
      </w:r>
      <w:sdt>
        <w:sdtPr>
          <w:tag w:val="goog_rdk_468"/>
          <w:id w:val="1230196063"/>
        </w:sdtPr>
        <w:sdtContent>
          <w:ins w:id="616" w:author="Marie-Christine Rufener" w:date="2024-07-09T14:24:00Z">
            <w:r>
              <w:rPr>
                <w:rFonts w:ascii="Arial" w:eastAsia="Arial" w:hAnsi="Arial" w:cs="Arial"/>
              </w:rPr>
              <w:t>,</w:t>
            </w:r>
          </w:ins>
        </w:sdtContent>
      </w:sdt>
      <w:r>
        <w:rPr>
          <w:rFonts w:ascii="Arial" w:eastAsia="Arial" w:hAnsi="Arial" w:cs="Arial"/>
        </w:rPr>
        <w:t xml:space="preserve"> M</w:t>
      </w:r>
      <w:sdt>
        <w:sdtPr>
          <w:tag w:val="goog_rdk_469"/>
          <w:id w:val="-1904443300"/>
        </w:sdtPr>
        <w:sdtContent>
          <w:ins w:id="617" w:author="Marie-Christine Rufener" w:date="2024-07-09T14:24:00Z">
            <w:r>
              <w:rPr>
                <w:rFonts w:ascii="Arial" w:eastAsia="Arial" w:hAnsi="Arial" w:cs="Arial"/>
              </w:rPr>
              <w:t>. et al.</w:t>
            </w:r>
          </w:ins>
        </w:sdtContent>
      </w:sdt>
      <w:sdt>
        <w:sdtPr>
          <w:tag w:val="goog_rdk_470"/>
          <w:id w:val="-1440295858"/>
        </w:sdtPr>
        <w:sdtContent>
          <w:del w:id="618" w:author="Marie-Christine Rufener" w:date="2024-07-09T14:24:00Z">
            <w:r>
              <w:rPr>
                <w:rFonts w:ascii="Arial" w:eastAsia="Arial" w:hAnsi="Arial" w:cs="Arial"/>
              </w:rPr>
              <w:delText>,</w:delText>
            </w:r>
          </w:del>
        </w:sdtContent>
      </w:sdt>
      <w:r>
        <w:rPr>
          <w:rFonts w:ascii="Arial" w:eastAsia="Arial" w:hAnsi="Arial" w:cs="Arial"/>
        </w:rPr>
        <w:t xml:space="preserve"> </w:t>
      </w:r>
      <w:sdt>
        <w:sdtPr>
          <w:tag w:val="goog_rdk_471"/>
          <w:id w:val="286478463"/>
        </w:sdtPr>
        <w:sdtContent>
          <w:del w:id="619" w:author="Marie-Christine Rufener" w:date="2024-07-09T14:25:00Z">
            <w:r>
              <w:rPr>
                <w:rFonts w:ascii="Arial" w:eastAsia="Arial" w:hAnsi="Arial" w:cs="Arial"/>
              </w:rPr>
              <w:delText>Palacios-Lopez</w:delText>
            </w:r>
          </w:del>
        </w:sdtContent>
      </w:sdt>
      <w:sdt>
        <w:sdtPr>
          <w:tag w:val="goog_rdk_472"/>
          <w:id w:val="-438453818"/>
        </w:sdtPr>
        <w:sdtContent>
          <w:customXmlInsRangeStart w:id="620" w:author="Marie-Christine Rufener" w:date="2024-07-09T14:25:00Z"/>
          <w:sdt>
            <w:sdtPr>
              <w:tag w:val="goog_rdk_473"/>
              <w:id w:val="1785068757"/>
            </w:sdtPr>
            <w:sdtContent>
              <w:customXmlInsRangeEnd w:id="620"/>
              <w:ins w:id="621" w:author="Marie-Christine Rufener" w:date="2024-07-09T14:25:00Z">
                <w:del w:id="622" w:author="Marie-Christine Rufener" w:date="2024-07-09T14:25:00Z">
                  <w:r>
                    <w:rPr>
                      <w:rFonts w:ascii="Arial" w:eastAsia="Arial" w:hAnsi="Arial" w:cs="Arial"/>
                    </w:rPr>
                    <w:delText>,</w:delText>
                  </w:r>
                </w:del>
              </w:ins>
              <w:customXmlInsRangeStart w:id="623" w:author="Marie-Christine Rufener" w:date="2024-07-09T14:25:00Z"/>
            </w:sdtContent>
          </w:sdt>
          <w:customXmlInsRangeEnd w:id="623"/>
        </w:sdtContent>
      </w:sdt>
      <w:sdt>
        <w:sdtPr>
          <w:tag w:val="goog_rdk_474"/>
          <w:id w:val="1095829947"/>
        </w:sdtPr>
        <w:sdtContent>
          <w:del w:id="624" w:author="Marie-Christine Rufener" w:date="2024-07-09T14:25:00Z">
            <w:r>
              <w:rPr>
                <w:rFonts w:ascii="Arial" w:eastAsia="Arial" w:hAnsi="Arial" w:cs="Arial"/>
              </w:rPr>
              <w:delText xml:space="preserve"> D</w:delText>
            </w:r>
          </w:del>
        </w:sdtContent>
      </w:sdt>
      <w:sdt>
        <w:sdtPr>
          <w:tag w:val="goog_rdk_475"/>
          <w:id w:val="-1054163382"/>
        </w:sdtPr>
        <w:sdtContent>
          <w:customXmlInsRangeStart w:id="625" w:author="Marie-Christine Rufener" w:date="2024-07-09T14:25:00Z"/>
          <w:sdt>
            <w:sdtPr>
              <w:tag w:val="goog_rdk_476"/>
              <w:id w:val="-1510751211"/>
            </w:sdtPr>
            <w:sdtContent>
              <w:customXmlInsRangeEnd w:id="625"/>
              <w:ins w:id="626" w:author="Marie-Christine Rufener" w:date="2024-07-09T14:25:00Z">
                <w:del w:id="627" w:author="Marie-Christine Rufener" w:date="2024-07-09T14:25:00Z">
                  <w:r>
                    <w:rPr>
                      <w:rFonts w:ascii="Arial" w:eastAsia="Arial" w:hAnsi="Arial" w:cs="Arial"/>
                    </w:rPr>
                    <w:delText>.</w:delText>
                  </w:r>
                </w:del>
              </w:ins>
              <w:customXmlInsRangeStart w:id="628" w:author="Marie-Christine Rufener" w:date="2024-07-09T14:25:00Z"/>
            </w:sdtContent>
          </w:sdt>
          <w:customXmlInsRangeEnd w:id="628"/>
        </w:sdtContent>
      </w:sdt>
      <w:sdt>
        <w:sdtPr>
          <w:tag w:val="goog_rdk_477"/>
          <w:id w:val="1918907388"/>
        </w:sdtPr>
        <w:sdtContent>
          <w:del w:id="629" w:author="Marie-Christine Rufener" w:date="2024-07-09T14:25:00Z">
            <w:r>
              <w:rPr>
                <w:rFonts w:ascii="Arial" w:eastAsia="Arial" w:hAnsi="Arial" w:cs="Arial"/>
              </w:rPr>
              <w:delText>aniela A</w:delText>
            </w:r>
          </w:del>
        </w:sdtContent>
      </w:sdt>
      <w:sdt>
        <w:sdtPr>
          <w:tag w:val="goog_rdk_478"/>
          <w:id w:val="-821119774"/>
        </w:sdtPr>
        <w:sdtContent>
          <w:customXmlInsRangeStart w:id="630" w:author="Marie-Christine Rufener" w:date="2024-07-09T14:25:00Z"/>
          <w:sdt>
            <w:sdtPr>
              <w:tag w:val="goog_rdk_479"/>
              <w:id w:val="-1543040519"/>
            </w:sdtPr>
            <w:sdtContent>
              <w:customXmlInsRangeEnd w:id="630"/>
              <w:ins w:id="631" w:author="Marie-Christine Rufener" w:date="2024-07-09T14:25:00Z">
                <w:del w:id="632" w:author="Marie-Christine Rufener" w:date="2024-07-09T14:25:00Z">
                  <w:r>
                    <w:rPr>
                      <w:rFonts w:ascii="Arial" w:eastAsia="Arial" w:hAnsi="Arial" w:cs="Arial"/>
                    </w:rPr>
                    <w:delText xml:space="preserve">. </w:delText>
                  </w:r>
                </w:del>
              </w:ins>
              <w:customXmlInsRangeStart w:id="633" w:author="Marie-Christine Rufener" w:date="2024-07-09T14:25:00Z"/>
            </w:sdtContent>
          </w:sdt>
          <w:customXmlInsRangeEnd w:id="633"/>
        </w:sdtContent>
      </w:sdt>
      <w:sdt>
        <w:sdtPr>
          <w:tag w:val="goog_rdk_480"/>
          <w:id w:val="-1207628615"/>
        </w:sdtPr>
        <w:sdtContent>
          <w:del w:id="634" w:author="Marie-Christine Rufener" w:date="2024-07-09T14:25:00Z">
            <w:r>
              <w:rPr>
                <w:rFonts w:ascii="Arial" w:eastAsia="Arial" w:hAnsi="Arial" w:cs="Arial"/>
              </w:rPr>
              <w:delText>S</w:delText>
            </w:r>
          </w:del>
        </w:sdtContent>
      </w:sdt>
      <w:sdt>
        <w:sdtPr>
          <w:tag w:val="goog_rdk_481"/>
          <w:id w:val="1843426344"/>
        </w:sdtPr>
        <w:sdtContent>
          <w:customXmlInsRangeStart w:id="635" w:author="Marie-Christine Rufener" w:date="2024-07-09T14:25:00Z"/>
          <w:sdt>
            <w:sdtPr>
              <w:tag w:val="goog_rdk_482"/>
              <w:id w:val="1465931196"/>
            </w:sdtPr>
            <w:sdtContent>
              <w:customXmlInsRangeEnd w:id="635"/>
              <w:ins w:id="636" w:author="Marie-Christine Rufener" w:date="2024-07-09T14:25:00Z">
                <w:del w:id="637" w:author="Marie-Christine Rufener" w:date="2024-07-09T14:25:00Z">
                  <w:r>
                    <w:rPr>
                      <w:rFonts w:ascii="Arial" w:eastAsia="Arial" w:hAnsi="Arial" w:cs="Arial"/>
                    </w:rPr>
                    <w:delText>.</w:delText>
                  </w:r>
                </w:del>
              </w:ins>
              <w:customXmlInsRangeStart w:id="638" w:author="Marie-Christine Rufener" w:date="2024-07-09T14:25:00Z"/>
            </w:sdtContent>
          </w:sdt>
          <w:customXmlInsRangeEnd w:id="638"/>
        </w:sdtContent>
      </w:sdt>
      <w:sdt>
        <w:sdtPr>
          <w:tag w:val="goog_rdk_483"/>
          <w:id w:val="-1928105894"/>
        </w:sdtPr>
        <w:sdtContent>
          <w:del w:id="639" w:author="Marie-Christine Rufener" w:date="2024-07-09T14:25:00Z">
            <w:r>
              <w:rPr>
                <w:rFonts w:ascii="Arial" w:eastAsia="Arial" w:hAnsi="Arial" w:cs="Arial"/>
              </w:rPr>
              <w:delText xml:space="preserve">orichetta, Leasure D, et al (2022) </w:delText>
            </w:r>
          </w:del>
        </w:sdtContent>
      </w:sdt>
      <w:r>
        <w:rPr>
          <w:rFonts w:ascii="Arial" w:eastAsia="Arial" w:hAnsi="Arial" w:cs="Arial"/>
        </w:rPr>
        <w:t>Gridded population estimates for ukraine using un cod-ps estimates 2020, version 2.0.</w:t>
      </w:r>
      <w:sdt>
        <w:sdtPr>
          <w:tag w:val="goog_rdk_484"/>
          <w:id w:val="-2043271931"/>
        </w:sdtPr>
        <w:sdtContent>
          <w:ins w:id="640" w:author="Marie-Christine Rufener" w:date="2024-07-09T14:31:00Z">
            <w:r>
              <w:rPr>
                <w:rFonts w:ascii="Arial" w:eastAsia="Arial" w:hAnsi="Arial" w:cs="Arial"/>
              </w:rPr>
              <w:t xml:space="preserve"> WorldPop</w:t>
            </w:r>
          </w:ins>
        </w:sdtContent>
      </w:sdt>
      <w:r>
        <w:rPr>
          <w:rFonts w:ascii="Arial" w:eastAsia="Arial" w:hAnsi="Arial" w:cs="Arial"/>
        </w:rPr>
        <w:t xml:space="preserve"> </w:t>
      </w:r>
      <w:hyperlink r:id="rId38">
        <w:r>
          <w:rPr>
            <w:rFonts w:ascii="Arial" w:eastAsia="Arial" w:hAnsi="Arial" w:cs="Arial"/>
            <w:color w:val="0000FF"/>
          </w:rPr>
          <w:t>https://doi.org/10.5258/SOTON/WP00735</w:t>
        </w:r>
      </w:hyperlink>
      <w:sdt>
        <w:sdtPr>
          <w:tag w:val="goog_rdk_485"/>
          <w:id w:val="-1928640661"/>
        </w:sdtPr>
        <w:sdtContent>
          <w:ins w:id="641" w:author="Marie-Christine Rufener" w:date="2024-07-09T14:33:00Z">
            <w:r>
              <w:rPr>
                <w:rFonts w:ascii="Arial" w:eastAsia="Arial" w:hAnsi="Arial" w:cs="Arial"/>
                <w:color w:val="0000FF"/>
              </w:rPr>
              <w:t xml:space="preserve"> (2022).</w:t>
            </w:r>
          </w:ins>
        </w:sdtContent>
      </w:sdt>
      <w:sdt>
        <w:sdtPr>
          <w:tag w:val="goog_rdk_486"/>
          <w:id w:val="970099639"/>
        </w:sdtPr>
        <w:sdtContent>
          <w:del w:id="642" w:author="Marie-Christine Rufener" w:date="2024-07-09T14:33:00Z">
            <w:r>
              <w:rPr>
                <w:rFonts w:ascii="Arial" w:eastAsia="Arial" w:hAnsi="Arial" w:cs="Arial"/>
              </w:rPr>
              <w:delText>,</w:delText>
            </w:r>
          </w:del>
        </w:sdtContent>
      </w:sdt>
      <w:r>
        <w:rPr>
          <w:rFonts w:ascii="Arial" w:eastAsia="Arial" w:hAnsi="Arial" w:cs="Arial"/>
        </w:rPr>
        <w:t xml:space="preserve"> </w:t>
      </w:r>
      <w:sdt>
        <w:sdtPr>
          <w:tag w:val="goog_rdk_487"/>
          <w:id w:val="1332403560"/>
        </w:sdtPr>
        <w:sdtContent>
          <w:del w:id="643" w:author="Marie-Christine Rufener" w:date="2024-07-09T14:33:00Z">
            <w:r>
              <w:fldChar w:fldCharType="begin"/>
            </w:r>
            <w:r>
              <w:delInstrText>HYPERLINK "https://data.worldpop.org/repo/wopr/UKR/v2/constrained/%22"</w:delInstrText>
            </w:r>
            <w:r>
              <w:fldChar w:fldCharType="separate"/>
            </w:r>
            <w:r>
              <w:rPr>
                <w:rFonts w:ascii="Arial" w:eastAsia="Arial" w:hAnsi="Arial" w:cs="Arial"/>
                <w:color w:val="0000FF"/>
              </w:rPr>
              <w:delText>https://data.worldpop.org/repo/</w:delText>
            </w:r>
            <w:r>
              <w:fldChar w:fldCharType="end"/>
            </w:r>
            <w:r>
              <w:rPr>
                <w:rFonts w:ascii="Arial" w:eastAsia="Arial" w:hAnsi="Arial" w:cs="Arial"/>
                <w:color w:val="0000FF"/>
              </w:rPr>
              <w:delText xml:space="preserve"> </w:delText>
            </w:r>
            <w:r>
              <w:fldChar w:fldCharType="begin"/>
            </w:r>
            <w:r>
              <w:delInstrText>HYPERLINK "https://data.worldpop.org/repo/wopr/UKR/v2/constrained/%22"</w:delInstrText>
            </w:r>
            <w:r>
              <w:fldChar w:fldCharType="separate"/>
            </w:r>
            <w:r>
              <w:rPr>
                <w:rFonts w:ascii="Arial" w:eastAsia="Arial" w:hAnsi="Arial" w:cs="Arial"/>
                <w:color w:val="0000FF"/>
              </w:rPr>
              <w:delText>wopr/UKR/v2/constrained/”</w:delText>
            </w:r>
            <w:r>
              <w:fldChar w:fldCharType="end"/>
            </w:r>
          </w:del>
        </w:sdtContent>
      </w:sdt>
    </w:p>
    <w:sdt>
      <w:sdtPr>
        <w:tag w:val="goog_rdk_511"/>
        <w:id w:val="-547840317"/>
      </w:sdtPr>
      <w:sdtContent>
        <w:p w14:paraId="25C15B3E" w14:textId="77777777" w:rsidR="00073438" w:rsidRDefault="00000000">
          <w:pPr>
            <w:widowControl w:val="0"/>
            <w:spacing w:before="280" w:after="280" w:line="240" w:lineRule="auto"/>
            <w:ind w:left="284" w:hanging="284"/>
            <w:rPr>
              <w:ins w:id="644" w:author="Marie-Christine Rufener" w:date="2024-07-07T16:25:00Z"/>
              <w:rFonts w:ascii="Arial" w:eastAsia="Arial" w:hAnsi="Arial" w:cs="Arial"/>
            </w:rPr>
          </w:pPr>
          <w:r>
            <w:rPr>
              <w:rFonts w:ascii="Arial" w:eastAsia="Arial" w:hAnsi="Arial" w:cs="Arial"/>
            </w:rPr>
            <w:t>Breiman</w:t>
          </w:r>
          <w:sdt>
            <w:sdtPr>
              <w:tag w:val="goog_rdk_488"/>
              <w:id w:val="1201125228"/>
            </w:sdtPr>
            <w:sdtContent>
              <w:ins w:id="645" w:author="Marie-Christine Rufener" w:date="2024-07-09T14:33:00Z">
                <w:r>
                  <w:rPr>
                    <w:rFonts w:ascii="Arial" w:eastAsia="Arial" w:hAnsi="Arial" w:cs="Arial"/>
                  </w:rPr>
                  <w:t>,</w:t>
                </w:r>
              </w:ins>
            </w:sdtContent>
          </w:sdt>
          <w:r>
            <w:rPr>
              <w:rFonts w:ascii="Arial" w:eastAsia="Arial" w:hAnsi="Arial" w:cs="Arial"/>
            </w:rPr>
            <w:t xml:space="preserve"> L</w:t>
          </w:r>
          <w:sdt>
            <w:sdtPr>
              <w:tag w:val="goog_rdk_489"/>
              <w:id w:val="508335740"/>
            </w:sdtPr>
            <w:sdtContent>
              <w:ins w:id="646" w:author="Marie-Christine Rufener" w:date="2024-07-09T14:33:00Z">
                <w:r>
                  <w:rPr>
                    <w:rFonts w:ascii="Arial" w:eastAsia="Arial" w:hAnsi="Arial" w:cs="Arial"/>
                  </w:rPr>
                  <w:t>.</w:t>
                </w:r>
              </w:ins>
            </w:sdtContent>
          </w:sdt>
          <w:r>
            <w:rPr>
              <w:rFonts w:ascii="Arial" w:eastAsia="Arial" w:hAnsi="Arial" w:cs="Arial"/>
            </w:rPr>
            <w:t xml:space="preserve"> </w:t>
          </w:r>
          <w:sdt>
            <w:sdtPr>
              <w:tag w:val="goog_rdk_490"/>
              <w:id w:val="2008092061"/>
            </w:sdtPr>
            <w:sdtContent>
              <w:del w:id="647" w:author="Marie-Christine Rufener" w:date="2024-07-09T14:33:00Z">
                <w:r>
                  <w:rPr>
                    <w:rFonts w:ascii="Arial" w:eastAsia="Arial" w:hAnsi="Arial" w:cs="Arial"/>
                  </w:rPr>
                  <w:delText xml:space="preserve">(2001) </w:delText>
                </w:r>
              </w:del>
            </w:sdtContent>
          </w:sdt>
          <w:r>
            <w:rPr>
              <w:rFonts w:ascii="Arial" w:eastAsia="Arial" w:hAnsi="Arial" w:cs="Arial"/>
            </w:rPr>
            <w:t xml:space="preserve">Random forests. </w:t>
          </w:r>
          <w:sdt>
            <w:sdtPr>
              <w:tag w:val="goog_rdk_491"/>
              <w:id w:val="2137907328"/>
            </w:sdtPr>
            <w:sdtContent>
              <w:r>
                <w:rPr>
                  <w:rFonts w:ascii="Arial" w:eastAsia="Arial" w:hAnsi="Arial" w:cs="Arial"/>
                  <w:i/>
                  <w:rPrChange w:id="648" w:author="Marie-Christine Rufener" w:date="2024-07-09T14:36:00Z">
                    <w:rPr>
                      <w:rFonts w:ascii="Arial" w:eastAsia="Arial" w:hAnsi="Arial" w:cs="Arial"/>
                    </w:rPr>
                  </w:rPrChange>
                </w:rPr>
                <w:t>Mach</w:t>
              </w:r>
            </w:sdtContent>
          </w:sdt>
          <w:sdt>
            <w:sdtPr>
              <w:tag w:val="goog_rdk_492"/>
              <w:id w:val="-2095770651"/>
            </w:sdtPr>
            <w:sdtContent>
              <w:sdt>
                <w:sdtPr>
                  <w:tag w:val="goog_rdk_493"/>
                  <w:id w:val="-148214838"/>
                </w:sdtPr>
                <w:sdtContent>
                  <w:ins w:id="649" w:author="Marie-Christine Rufener" w:date="2024-07-09T14:35:00Z">
                    <w:r>
                      <w:rPr>
                        <w:rFonts w:ascii="Arial" w:eastAsia="Arial" w:hAnsi="Arial" w:cs="Arial"/>
                        <w:i/>
                        <w:rPrChange w:id="650" w:author="Marie-Christine Rufener" w:date="2024-07-09T14:36:00Z">
                          <w:rPr>
                            <w:rFonts w:ascii="Arial" w:eastAsia="Arial" w:hAnsi="Arial" w:cs="Arial"/>
                          </w:rPr>
                        </w:rPrChange>
                      </w:rPr>
                      <w:t>.</w:t>
                    </w:r>
                  </w:ins>
                </w:sdtContent>
              </w:sdt>
            </w:sdtContent>
          </w:sdt>
          <w:sdt>
            <w:sdtPr>
              <w:tag w:val="goog_rdk_494"/>
              <w:id w:val="931396652"/>
            </w:sdtPr>
            <w:sdtContent>
              <w:sdt>
                <w:sdtPr>
                  <w:tag w:val="goog_rdk_495"/>
                  <w:id w:val="-1823965515"/>
                </w:sdtPr>
                <w:sdtContent>
                  <w:del w:id="651" w:author="Marie-Christine Rufener" w:date="2024-07-09T14:35:00Z">
                    <w:r>
                      <w:rPr>
                        <w:rFonts w:ascii="Arial" w:eastAsia="Arial" w:hAnsi="Arial" w:cs="Arial"/>
                        <w:i/>
                        <w:rPrChange w:id="652" w:author="Marie-Christine Rufener" w:date="2024-07-09T14:36:00Z">
                          <w:rPr>
                            <w:rFonts w:ascii="Arial" w:eastAsia="Arial" w:hAnsi="Arial" w:cs="Arial"/>
                          </w:rPr>
                        </w:rPrChange>
                      </w:rPr>
                      <w:delText>ine</w:delText>
                    </w:r>
                  </w:del>
                </w:sdtContent>
              </w:sdt>
            </w:sdtContent>
          </w:sdt>
          <w:sdt>
            <w:sdtPr>
              <w:tag w:val="goog_rdk_496"/>
              <w:id w:val="-1617128591"/>
            </w:sdtPr>
            <w:sdtContent>
              <w:r>
                <w:rPr>
                  <w:rFonts w:ascii="Arial" w:eastAsia="Arial" w:hAnsi="Arial" w:cs="Arial"/>
                  <w:i/>
                  <w:rPrChange w:id="653" w:author="Marie-Christine Rufener" w:date="2024-07-09T14:36:00Z">
                    <w:rPr>
                      <w:rFonts w:ascii="Arial" w:eastAsia="Arial" w:hAnsi="Arial" w:cs="Arial"/>
                    </w:rPr>
                  </w:rPrChange>
                </w:rPr>
                <w:t xml:space="preserve"> </w:t>
              </w:r>
            </w:sdtContent>
          </w:sdt>
          <w:sdt>
            <w:sdtPr>
              <w:tag w:val="goog_rdk_497"/>
              <w:id w:val="-1880774947"/>
            </w:sdtPr>
            <w:sdtContent>
              <w:sdt>
                <w:sdtPr>
                  <w:tag w:val="goog_rdk_498"/>
                  <w:id w:val="-1063797447"/>
                </w:sdtPr>
                <w:sdtContent>
                  <w:ins w:id="654" w:author="Marie-Christine Rufener" w:date="2024-07-09T14:35:00Z">
                    <w:r>
                      <w:rPr>
                        <w:rFonts w:ascii="Arial" w:eastAsia="Arial" w:hAnsi="Arial" w:cs="Arial"/>
                        <w:i/>
                        <w:rPrChange w:id="655" w:author="Marie-Christine Rufener" w:date="2024-07-09T14:36:00Z">
                          <w:rPr>
                            <w:rFonts w:ascii="Arial" w:eastAsia="Arial" w:hAnsi="Arial" w:cs="Arial"/>
                          </w:rPr>
                        </w:rPrChange>
                      </w:rPr>
                      <w:t>L</w:t>
                    </w:r>
                  </w:ins>
                </w:sdtContent>
              </w:sdt>
            </w:sdtContent>
          </w:sdt>
          <w:sdt>
            <w:sdtPr>
              <w:tag w:val="goog_rdk_499"/>
              <w:id w:val="-2015908329"/>
            </w:sdtPr>
            <w:sdtContent>
              <w:sdt>
                <w:sdtPr>
                  <w:tag w:val="goog_rdk_500"/>
                  <w:id w:val="-594872654"/>
                </w:sdtPr>
                <w:sdtContent>
                  <w:del w:id="656" w:author="Marie-Christine Rufener" w:date="2024-07-09T14:35:00Z">
                    <w:r>
                      <w:rPr>
                        <w:rFonts w:ascii="Arial" w:eastAsia="Arial" w:hAnsi="Arial" w:cs="Arial"/>
                        <w:i/>
                        <w:rPrChange w:id="657" w:author="Marie-Christine Rufener" w:date="2024-07-09T14:36:00Z">
                          <w:rPr>
                            <w:rFonts w:ascii="Arial" w:eastAsia="Arial" w:hAnsi="Arial" w:cs="Arial"/>
                          </w:rPr>
                        </w:rPrChange>
                      </w:rPr>
                      <w:delText>l</w:delText>
                    </w:r>
                  </w:del>
                </w:sdtContent>
              </w:sdt>
            </w:sdtContent>
          </w:sdt>
          <w:sdt>
            <w:sdtPr>
              <w:tag w:val="goog_rdk_501"/>
              <w:id w:val="-7907876"/>
            </w:sdtPr>
            <w:sdtContent>
              <w:r>
                <w:rPr>
                  <w:rFonts w:ascii="Arial" w:eastAsia="Arial" w:hAnsi="Arial" w:cs="Arial"/>
                  <w:i/>
                  <w:rPrChange w:id="658" w:author="Marie-Christine Rufener" w:date="2024-07-09T14:36:00Z">
                    <w:rPr>
                      <w:rFonts w:ascii="Arial" w:eastAsia="Arial" w:hAnsi="Arial" w:cs="Arial"/>
                    </w:rPr>
                  </w:rPrChange>
                </w:rPr>
                <w:t>ear</w:t>
              </w:r>
            </w:sdtContent>
          </w:sdt>
          <w:sdt>
            <w:sdtPr>
              <w:tag w:val="goog_rdk_502"/>
              <w:id w:val="1250165870"/>
            </w:sdtPr>
            <w:sdtContent>
              <w:sdt>
                <w:sdtPr>
                  <w:tag w:val="goog_rdk_503"/>
                  <w:id w:val="730116403"/>
                </w:sdtPr>
                <w:sdtContent>
                  <w:ins w:id="659" w:author="Marie-Christine Rufener" w:date="2024-07-09T14:35:00Z">
                    <w:r>
                      <w:rPr>
                        <w:rFonts w:ascii="Arial" w:eastAsia="Arial" w:hAnsi="Arial" w:cs="Arial"/>
                        <w:i/>
                        <w:rPrChange w:id="660" w:author="Marie-Christine Rufener" w:date="2024-07-09T14:36:00Z">
                          <w:rPr>
                            <w:rFonts w:ascii="Arial" w:eastAsia="Arial" w:hAnsi="Arial" w:cs="Arial"/>
                          </w:rPr>
                        </w:rPrChange>
                      </w:rPr>
                      <w:t>.</w:t>
                    </w:r>
                  </w:ins>
                </w:sdtContent>
              </w:sdt>
            </w:sdtContent>
          </w:sdt>
          <w:sdt>
            <w:sdtPr>
              <w:tag w:val="goog_rdk_504"/>
              <w:id w:val="-343780904"/>
            </w:sdtPr>
            <w:sdtContent>
              <w:sdt>
                <w:sdtPr>
                  <w:tag w:val="goog_rdk_505"/>
                  <w:id w:val="783392083"/>
                </w:sdtPr>
                <w:sdtContent>
                  <w:del w:id="661" w:author="Marie-Christine Rufener" w:date="2024-07-09T14:35:00Z">
                    <w:r>
                      <w:rPr>
                        <w:rFonts w:ascii="Arial" w:eastAsia="Arial" w:hAnsi="Arial" w:cs="Arial"/>
                        <w:i/>
                        <w:rPrChange w:id="662" w:author="Marie-Christine Rufener" w:date="2024-07-09T14:36:00Z">
                          <w:rPr>
                            <w:rFonts w:ascii="Arial" w:eastAsia="Arial" w:hAnsi="Arial" w:cs="Arial"/>
                          </w:rPr>
                        </w:rPrChange>
                      </w:rPr>
                      <w:delText>ning</w:delText>
                    </w:r>
                  </w:del>
                </w:sdtContent>
              </w:sdt>
            </w:sdtContent>
          </w:sdt>
          <w:r>
            <w:rPr>
              <w:rFonts w:ascii="Arial" w:eastAsia="Arial" w:hAnsi="Arial" w:cs="Arial"/>
            </w:rPr>
            <w:t xml:space="preserve"> </w:t>
          </w:r>
          <w:sdt>
            <w:sdtPr>
              <w:tag w:val="goog_rdk_506"/>
              <w:id w:val="-328143803"/>
            </w:sdtPr>
            <w:sdtContent>
              <w:r>
                <w:rPr>
                  <w:rFonts w:ascii="Arial" w:eastAsia="Arial" w:hAnsi="Arial" w:cs="Arial"/>
                  <w:b/>
                  <w:rPrChange w:id="663" w:author="Marie-Christine Rufener" w:date="2024-07-09T14:35:00Z">
                    <w:rPr>
                      <w:rFonts w:ascii="Arial" w:eastAsia="Arial" w:hAnsi="Arial" w:cs="Arial"/>
                    </w:rPr>
                  </w:rPrChange>
                </w:rPr>
                <w:t>45</w:t>
              </w:r>
            </w:sdtContent>
          </w:sdt>
          <w:sdt>
            <w:sdtPr>
              <w:tag w:val="goog_rdk_507"/>
              <w:id w:val="-1345313547"/>
            </w:sdtPr>
            <w:sdtContent>
              <w:sdt>
                <w:sdtPr>
                  <w:tag w:val="goog_rdk_508"/>
                  <w:id w:val="2009792802"/>
                </w:sdtPr>
                <w:sdtContent>
                  <w:ins w:id="664" w:author="Marie-Christine Rufener" w:date="2024-07-09T14:35:00Z">
                    <w:r>
                      <w:rPr>
                        <w:rFonts w:ascii="Arial" w:eastAsia="Arial" w:hAnsi="Arial" w:cs="Arial"/>
                        <w:b/>
                        <w:rPrChange w:id="665" w:author="Marie-Christine Rufener" w:date="2024-07-09T14:35:00Z">
                          <w:rPr>
                            <w:rFonts w:ascii="Arial" w:eastAsia="Arial" w:hAnsi="Arial" w:cs="Arial"/>
                          </w:rPr>
                        </w:rPrChange>
                      </w:rPr>
                      <w:t xml:space="preserve">, </w:t>
                    </w:r>
                  </w:ins>
                </w:sdtContent>
              </w:sdt>
            </w:sdtContent>
          </w:sdt>
          <w:sdt>
            <w:sdtPr>
              <w:tag w:val="goog_rdk_509"/>
              <w:id w:val="721479263"/>
            </w:sdtPr>
            <w:sdtContent>
              <w:del w:id="666" w:author="Marie-Christine Rufener" w:date="2024-07-09T14:35:00Z">
                <w:r>
                  <w:rPr>
                    <w:rFonts w:ascii="Arial" w:eastAsia="Arial" w:hAnsi="Arial" w:cs="Arial"/>
                  </w:rPr>
                  <w:delText>:</w:delText>
                </w:r>
              </w:del>
            </w:sdtContent>
          </w:sdt>
          <w:r>
            <w:rPr>
              <w:rFonts w:ascii="Arial" w:eastAsia="Arial" w:hAnsi="Arial" w:cs="Arial"/>
            </w:rPr>
            <w:t>5–32</w:t>
          </w:r>
          <w:sdt>
            <w:sdtPr>
              <w:tag w:val="goog_rdk_510"/>
              <w:id w:val="1071467199"/>
            </w:sdtPr>
            <w:sdtContent>
              <w:ins w:id="667" w:author="Marie-Christine Rufener" w:date="2024-07-07T16:25:00Z">
                <w:r>
                  <w:rPr>
                    <w:rFonts w:ascii="Arial" w:eastAsia="Arial" w:hAnsi="Arial" w:cs="Arial"/>
                  </w:rPr>
                  <w:t xml:space="preserve">; </w:t>
                </w:r>
                <w:r>
                  <w:fldChar w:fldCharType="begin"/>
                </w:r>
                <w:r>
                  <w:instrText>HYPERLINK "https://doi.org/10.1023/A:1010933404324"</w:instrText>
                </w:r>
                <w:r>
                  <w:fldChar w:fldCharType="separate"/>
                </w:r>
                <w:r>
                  <w:rPr>
                    <w:rFonts w:ascii="Arial" w:eastAsia="Arial" w:hAnsi="Arial" w:cs="Arial"/>
                  </w:rPr>
                  <w:t>https://doi.org/10.1023/A:1010933404324</w:t>
                </w:r>
                <w:r>
                  <w:fldChar w:fldCharType="end"/>
                </w:r>
                <w:r>
                  <w:rPr>
                    <w:rFonts w:ascii="Arial" w:eastAsia="Arial" w:hAnsi="Arial" w:cs="Arial"/>
                  </w:rPr>
                  <w:t xml:space="preserve"> (2001).</w:t>
                </w:r>
              </w:ins>
            </w:sdtContent>
          </w:sdt>
        </w:p>
      </w:sdtContent>
    </w:sdt>
    <w:bookmarkStart w:id="668" w:name="_heading=h.4d34og8" w:colFirst="0" w:colLast="0" w:displacedByCustomXml="next"/>
    <w:bookmarkEnd w:id="668" w:displacedByCustomXml="next"/>
    <w:sdt>
      <w:sdtPr>
        <w:tag w:val="goog_rdk_513"/>
        <w:id w:val="47731938"/>
      </w:sdtPr>
      <w:sdtContent>
        <w:p w14:paraId="05D62EF2" w14:textId="77777777" w:rsidR="00073438" w:rsidRDefault="00000000">
          <w:pPr>
            <w:widowControl w:val="0"/>
            <w:spacing w:before="200" w:after="0" w:line="360" w:lineRule="auto"/>
            <w:ind w:right="-42"/>
            <w:rPr>
              <w:rFonts w:ascii="Arial" w:eastAsia="Arial" w:hAnsi="Arial" w:cs="Arial"/>
            </w:rPr>
            <w:pPrChange w:id="669" w:author="Marie-Christine Rufener" w:date="2024-07-07T16:25:00Z">
              <w:pPr>
                <w:widowControl w:val="0"/>
                <w:spacing w:before="280" w:after="280" w:line="240" w:lineRule="auto"/>
                <w:ind w:left="284" w:hanging="284"/>
              </w:pPr>
            </w:pPrChange>
          </w:pPr>
          <w:sdt>
            <w:sdtPr>
              <w:tag w:val="goog_rdk_512"/>
              <w:id w:val="-252741979"/>
            </w:sdtPr>
            <w:sdtContent>
              <w:ins w:id="670" w:author="Marie-Christine Rufener" w:date="2024-07-07T16:25:00Z">
                <w:r>
                  <w:rPr>
                    <w:rFonts w:ascii="Arial" w:eastAsia="Arial" w:hAnsi="Arial" w:cs="Arial"/>
                  </w:rPr>
                  <w:t xml:space="preserve">Buczkowski, A. GeoAwesome Blog Network </w:t>
                </w:r>
                <w:r>
                  <w:fldChar w:fldCharType="begin"/>
                </w:r>
                <w:r>
                  <w:instrText>HYPERLINK "https://geoawesome.com/demystifying-satellite-data-pricing-a-comprehensive-guide/"</w:instrText>
                </w:r>
                <w:r>
                  <w:fldChar w:fldCharType="separate"/>
                </w:r>
                <w:r>
                  <w:rPr>
                    <w:rFonts w:ascii="Arial" w:eastAsia="Arial" w:hAnsi="Arial" w:cs="Arial"/>
                  </w:rPr>
                  <w:t>https://geoawesome.com/demystifying-satellite-data-pricing-a-comprehensive-guide/</w:t>
                </w:r>
                <w:r>
                  <w:fldChar w:fldCharType="end"/>
                </w:r>
                <w:r>
                  <w:rPr>
                    <w:rFonts w:ascii="Arial" w:eastAsia="Arial" w:hAnsi="Arial" w:cs="Arial"/>
                  </w:rPr>
                  <w:t xml:space="preserve">  (2023)</w:t>
                </w:r>
              </w:ins>
            </w:sdtContent>
          </w:sdt>
        </w:p>
      </w:sdtContent>
    </w:sdt>
    <w:p w14:paraId="04D3B017" w14:textId="77777777" w:rsidR="00073438" w:rsidRDefault="00000000">
      <w:pPr>
        <w:widowControl w:val="0"/>
        <w:spacing w:before="280" w:after="280" w:line="240" w:lineRule="auto"/>
        <w:ind w:left="284" w:hanging="284"/>
        <w:rPr>
          <w:rFonts w:ascii="Arial" w:eastAsia="Arial" w:hAnsi="Arial" w:cs="Arial"/>
        </w:rPr>
      </w:pPr>
      <w:bookmarkStart w:id="671" w:name="_heading=h.2s8eyo1" w:colFirst="0" w:colLast="0"/>
      <w:bookmarkEnd w:id="671"/>
      <w:r>
        <w:rPr>
          <w:rFonts w:ascii="Arial" w:eastAsia="Arial" w:hAnsi="Arial" w:cs="Arial"/>
        </w:rPr>
        <w:t>Burnett</w:t>
      </w:r>
      <w:sdt>
        <w:sdtPr>
          <w:tag w:val="goog_rdk_514"/>
          <w:id w:val="-1314720504"/>
        </w:sdtPr>
        <w:sdtContent>
          <w:ins w:id="672" w:author="Marie-Christine Rufener" w:date="2024-07-09T14:36:00Z">
            <w:r>
              <w:rPr>
                <w:rFonts w:ascii="Arial" w:eastAsia="Arial" w:hAnsi="Arial" w:cs="Arial"/>
              </w:rPr>
              <w:t>,</w:t>
            </w:r>
          </w:ins>
        </w:sdtContent>
      </w:sdt>
      <w:r>
        <w:rPr>
          <w:rFonts w:ascii="Arial" w:eastAsia="Arial" w:hAnsi="Arial" w:cs="Arial"/>
        </w:rPr>
        <w:t xml:space="preserve"> E</w:t>
      </w:r>
      <w:sdt>
        <w:sdtPr>
          <w:tag w:val="goog_rdk_515"/>
          <w:id w:val="-1456008733"/>
        </w:sdtPr>
        <w:sdtContent>
          <w:ins w:id="673" w:author="Marie-Christine Rufener" w:date="2024-07-09T14:36:00Z">
            <w:r>
              <w:rPr>
                <w:rFonts w:ascii="Arial" w:eastAsia="Arial" w:hAnsi="Arial" w:cs="Arial"/>
              </w:rPr>
              <w:t>.</w:t>
            </w:r>
          </w:ins>
        </w:sdtContent>
      </w:sdt>
      <w:sdt>
        <w:sdtPr>
          <w:tag w:val="goog_rdk_516"/>
          <w:id w:val="1956600946"/>
        </w:sdtPr>
        <w:sdtContent>
          <w:del w:id="674" w:author="Marie-Christine Rufener" w:date="2024-07-09T14:36:00Z">
            <w:r>
              <w:rPr>
                <w:rFonts w:ascii="Arial" w:eastAsia="Arial" w:hAnsi="Arial" w:cs="Arial"/>
              </w:rPr>
              <w:delText>,</w:delText>
            </w:r>
          </w:del>
        </w:sdtContent>
      </w:sdt>
      <w:r>
        <w:rPr>
          <w:rFonts w:ascii="Arial" w:eastAsia="Arial" w:hAnsi="Arial" w:cs="Arial"/>
        </w:rPr>
        <w:t xml:space="preserve"> </w:t>
      </w:r>
      <w:sdt>
        <w:sdtPr>
          <w:tag w:val="goog_rdk_517"/>
          <w:id w:val="-505904006"/>
        </w:sdtPr>
        <w:sdtContent>
          <w:del w:id="675" w:author="Marie-Christine Rufener" w:date="2024-07-09T14:36:00Z">
            <w:r>
              <w:rPr>
                <w:rFonts w:ascii="Arial" w:eastAsia="Arial" w:hAnsi="Arial" w:cs="Arial"/>
              </w:rPr>
              <w:delText xml:space="preserve"> Frater</w:delText>
            </w:r>
          </w:del>
        </w:sdtContent>
      </w:sdt>
      <w:sdt>
        <w:sdtPr>
          <w:tag w:val="goog_rdk_518"/>
          <w:id w:val="-1250188237"/>
        </w:sdtPr>
        <w:sdtContent>
          <w:customXmlInsRangeStart w:id="676" w:author="Marie-Christine Rufener" w:date="2024-07-09T14:36:00Z"/>
          <w:sdt>
            <w:sdtPr>
              <w:tag w:val="goog_rdk_519"/>
              <w:id w:val="-1860348542"/>
            </w:sdtPr>
            <w:sdtContent>
              <w:customXmlInsRangeEnd w:id="676"/>
              <w:ins w:id="677" w:author="Marie-Christine Rufener" w:date="2024-07-09T14:36:00Z">
                <w:del w:id="678" w:author="Marie-Christine Rufener" w:date="2024-07-09T14:36:00Z">
                  <w:r>
                    <w:rPr>
                      <w:rFonts w:ascii="Arial" w:eastAsia="Arial" w:hAnsi="Arial" w:cs="Arial"/>
                    </w:rPr>
                    <w:delText>,</w:delText>
                  </w:r>
                </w:del>
              </w:ins>
              <w:customXmlInsRangeStart w:id="679" w:author="Marie-Christine Rufener" w:date="2024-07-09T14:36:00Z"/>
            </w:sdtContent>
          </w:sdt>
          <w:customXmlInsRangeEnd w:id="679"/>
        </w:sdtContent>
      </w:sdt>
      <w:sdt>
        <w:sdtPr>
          <w:tag w:val="goog_rdk_520"/>
          <w:id w:val="-1997566180"/>
        </w:sdtPr>
        <w:sdtContent>
          <w:del w:id="680" w:author="Marie-Christine Rufener" w:date="2024-07-09T14:36:00Z">
            <w:r>
              <w:rPr>
                <w:rFonts w:ascii="Arial" w:eastAsia="Arial" w:hAnsi="Arial" w:cs="Arial"/>
              </w:rPr>
              <w:delText xml:space="preserve">  J</w:delText>
            </w:r>
          </w:del>
        </w:sdtContent>
      </w:sdt>
      <w:sdt>
        <w:sdtPr>
          <w:tag w:val="goog_rdk_521"/>
          <w:id w:val="-920246819"/>
        </w:sdtPr>
        <w:sdtContent>
          <w:customXmlInsRangeStart w:id="681" w:author="Marie-Christine Rufener" w:date="2024-07-09T14:36:00Z"/>
          <w:sdt>
            <w:sdtPr>
              <w:tag w:val="goog_rdk_522"/>
              <w:id w:val="2126736072"/>
            </w:sdtPr>
            <w:sdtContent>
              <w:customXmlInsRangeEnd w:id="681"/>
              <w:ins w:id="682" w:author="Marie-Christine Rufener" w:date="2024-07-09T14:36:00Z">
                <w:del w:id="683" w:author="Marie-Christine Rufener" w:date="2024-07-09T14:36:00Z">
                  <w:r>
                    <w:rPr>
                      <w:rFonts w:ascii="Arial" w:eastAsia="Arial" w:hAnsi="Arial" w:cs="Arial"/>
                    </w:rPr>
                    <w:delText>.</w:delText>
                  </w:r>
                </w:del>
              </w:ins>
              <w:customXmlInsRangeStart w:id="684" w:author="Marie-Christine Rufener" w:date="2024-07-09T14:36:00Z"/>
            </w:sdtContent>
          </w:sdt>
          <w:customXmlInsRangeEnd w:id="684"/>
        </w:sdtContent>
      </w:sdt>
      <w:sdt>
        <w:sdtPr>
          <w:tag w:val="goog_rdk_523"/>
          <w:id w:val="-630475341"/>
        </w:sdtPr>
        <w:sdtContent>
          <w:del w:id="685" w:author="Marie-Christine Rufener" w:date="2024-07-09T14:36:00Z">
            <w:r>
              <w:rPr>
                <w:rFonts w:ascii="Arial" w:eastAsia="Arial" w:hAnsi="Arial" w:cs="Arial"/>
              </w:rPr>
              <w:delText xml:space="preserve">,  McLean  S,  </w:delText>
            </w:r>
          </w:del>
        </w:sdtContent>
      </w:sdt>
      <w:proofErr w:type="gramStart"/>
      <w:r>
        <w:rPr>
          <w:rFonts w:ascii="Arial" w:eastAsia="Arial" w:hAnsi="Arial" w:cs="Arial"/>
        </w:rPr>
        <w:t>et  al</w:t>
      </w:r>
      <w:proofErr w:type="gramEnd"/>
      <w:sdt>
        <w:sdtPr>
          <w:tag w:val="goog_rdk_524"/>
          <w:id w:val="-340852554"/>
        </w:sdtPr>
        <w:sdtContent>
          <w:ins w:id="686" w:author="Marie-Christine Rufener" w:date="2024-07-09T14:37:00Z">
            <w:r>
              <w:rPr>
                <w:rFonts w:ascii="Arial" w:eastAsia="Arial" w:hAnsi="Arial" w:cs="Arial"/>
              </w:rPr>
              <w:t>.</w:t>
            </w:r>
          </w:ins>
        </w:sdtContent>
      </w:sdt>
      <w:r>
        <w:rPr>
          <w:rFonts w:ascii="Arial" w:eastAsia="Arial" w:hAnsi="Arial" w:cs="Arial"/>
        </w:rPr>
        <w:t xml:space="preserve">  </w:t>
      </w:r>
      <w:sdt>
        <w:sdtPr>
          <w:tag w:val="goog_rdk_525"/>
          <w:id w:val="-1776631468"/>
        </w:sdtPr>
        <w:sdtContent>
          <w:del w:id="687" w:author="Marie-Christine Rufener" w:date="2024-07-09T14:38:00Z">
            <w:r>
              <w:rPr>
                <w:rFonts w:ascii="Arial" w:eastAsia="Arial" w:hAnsi="Arial" w:cs="Arial"/>
              </w:rPr>
              <w:delText xml:space="preserve">(2022)  </w:delText>
            </w:r>
          </w:del>
        </w:sdtContent>
      </w:sdt>
      <w:r>
        <w:rPr>
          <w:rFonts w:ascii="Arial" w:eastAsia="Arial" w:hAnsi="Arial" w:cs="Arial"/>
        </w:rPr>
        <w:t xml:space="preserve">Ukrainians  are  fleeing in droves. But they’re waiting more than 60 hours at the border. </w:t>
      </w:r>
      <w:sdt>
        <w:sdtPr>
          <w:tag w:val="goog_rdk_526"/>
          <w:id w:val="583963772"/>
        </w:sdtPr>
        <w:sdtContent>
          <w:ins w:id="688" w:author="Marie-Christine Rufener" w:date="2024-07-09T14:37:00Z">
            <w:r>
              <w:rPr>
                <w:rFonts w:ascii="Arial" w:eastAsia="Arial" w:hAnsi="Arial" w:cs="Arial"/>
              </w:rPr>
              <w:t xml:space="preserve">CNN Blog Network  </w:t>
            </w:r>
          </w:ins>
        </w:sdtContent>
      </w:sdt>
      <w:sdt>
        <w:sdtPr>
          <w:tag w:val="goog_rdk_527"/>
          <w:id w:val="-1272317389"/>
        </w:sdtPr>
        <w:sdtContent>
          <w:del w:id="689" w:author="Marie-Christine Rufener" w:date="2024-07-09T14:37:00Z">
            <w:r>
              <w:rPr>
                <w:rFonts w:ascii="Arial" w:eastAsia="Arial" w:hAnsi="Arial" w:cs="Arial"/>
              </w:rPr>
              <w:delText xml:space="preserve">Accessed  via  </w:delText>
            </w:r>
          </w:del>
        </w:sdtContent>
      </w:sdt>
      <w:hyperlink r:id="rId39">
        <w:r>
          <w:rPr>
            <w:rFonts w:ascii="Arial" w:eastAsia="Arial" w:hAnsi="Arial" w:cs="Arial"/>
            <w:color w:val="0000FF"/>
          </w:rPr>
          <w:t>https://edition.cnn.com/2022/02/26/europe/</w:t>
        </w:r>
      </w:hyperlink>
      <w:r>
        <w:rPr>
          <w:rFonts w:ascii="Arial" w:eastAsia="Arial" w:hAnsi="Arial" w:cs="Arial"/>
          <w:color w:val="0000FF"/>
        </w:rPr>
        <w:t xml:space="preserve"> </w:t>
      </w:r>
      <w:hyperlink r:id="rId40">
        <w:r>
          <w:rPr>
            <w:rFonts w:ascii="Arial" w:eastAsia="Arial" w:hAnsi="Arial" w:cs="Arial"/>
            <w:color w:val="0000FF"/>
          </w:rPr>
          <w:t>ukraine-russia-invasion-refugee-border-crossing-wait-kyiv-lviv-intl/index.html</w:t>
        </w:r>
      </w:hyperlink>
      <w:sdt>
        <w:sdtPr>
          <w:tag w:val="goog_rdk_528"/>
          <w:id w:val="-590161761"/>
        </w:sdtPr>
        <w:sdtContent>
          <w:ins w:id="690" w:author="Marie-Christine Rufener" w:date="2024-07-09T14:38:00Z">
            <w:r>
              <w:rPr>
                <w:rFonts w:ascii="Arial" w:eastAsia="Arial" w:hAnsi="Arial" w:cs="Arial"/>
                <w:color w:val="0000FF"/>
              </w:rPr>
              <w:t xml:space="preserve"> (2022).</w:t>
            </w:r>
          </w:ins>
        </w:sdtContent>
      </w:sdt>
    </w:p>
    <w:p w14:paraId="48172258" w14:textId="77777777" w:rsidR="00073438" w:rsidRDefault="00000000">
      <w:pPr>
        <w:widowControl w:val="0"/>
        <w:spacing w:before="280" w:after="280" w:line="240" w:lineRule="auto"/>
        <w:ind w:left="284" w:hanging="284"/>
        <w:rPr>
          <w:rFonts w:ascii="Arial" w:eastAsia="Arial" w:hAnsi="Arial" w:cs="Arial"/>
        </w:rPr>
      </w:pPr>
      <w:bookmarkStart w:id="691" w:name="_heading=h.17dp8vu" w:colFirst="0" w:colLast="0"/>
      <w:bookmarkEnd w:id="691"/>
      <w:r>
        <w:rPr>
          <w:rFonts w:ascii="Arial" w:eastAsia="Arial" w:hAnsi="Arial" w:cs="Arial"/>
        </w:rPr>
        <w:t>Cao</w:t>
      </w:r>
      <w:sdt>
        <w:sdtPr>
          <w:tag w:val="goog_rdk_529"/>
          <w:id w:val="-943537271"/>
        </w:sdtPr>
        <w:sdtContent>
          <w:ins w:id="692" w:author="Marie-Christine Rufener" w:date="2024-07-09T14:38:00Z">
            <w:r>
              <w:rPr>
                <w:rFonts w:ascii="Arial" w:eastAsia="Arial" w:hAnsi="Arial" w:cs="Arial"/>
              </w:rPr>
              <w:t>,</w:t>
            </w:r>
          </w:ins>
        </w:sdtContent>
      </w:sdt>
      <w:r>
        <w:rPr>
          <w:rFonts w:ascii="Arial" w:eastAsia="Arial" w:hAnsi="Arial" w:cs="Arial"/>
        </w:rPr>
        <w:t xml:space="preserve"> L</w:t>
      </w:r>
      <w:sdt>
        <w:sdtPr>
          <w:tag w:val="goog_rdk_530"/>
          <w:id w:val="-1260294588"/>
        </w:sdtPr>
        <w:sdtContent>
          <w:ins w:id="693" w:author="Marie-Christine Rufener" w:date="2024-07-09T14:38:00Z">
            <w:r>
              <w:rPr>
                <w:rFonts w:ascii="Arial" w:eastAsia="Arial" w:hAnsi="Arial" w:cs="Arial"/>
              </w:rPr>
              <w:t>.</w:t>
            </w:r>
          </w:ins>
        </w:sdtContent>
      </w:sdt>
      <w:r>
        <w:rPr>
          <w:rFonts w:ascii="Arial" w:eastAsia="Arial" w:hAnsi="Arial" w:cs="Arial"/>
        </w:rPr>
        <w:t>, Wang</w:t>
      </w:r>
      <w:sdt>
        <w:sdtPr>
          <w:tag w:val="goog_rdk_531"/>
          <w:id w:val="-1842693229"/>
        </w:sdtPr>
        <w:sdtContent>
          <w:ins w:id="694" w:author="Marie-Christine Rufener" w:date="2024-07-09T14:38:00Z">
            <w:r>
              <w:rPr>
                <w:rFonts w:ascii="Arial" w:eastAsia="Arial" w:hAnsi="Arial" w:cs="Arial"/>
              </w:rPr>
              <w:t>,</w:t>
            </w:r>
          </w:ins>
        </w:sdtContent>
      </w:sdt>
      <w:r>
        <w:rPr>
          <w:rFonts w:ascii="Arial" w:eastAsia="Arial" w:hAnsi="Arial" w:cs="Arial"/>
        </w:rPr>
        <w:t xml:space="preserve"> C</w:t>
      </w:r>
      <w:sdt>
        <w:sdtPr>
          <w:tag w:val="goog_rdk_532"/>
          <w:id w:val="1847365803"/>
        </w:sdtPr>
        <w:sdtContent>
          <w:ins w:id="695" w:author="Marie-Christine Rufener" w:date="2024-07-09T14:38:00Z">
            <w:r>
              <w:rPr>
                <w:rFonts w:ascii="Arial" w:eastAsia="Arial" w:hAnsi="Arial" w:cs="Arial"/>
              </w:rPr>
              <w:t>. &amp;</w:t>
            </w:r>
          </w:ins>
        </w:sdtContent>
      </w:sdt>
      <w:sdt>
        <w:sdtPr>
          <w:tag w:val="goog_rdk_533"/>
          <w:id w:val="1360163259"/>
        </w:sdtPr>
        <w:sdtContent>
          <w:del w:id="696" w:author="Marie-Christine Rufener" w:date="2024-07-09T14:38:00Z">
            <w:r>
              <w:rPr>
                <w:rFonts w:ascii="Arial" w:eastAsia="Arial" w:hAnsi="Arial" w:cs="Arial"/>
              </w:rPr>
              <w:delText>,</w:delText>
            </w:r>
          </w:del>
        </w:sdtContent>
      </w:sdt>
      <w:r>
        <w:rPr>
          <w:rFonts w:ascii="Arial" w:eastAsia="Arial" w:hAnsi="Arial" w:cs="Arial"/>
        </w:rPr>
        <w:t xml:space="preserve"> Li</w:t>
      </w:r>
      <w:sdt>
        <w:sdtPr>
          <w:tag w:val="goog_rdk_534"/>
          <w:id w:val="2042164163"/>
        </w:sdtPr>
        <w:sdtContent>
          <w:ins w:id="697" w:author="Marie-Christine Rufener" w:date="2024-07-09T14:38:00Z">
            <w:r>
              <w:rPr>
                <w:rFonts w:ascii="Arial" w:eastAsia="Arial" w:hAnsi="Arial" w:cs="Arial"/>
              </w:rPr>
              <w:t>,</w:t>
            </w:r>
          </w:ins>
        </w:sdtContent>
      </w:sdt>
      <w:r>
        <w:rPr>
          <w:rFonts w:ascii="Arial" w:eastAsia="Arial" w:hAnsi="Arial" w:cs="Arial"/>
        </w:rPr>
        <w:t xml:space="preserve"> J</w:t>
      </w:r>
      <w:sdt>
        <w:sdtPr>
          <w:tag w:val="goog_rdk_535"/>
          <w:id w:val="-615143279"/>
        </w:sdtPr>
        <w:sdtContent>
          <w:ins w:id="698" w:author="Marie-Christine Rufener" w:date="2024-07-09T14:38:00Z">
            <w:r>
              <w:rPr>
                <w:rFonts w:ascii="Arial" w:eastAsia="Arial" w:hAnsi="Arial" w:cs="Arial"/>
              </w:rPr>
              <w:t>.</w:t>
            </w:r>
          </w:ins>
        </w:sdtContent>
      </w:sdt>
      <w:r>
        <w:rPr>
          <w:rFonts w:ascii="Arial" w:eastAsia="Arial" w:hAnsi="Arial" w:cs="Arial"/>
        </w:rPr>
        <w:t xml:space="preserve"> </w:t>
      </w:r>
      <w:sdt>
        <w:sdtPr>
          <w:tag w:val="goog_rdk_536"/>
          <w:id w:val="530393658"/>
        </w:sdtPr>
        <w:sdtContent>
          <w:del w:id="699" w:author="Marie-Christine Rufener" w:date="2024-07-09T14:38:00Z">
            <w:r>
              <w:rPr>
                <w:rFonts w:ascii="Arial" w:eastAsia="Arial" w:hAnsi="Arial" w:cs="Arial"/>
              </w:rPr>
              <w:delText xml:space="preserve">(2016) </w:delText>
            </w:r>
          </w:del>
        </w:sdtContent>
      </w:sdt>
      <w:r>
        <w:rPr>
          <w:rFonts w:ascii="Arial" w:eastAsia="Arial" w:hAnsi="Arial" w:cs="Arial"/>
        </w:rPr>
        <w:t>Vehicle detection from highway satellite images via transfer learning. Inform</w:t>
      </w:r>
      <w:sdt>
        <w:sdtPr>
          <w:tag w:val="goog_rdk_537"/>
          <w:id w:val="1003937433"/>
        </w:sdtPr>
        <w:sdtContent>
          <w:ins w:id="700" w:author="Marie-Christine Rufener" w:date="2024-07-09T14:39:00Z">
            <w:r>
              <w:rPr>
                <w:rFonts w:ascii="Arial" w:eastAsia="Arial" w:hAnsi="Arial" w:cs="Arial"/>
              </w:rPr>
              <w:t>.</w:t>
            </w:r>
          </w:ins>
        </w:sdtContent>
      </w:sdt>
      <w:sdt>
        <w:sdtPr>
          <w:tag w:val="goog_rdk_538"/>
          <w:id w:val="-183133976"/>
        </w:sdtPr>
        <w:sdtContent>
          <w:del w:id="701" w:author="Marie-Christine Rufener" w:date="2024-07-09T14:39:00Z">
            <w:r>
              <w:rPr>
                <w:rFonts w:ascii="Arial" w:eastAsia="Arial" w:hAnsi="Arial" w:cs="Arial"/>
              </w:rPr>
              <w:delText>ation</w:delText>
            </w:r>
          </w:del>
        </w:sdtContent>
      </w:sdt>
      <w:r>
        <w:rPr>
          <w:rFonts w:ascii="Arial" w:eastAsia="Arial" w:hAnsi="Arial" w:cs="Arial"/>
        </w:rPr>
        <w:t xml:space="preserve"> </w:t>
      </w:r>
      <w:sdt>
        <w:sdtPr>
          <w:tag w:val="goog_rdk_539"/>
          <w:id w:val="1302814136"/>
        </w:sdtPr>
        <w:sdtContent>
          <w:ins w:id="702" w:author="Marie-Christine Rufener" w:date="2024-07-09T14:39:00Z">
            <w:r>
              <w:rPr>
                <w:rFonts w:ascii="Arial" w:eastAsia="Arial" w:hAnsi="Arial" w:cs="Arial"/>
              </w:rPr>
              <w:t>S</w:t>
            </w:r>
          </w:ins>
        </w:sdtContent>
      </w:sdt>
      <w:sdt>
        <w:sdtPr>
          <w:tag w:val="goog_rdk_540"/>
          <w:id w:val="-1038806679"/>
        </w:sdtPr>
        <w:sdtContent>
          <w:del w:id="703" w:author="Marie-Christine Rufener" w:date="2024-07-09T14:39:00Z">
            <w:r>
              <w:rPr>
                <w:rFonts w:ascii="Arial" w:eastAsia="Arial" w:hAnsi="Arial" w:cs="Arial"/>
              </w:rPr>
              <w:delText>s</w:delText>
            </w:r>
          </w:del>
        </w:sdtContent>
      </w:sdt>
      <w:r>
        <w:rPr>
          <w:rFonts w:ascii="Arial" w:eastAsia="Arial" w:hAnsi="Arial" w:cs="Arial"/>
        </w:rPr>
        <w:t>ci</w:t>
      </w:r>
      <w:sdt>
        <w:sdtPr>
          <w:tag w:val="goog_rdk_541"/>
          <w:id w:val="910589674"/>
        </w:sdtPr>
        <w:sdtContent>
          <w:ins w:id="704" w:author="Marie-Christine Rufener" w:date="2024-07-09T14:39:00Z">
            <w:r>
              <w:rPr>
                <w:rFonts w:ascii="Arial" w:eastAsia="Arial" w:hAnsi="Arial" w:cs="Arial"/>
              </w:rPr>
              <w:t>.</w:t>
            </w:r>
          </w:ins>
        </w:sdtContent>
      </w:sdt>
      <w:sdt>
        <w:sdtPr>
          <w:tag w:val="goog_rdk_542"/>
          <w:id w:val="1147627490"/>
        </w:sdtPr>
        <w:sdtContent>
          <w:del w:id="705" w:author="Marie-Christine Rufener" w:date="2024-07-09T14:39:00Z">
            <w:r>
              <w:rPr>
                <w:rFonts w:ascii="Arial" w:eastAsia="Arial" w:hAnsi="Arial" w:cs="Arial"/>
              </w:rPr>
              <w:delText>ences</w:delText>
            </w:r>
          </w:del>
        </w:sdtContent>
      </w:sdt>
      <w:r>
        <w:rPr>
          <w:rFonts w:ascii="Arial" w:eastAsia="Arial" w:hAnsi="Arial" w:cs="Arial"/>
        </w:rPr>
        <w:t xml:space="preserve"> </w:t>
      </w:r>
      <w:sdt>
        <w:sdtPr>
          <w:tag w:val="goog_rdk_543"/>
          <w:id w:val="-1764596946"/>
        </w:sdtPr>
        <w:sdtContent>
          <w:r>
            <w:rPr>
              <w:rFonts w:ascii="Arial" w:eastAsia="Arial" w:hAnsi="Arial" w:cs="Arial"/>
              <w:b/>
              <w:rPrChange w:id="706" w:author="Marie-Christine Rufener" w:date="2024-07-09T14:39:00Z">
                <w:rPr>
                  <w:rFonts w:ascii="Arial" w:eastAsia="Arial" w:hAnsi="Arial" w:cs="Arial"/>
                </w:rPr>
              </w:rPrChange>
            </w:rPr>
            <w:t>366</w:t>
          </w:r>
        </w:sdtContent>
      </w:sdt>
      <w:sdt>
        <w:sdtPr>
          <w:tag w:val="goog_rdk_544"/>
          <w:id w:val="-402606405"/>
        </w:sdtPr>
        <w:sdtContent>
          <w:sdt>
            <w:sdtPr>
              <w:tag w:val="goog_rdk_545"/>
              <w:id w:val="551747695"/>
            </w:sdtPr>
            <w:sdtContent>
              <w:ins w:id="707" w:author="Marie-Christine Rufener" w:date="2024-07-09T14:39:00Z">
                <w:r>
                  <w:rPr>
                    <w:rFonts w:ascii="Arial" w:eastAsia="Arial" w:hAnsi="Arial" w:cs="Arial"/>
                    <w:b/>
                    <w:rPrChange w:id="708" w:author="Marie-Christine Rufener" w:date="2024-07-09T14:39:00Z">
                      <w:rPr>
                        <w:rFonts w:ascii="Arial" w:eastAsia="Arial" w:hAnsi="Arial" w:cs="Arial"/>
                      </w:rPr>
                    </w:rPrChange>
                  </w:rPr>
                  <w:t>,</w:t>
                </w:r>
              </w:ins>
            </w:sdtContent>
          </w:sdt>
        </w:sdtContent>
      </w:sdt>
      <w:sdt>
        <w:sdtPr>
          <w:tag w:val="goog_rdk_546"/>
          <w:id w:val="-2054229943"/>
        </w:sdtPr>
        <w:sdtContent>
          <w:del w:id="709" w:author="Marie-Christine Rufener" w:date="2024-07-09T14:39:00Z">
            <w:r>
              <w:rPr>
                <w:rFonts w:ascii="Arial" w:eastAsia="Arial" w:hAnsi="Arial" w:cs="Arial"/>
              </w:rPr>
              <w:delText>:</w:delText>
            </w:r>
          </w:del>
        </w:sdtContent>
      </w:sdt>
      <w:sdt>
        <w:sdtPr>
          <w:tag w:val="goog_rdk_547"/>
          <w:id w:val="-1618826640"/>
        </w:sdtPr>
        <w:sdtContent>
          <w:ins w:id="710" w:author="Marie-Christine Rufener" w:date="2024-07-09T14:39:00Z">
            <w:r>
              <w:rPr>
                <w:rFonts w:ascii="Arial" w:eastAsia="Arial" w:hAnsi="Arial" w:cs="Arial"/>
              </w:rPr>
              <w:t xml:space="preserve"> </w:t>
            </w:r>
          </w:ins>
        </w:sdtContent>
      </w:sdt>
      <w:r>
        <w:rPr>
          <w:rFonts w:ascii="Arial" w:eastAsia="Arial" w:hAnsi="Arial" w:cs="Arial"/>
        </w:rPr>
        <w:t>177–187</w:t>
      </w:r>
      <w:sdt>
        <w:sdtPr>
          <w:tag w:val="goog_rdk_548"/>
          <w:id w:val="-130479988"/>
        </w:sdtPr>
        <w:sdtContent>
          <w:ins w:id="711" w:author="Marie-Christine Rufener" w:date="2024-07-09T14:39:00Z">
            <w:r>
              <w:rPr>
                <w:rFonts w:ascii="Arial" w:eastAsia="Arial" w:hAnsi="Arial" w:cs="Arial"/>
              </w:rPr>
              <w:t xml:space="preserve">; </w:t>
            </w:r>
            <w:r>
              <w:fldChar w:fldCharType="begin"/>
            </w:r>
            <w:r>
              <w:instrText>HYPERLINK "https://doi.org/10.1016/j.ins.2016.01.004"</w:instrText>
            </w:r>
            <w:r>
              <w:fldChar w:fldCharType="separate"/>
            </w:r>
            <w:r>
              <w:rPr>
                <w:rFonts w:ascii="Arial" w:eastAsia="Arial" w:hAnsi="Arial" w:cs="Arial"/>
              </w:rPr>
              <w:t>https://doi.org/10.1016/j.ins.2016.01.004</w:t>
            </w:r>
            <w:r>
              <w:fldChar w:fldCharType="end"/>
            </w:r>
            <w:r>
              <w:rPr>
                <w:rFonts w:ascii="Arial" w:eastAsia="Arial" w:hAnsi="Arial" w:cs="Arial"/>
              </w:rPr>
              <w:t xml:space="preserve"> (2016).</w:t>
            </w:r>
          </w:ins>
        </w:sdtContent>
      </w:sdt>
    </w:p>
    <w:p w14:paraId="3A8D6874" w14:textId="77777777" w:rsidR="00073438" w:rsidRDefault="00000000">
      <w:pPr>
        <w:widowControl w:val="0"/>
        <w:spacing w:before="280" w:after="280" w:line="240" w:lineRule="auto"/>
        <w:ind w:left="284" w:hanging="284"/>
        <w:rPr>
          <w:rFonts w:ascii="Arial" w:eastAsia="Arial" w:hAnsi="Arial" w:cs="Arial"/>
        </w:rPr>
      </w:pPr>
      <w:bookmarkStart w:id="712" w:name="_heading=h.3rdcrjn" w:colFirst="0" w:colLast="0"/>
      <w:bookmarkEnd w:id="712"/>
      <w:r>
        <w:rPr>
          <w:rFonts w:ascii="Arial" w:eastAsia="Arial" w:hAnsi="Arial" w:cs="Arial"/>
        </w:rPr>
        <w:t>Cao</w:t>
      </w:r>
      <w:sdt>
        <w:sdtPr>
          <w:tag w:val="goog_rdk_549"/>
          <w:id w:val="887536410"/>
        </w:sdtPr>
        <w:sdtContent>
          <w:ins w:id="713" w:author="Marie-Christine Rufener" w:date="2024-07-09T14:40:00Z">
            <w:r>
              <w:rPr>
                <w:rFonts w:ascii="Arial" w:eastAsia="Arial" w:hAnsi="Arial" w:cs="Arial"/>
              </w:rPr>
              <w:t>,</w:t>
            </w:r>
          </w:ins>
        </w:sdtContent>
      </w:sdt>
      <w:r>
        <w:rPr>
          <w:rFonts w:ascii="Arial" w:eastAsia="Arial" w:hAnsi="Arial" w:cs="Arial"/>
        </w:rPr>
        <w:t xml:space="preserve"> L</w:t>
      </w:r>
      <w:sdt>
        <w:sdtPr>
          <w:tag w:val="goog_rdk_550"/>
          <w:id w:val="1169671907"/>
        </w:sdtPr>
        <w:sdtContent>
          <w:ins w:id="714" w:author="Marie-Christine Rufener" w:date="2024-07-09T14:40:00Z">
            <w:r>
              <w:rPr>
                <w:rFonts w:ascii="Arial" w:eastAsia="Arial" w:hAnsi="Arial" w:cs="Arial"/>
              </w:rPr>
              <w:t>.</w:t>
            </w:r>
          </w:ins>
        </w:sdtContent>
      </w:sdt>
      <w:r>
        <w:rPr>
          <w:rFonts w:ascii="Arial" w:eastAsia="Arial" w:hAnsi="Arial" w:cs="Arial"/>
        </w:rPr>
        <w:t xml:space="preserve">, </w:t>
      </w:r>
      <w:sdt>
        <w:sdtPr>
          <w:tag w:val="goog_rdk_551"/>
          <w:id w:val="1778523710"/>
        </w:sdtPr>
        <w:sdtContent>
          <w:del w:id="715" w:author="Marie-Christine Rufener" w:date="2024-07-09T14:40:00Z">
            <w:r>
              <w:rPr>
                <w:rFonts w:ascii="Arial" w:eastAsia="Arial" w:hAnsi="Arial" w:cs="Arial"/>
              </w:rPr>
              <w:delText>Luo</w:delText>
            </w:r>
          </w:del>
        </w:sdtContent>
      </w:sdt>
      <w:sdt>
        <w:sdtPr>
          <w:tag w:val="goog_rdk_552"/>
          <w:id w:val="-1280942926"/>
        </w:sdtPr>
        <w:sdtContent>
          <w:customXmlInsRangeStart w:id="716" w:author="Marie-Christine Rufener" w:date="2024-07-09T14:40:00Z"/>
          <w:sdt>
            <w:sdtPr>
              <w:tag w:val="goog_rdk_553"/>
              <w:id w:val="-1940750210"/>
            </w:sdtPr>
            <w:sdtContent>
              <w:customXmlInsRangeEnd w:id="716"/>
              <w:ins w:id="717" w:author="Marie-Christine Rufener" w:date="2024-07-09T14:40:00Z">
                <w:del w:id="718" w:author="Marie-Christine Rufener" w:date="2024-07-09T14:40:00Z">
                  <w:r>
                    <w:rPr>
                      <w:rFonts w:ascii="Arial" w:eastAsia="Arial" w:hAnsi="Arial" w:cs="Arial"/>
                    </w:rPr>
                    <w:delText>,</w:delText>
                  </w:r>
                </w:del>
              </w:ins>
              <w:customXmlInsRangeStart w:id="719" w:author="Marie-Christine Rufener" w:date="2024-07-09T14:40:00Z"/>
            </w:sdtContent>
          </w:sdt>
          <w:customXmlInsRangeEnd w:id="719"/>
        </w:sdtContent>
      </w:sdt>
      <w:sdt>
        <w:sdtPr>
          <w:tag w:val="goog_rdk_554"/>
          <w:id w:val="1998220539"/>
        </w:sdtPr>
        <w:sdtContent>
          <w:del w:id="720" w:author="Marie-Christine Rufener" w:date="2024-07-09T14:40:00Z">
            <w:r>
              <w:rPr>
                <w:rFonts w:ascii="Arial" w:eastAsia="Arial" w:hAnsi="Arial" w:cs="Arial"/>
              </w:rPr>
              <w:delText xml:space="preserve"> F</w:delText>
            </w:r>
          </w:del>
        </w:sdtContent>
      </w:sdt>
      <w:sdt>
        <w:sdtPr>
          <w:tag w:val="goog_rdk_555"/>
          <w:id w:val="-278727648"/>
        </w:sdtPr>
        <w:sdtContent>
          <w:customXmlInsRangeStart w:id="721" w:author="Marie-Christine Rufener" w:date="2024-07-09T14:40:00Z"/>
          <w:sdt>
            <w:sdtPr>
              <w:tag w:val="goog_rdk_556"/>
              <w:id w:val="635311293"/>
            </w:sdtPr>
            <w:sdtContent>
              <w:customXmlInsRangeEnd w:id="721"/>
              <w:ins w:id="722" w:author="Marie-Christine Rufener" w:date="2024-07-09T14:40:00Z">
                <w:del w:id="723" w:author="Marie-Christine Rufener" w:date="2024-07-09T14:40:00Z">
                  <w:r>
                    <w:rPr>
                      <w:rFonts w:ascii="Arial" w:eastAsia="Arial" w:hAnsi="Arial" w:cs="Arial"/>
                    </w:rPr>
                    <w:delText>. &amp;</w:delText>
                  </w:r>
                </w:del>
              </w:ins>
              <w:customXmlInsRangeStart w:id="724" w:author="Marie-Christine Rufener" w:date="2024-07-09T14:40:00Z"/>
            </w:sdtContent>
          </w:sdt>
          <w:customXmlInsRangeEnd w:id="724"/>
        </w:sdtContent>
      </w:sdt>
      <w:sdt>
        <w:sdtPr>
          <w:tag w:val="goog_rdk_557"/>
          <w:id w:val="-835078658"/>
        </w:sdtPr>
        <w:sdtContent>
          <w:del w:id="725" w:author="Marie-Christine Rufener" w:date="2024-07-09T14:40:00Z">
            <w:r>
              <w:rPr>
                <w:rFonts w:ascii="Arial" w:eastAsia="Arial" w:hAnsi="Arial" w:cs="Arial"/>
              </w:rPr>
              <w:delText xml:space="preserve">, Chen L, </w:delText>
            </w:r>
          </w:del>
        </w:sdtContent>
      </w:sdt>
      <w:r>
        <w:rPr>
          <w:rFonts w:ascii="Arial" w:eastAsia="Arial" w:hAnsi="Arial" w:cs="Arial"/>
        </w:rPr>
        <w:t>et al</w:t>
      </w:r>
      <w:sdt>
        <w:sdtPr>
          <w:tag w:val="goog_rdk_558"/>
          <w:id w:val="722177610"/>
        </w:sdtPr>
        <w:sdtContent>
          <w:ins w:id="726" w:author="Marie-Christine Rufener" w:date="2024-07-09T14:41:00Z">
            <w:r>
              <w:rPr>
                <w:rFonts w:ascii="Arial" w:eastAsia="Arial" w:hAnsi="Arial" w:cs="Arial"/>
              </w:rPr>
              <w:t>.</w:t>
            </w:r>
          </w:ins>
        </w:sdtContent>
      </w:sdt>
      <w:r>
        <w:rPr>
          <w:rFonts w:ascii="Arial" w:eastAsia="Arial" w:hAnsi="Arial" w:cs="Arial"/>
        </w:rPr>
        <w:t xml:space="preserve"> </w:t>
      </w:r>
      <w:sdt>
        <w:sdtPr>
          <w:tag w:val="goog_rdk_559"/>
          <w:id w:val="188339926"/>
        </w:sdtPr>
        <w:sdtContent>
          <w:del w:id="727" w:author="Marie-Christine Rufener" w:date="2024-07-09T14:41:00Z">
            <w:r>
              <w:rPr>
                <w:rFonts w:ascii="Arial" w:eastAsia="Arial" w:hAnsi="Arial" w:cs="Arial"/>
              </w:rPr>
              <w:delText xml:space="preserve">(2017) </w:delText>
            </w:r>
          </w:del>
        </w:sdtContent>
      </w:sdt>
      <w:r>
        <w:rPr>
          <w:rFonts w:ascii="Arial" w:eastAsia="Arial" w:hAnsi="Arial" w:cs="Arial"/>
        </w:rPr>
        <w:t>Weakly supervised vehicle detection in satellite images via multi-instance discriminative learning. Pattern Recogn</w:t>
      </w:r>
      <w:sdt>
        <w:sdtPr>
          <w:tag w:val="goog_rdk_560"/>
          <w:id w:val="717159813"/>
        </w:sdtPr>
        <w:sdtContent>
          <w:ins w:id="728" w:author="Marie-Christine Rufener" w:date="2024-07-09T14:42:00Z">
            <w:r>
              <w:rPr>
                <w:rFonts w:ascii="Arial" w:eastAsia="Arial" w:hAnsi="Arial" w:cs="Arial"/>
              </w:rPr>
              <w:t>.</w:t>
            </w:r>
          </w:ins>
        </w:sdtContent>
      </w:sdt>
      <w:sdt>
        <w:sdtPr>
          <w:tag w:val="goog_rdk_561"/>
          <w:id w:val="1297418599"/>
        </w:sdtPr>
        <w:sdtContent>
          <w:del w:id="729" w:author="Marie-Christine Rufener" w:date="2024-07-09T14:42:00Z">
            <w:r>
              <w:rPr>
                <w:rFonts w:ascii="Arial" w:eastAsia="Arial" w:hAnsi="Arial" w:cs="Arial"/>
              </w:rPr>
              <w:delText>ition</w:delText>
            </w:r>
          </w:del>
        </w:sdtContent>
      </w:sdt>
      <w:r>
        <w:rPr>
          <w:rFonts w:ascii="Arial" w:eastAsia="Arial" w:hAnsi="Arial" w:cs="Arial"/>
        </w:rPr>
        <w:t xml:space="preserve"> 64</w:t>
      </w:r>
      <w:sdt>
        <w:sdtPr>
          <w:tag w:val="goog_rdk_562"/>
          <w:id w:val="-92318292"/>
        </w:sdtPr>
        <w:sdtContent>
          <w:ins w:id="730" w:author="Marie-Christine Rufener" w:date="2024-07-09T14:42:00Z">
            <w:r>
              <w:rPr>
                <w:rFonts w:ascii="Arial" w:eastAsia="Arial" w:hAnsi="Arial" w:cs="Arial"/>
              </w:rPr>
              <w:t xml:space="preserve">, </w:t>
            </w:r>
          </w:ins>
        </w:sdtContent>
      </w:sdt>
      <w:sdt>
        <w:sdtPr>
          <w:tag w:val="goog_rdk_563"/>
          <w:id w:val="-235704256"/>
        </w:sdtPr>
        <w:sdtContent>
          <w:del w:id="731" w:author="Marie-Christine Rufener" w:date="2024-07-09T14:42:00Z">
            <w:r>
              <w:rPr>
                <w:rFonts w:ascii="Arial" w:eastAsia="Arial" w:hAnsi="Arial" w:cs="Arial"/>
              </w:rPr>
              <w:delText>:</w:delText>
            </w:r>
          </w:del>
        </w:sdtContent>
      </w:sdt>
      <w:r>
        <w:rPr>
          <w:rFonts w:ascii="Arial" w:eastAsia="Arial" w:hAnsi="Arial" w:cs="Arial"/>
        </w:rPr>
        <w:t>417–424</w:t>
      </w:r>
      <w:sdt>
        <w:sdtPr>
          <w:tag w:val="goog_rdk_564"/>
          <w:id w:val="-1803529324"/>
        </w:sdtPr>
        <w:sdtContent>
          <w:ins w:id="732" w:author="Marie-Christine Rufener" w:date="2024-07-09T14:42:00Z">
            <w:r>
              <w:rPr>
                <w:rFonts w:ascii="Arial" w:eastAsia="Arial" w:hAnsi="Arial" w:cs="Arial"/>
              </w:rPr>
              <w:t xml:space="preserve">; </w:t>
            </w:r>
            <w:r>
              <w:fldChar w:fldCharType="begin"/>
            </w:r>
            <w:r>
              <w:instrText>HYPERLINK "https://doi.org/10.1016/j.patcog.2016.10.033"</w:instrText>
            </w:r>
            <w:r>
              <w:fldChar w:fldCharType="separate"/>
            </w:r>
            <w:r>
              <w:rPr>
                <w:rFonts w:ascii="Arial" w:eastAsia="Arial" w:hAnsi="Arial" w:cs="Arial"/>
              </w:rPr>
              <w:t>https://doi.org/10.1016/j.patcog.2016.10.033</w:t>
            </w:r>
            <w:r>
              <w:fldChar w:fldCharType="end"/>
            </w:r>
            <w:r>
              <w:rPr>
                <w:rFonts w:ascii="Arial" w:eastAsia="Arial" w:hAnsi="Arial" w:cs="Arial"/>
              </w:rPr>
              <w:t xml:space="preserve"> (2017).</w:t>
            </w:r>
          </w:ins>
        </w:sdtContent>
      </w:sdt>
    </w:p>
    <w:sdt>
      <w:sdtPr>
        <w:tag w:val="goog_rdk_582"/>
        <w:id w:val="-320043447"/>
      </w:sdtPr>
      <w:sdtContent>
        <w:p w14:paraId="5DED05DA" w14:textId="77777777" w:rsidR="00073438" w:rsidRDefault="00000000">
          <w:pPr>
            <w:widowControl w:val="0"/>
            <w:spacing w:before="280" w:after="280" w:line="240" w:lineRule="auto"/>
            <w:ind w:left="284" w:hanging="284"/>
            <w:rPr>
              <w:del w:id="733" w:author="Marie-Christine Rufener" w:date="2024-07-09T16:54:00Z"/>
              <w:rFonts w:ascii="Arial" w:eastAsia="Arial" w:hAnsi="Arial" w:cs="Arial"/>
              <w:color w:val="0000FF"/>
            </w:rPr>
          </w:pPr>
          <w:r>
            <w:rPr>
              <w:rFonts w:ascii="Arial" w:eastAsia="Arial" w:hAnsi="Arial" w:cs="Arial"/>
            </w:rPr>
            <w:t>Checchi</w:t>
          </w:r>
          <w:sdt>
            <w:sdtPr>
              <w:tag w:val="goog_rdk_565"/>
              <w:id w:val="-1615128716"/>
            </w:sdtPr>
            <w:sdtContent>
              <w:ins w:id="734" w:author="Marie-Christine Rufener" w:date="2024-07-09T14:43:00Z">
                <w:r>
                  <w:rPr>
                    <w:rFonts w:ascii="Arial" w:eastAsia="Arial" w:hAnsi="Arial" w:cs="Arial"/>
                  </w:rPr>
                  <w:t>,</w:t>
                </w:r>
              </w:ins>
            </w:sdtContent>
          </w:sdt>
          <w:r>
            <w:rPr>
              <w:rFonts w:ascii="Arial" w:eastAsia="Arial" w:hAnsi="Arial" w:cs="Arial"/>
            </w:rPr>
            <w:t xml:space="preserve"> F</w:t>
          </w:r>
          <w:sdt>
            <w:sdtPr>
              <w:tag w:val="goog_rdk_566"/>
              <w:id w:val="163210478"/>
            </w:sdtPr>
            <w:sdtContent>
              <w:ins w:id="735" w:author="Marie-Christine Rufener" w:date="2024-07-09T14:43:00Z">
                <w:r>
                  <w:rPr>
                    <w:rFonts w:ascii="Arial" w:eastAsia="Arial" w:hAnsi="Arial" w:cs="Arial"/>
                  </w:rPr>
                  <w:t xml:space="preserve">. </w:t>
                </w:r>
              </w:ins>
            </w:sdtContent>
          </w:sdt>
          <w:sdt>
            <w:sdtPr>
              <w:tag w:val="goog_rdk_567"/>
              <w:id w:val="1161896424"/>
            </w:sdtPr>
            <w:sdtContent>
              <w:del w:id="736" w:author="Marie-Christine Rufener" w:date="2024-07-09T14:43:00Z">
                <w:r>
                  <w:rPr>
                    <w:rFonts w:ascii="Arial" w:eastAsia="Arial" w:hAnsi="Arial" w:cs="Arial"/>
                  </w:rPr>
                  <w:delText>, Warsame</w:delText>
                </w:r>
              </w:del>
            </w:sdtContent>
          </w:sdt>
          <w:sdt>
            <w:sdtPr>
              <w:tag w:val="goog_rdk_568"/>
              <w:id w:val="1285235222"/>
            </w:sdtPr>
            <w:sdtContent>
              <w:customXmlInsRangeStart w:id="737" w:author="Marie-Christine Rufener" w:date="2024-07-09T14:43:00Z"/>
              <w:sdt>
                <w:sdtPr>
                  <w:tag w:val="goog_rdk_569"/>
                  <w:id w:val="328031936"/>
                </w:sdtPr>
                <w:sdtContent>
                  <w:customXmlInsRangeEnd w:id="737"/>
                  <w:ins w:id="738" w:author="Marie-Christine Rufener" w:date="2024-07-09T14:43:00Z">
                    <w:del w:id="739" w:author="Marie-Christine Rufener" w:date="2024-07-09T14:43:00Z">
                      <w:r>
                        <w:rPr>
                          <w:rFonts w:ascii="Arial" w:eastAsia="Arial" w:hAnsi="Arial" w:cs="Arial"/>
                        </w:rPr>
                        <w:delText>,</w:delText>
                      </w:r>
                    </w:del>
                  </w:ins>
                  <w:customXmlInsRangeStart w:id="740" w:author="Marie-Christine Rufener" w:date="2024-07-09T14:43:00Z"/>
                </w:sdtContent>
              </w:sdt>
              <w:customXmlInsRangeEnd w:id="740"/>
            </w:sdtContent>
          </w:sdt>
          <w:sdt>
            <w:sdtPr>
              <w:tag w:val="goog_rdk_570"/>
              <w:id w:val="-453254685"/>
            </w:sdtPr>
            <w:sdtContent>
              <w:del w:id="741" w:author="Marie-Christine Rufener" w:date="2024-07-09T14:43:00Z">
                <w:r>
                  <w:rPr>
                    <w:rFonts w:ascii="Arial" w:eastAsia="Arial" w:hAnsi="Arial" w:cs="Arial"/>
                  </w:rPr>
                  <w:delText xml:space="preserve"> A</w:delText>
                </w:r>
              </w:del>
            </w:sdtContent>
          </w:sdt>
          <w:sdt>
            <w:sdtPr>
              <w:tag w:val="goog_rdk_571"/>
              <w:id w:val="259730433"/>
            </w:sdtPr>
            <w:sdtContent>
              <w:customXmlInsRangeStart w:id="742" w:author="Marie-Christine Rufener" w:date="2024-07-09T14:43:00Z"/>
              <w:sdt>
                <w:sdtPr>
                  <w:tag w:val="goog_rdk_572"/>
                  <w:id w:val="791490902"/>
                </w:sdtPr>
                <w:sdtContent>
                  <w:customXmlInsRangeEnd w:id="742"/>
                  <w:ins w:id="743" w:author="Marie-Christine Rufener" w:date="2024-07-09T14:43:00Z">
                    <w:del w:id="744" w:author="Marie-Christine Rufener" w:date="2024-07-09T14:43:00Z">
                      <w:r>
                        <w:rPr>
                          <w:rFonts w:ascii="Arial" w:eastAsia="Arial" w:hAnsi="Arial" w:cs="Arial"/>
                        </w:rPr>
                        <w:delText>.</w:delText>
                      </w:r>
                    </w:del>
                  </w:ins>
                  <w:customXmlInsRangeStart w:id="745" w:author="Marie-Christine Rufener" w:date="2024-07-09T14:43:00Z"/>
                </w:sdtContent>
              </w:sdt>
              <w:customXmlInsRangeEnd w:id="745"/>
            </w:sdtContent>
          </w:sdt>
          <w:sdt>
            <w:sdtPr>
              <w:tag w:val="goog_rdk_573"/>
              <w:id w:val="-2096853198"/>
            </w:sdtPr>
            <w:sdtContent>
              <w:del w:id="746" w:author="Marie-Christine Rufener" w:date="2024-07-09T14:43:00Z">
                <w:r>
                  <w:rPr>
                    <w:rFonts w:ascii="Arial" w:eastAsia="Arial" w:hAnsi="Arial" w:cs="Arial"/>
                  </w:rPr>
                  <w:delText xml:space="preserve">, Treacy-Wong V, </w:delText>
                </w:r>
              </w:del>
            </w:sdtContent>
          </w:sdt>
          <w:r>
            <w:rPr>
              <w:rFonts w:ascii="Arial" w:eastAsia="Arial" w:hAnsi="Arial" w:cs="Arial"/>
            </w:rPr>
            <w:t>et al</w:t>
          </w:r>
          <w:sdt>
            <w:sdtPr>
              <w:tag w:val="goog_rdk_574"/>
              <w:id w:val="-922255535"/>
            </w:sdtPr>
            <w:sdtContent>
              <w:ins w:id="747" w:author="Marie-Christine Rufener" w:date="2024-07-09T14:44:00Z">
                <w:r>
                  <w:rPr>
                    <w:rFonts w:ascii="Arial" w:eastAsia="Arial" w:hAnsi="Arial" w:cs="Arial"/>
                  </w:rPr>
                  <w:t>.</w:t>
                </w:r>
              </w:ins>
            </w:sdtContent>
          </w:sdt>
          <w:r>
            <w:rPr>
              <w:rFonts w:ascii="Arial" w:eastAsia="Arial" w:hAnsi="Arial" w:cs="Arial"/>
            </w:rPr>
            <w:t xml:space="preserve"> </w:t>
          </w:r>
          <w:sdt>
            <w:sdtPr>
              <w:tag w:val="goog_rdk_575"/>
              <w:id w:val="-1437677981"/>
            </w:sdtPr>
            <w:sdtContent>
              <w:del w:id="748" w:author="Marie-Christine Rufener" w:date="2024-07-09T14:44:00Z">
                <w:r>
                  <w:rPr>
                    <w:rFonts w:ascii="Arial" w:eastAsia="Arial" w:hAnsi="Arial" w:cs="Arial"/>
                  </w:rPr>
                  <w:delText xml:space="preserve">(2017) </w:delText>
                </w:r>
              </w:del>
            </w:sdtContent>
          </w:sdt>
          <w:r>
            <w:rPr>
              <w:rFonts w:ascii="Arial" w:eastAsia="Arial" w:hAnsi="Arial" w:cs="Arial"/>
            </w:rPr>
            <w:t xml:space="preserve">Public health information in crisis-affected populations: a review of methods and their use for advocacy and action. The Lancet </w:t>
          </w:r>
          <w:sdt>
            <w:sdtPr>
              <w:tag w:val="goog_rdk_576"/>
              <w:id w:val="987448328"/>
            </w:sdtPr>
            <w:sdtContent>
              <w:r>
                <w:rPr>
                  <w:rFonts w:ascii="Arial" w:eastAsia="Arial" w:hAnsi="Arial" w:cs="Arial"/>
                  <w:b/>
                  <w:rPrChange w:id="749" w:author="Marie-Christine Rufener" w:date="2024-07-09T16:59:00Z">
                    <w:rPr>
                      <w:rFonts w:ascii="Arial" w:eastAsia="Arial" w:hAnsi="Arial" w:cs="Arial"/>
                    </w:rPr>
                  </w:rPrChange>
                </w:rPr>
                <w:t>390</w:t>
              </w:r>
            </w:sdtContent>
          </w:sdt>
          <w:sdt>
            <w:sdtPr>
              <w:tag w:val="goog_rdk_577"/>
              <w:id w:val="1266041163"/>
            </w:sdtPr>
            <w:sdtContent>
              <w:ins w:id="750" w:author="Marie-Christine Rufener" w:date="2024-07-09T14:45:00Z">
                <w:r>
                  <w:rPr>
                    <w:rFonts w:ascii="Arial" w:eastAsia="Arial" w:hAnsi="Arial" w:cs="Arial"/>
                  </w:rPr>
                  <w:t>,</w:t>
                </w:r>
              </w:ins>
            </w:sdtContent>
          </w:sdt>
          <w:sdt>
            <w:sdtPr>
              <w:tag w:val="goog_rdk_578"/>
              <w:id w:val="995142552"/>
            </w:sdtPr>
            <w:sdtContent>
              <w:del w:id="751" w:author="Marie-Christine Rufener" w:date="2024-07-09T14:45:00Z">
                <w:r>
                  <w:rPr>
                    <w:rFonts w:ascii="Arial" w:eastAsia="Arial" w:hAnsi="Arial" w:cs="Arial"/>
                  </w:rPr>
                  <w:delText>(10109):</w:delText>
                </w:r>
              </w:del>
            </w:sdtContent>
          </w:sdt>
          <w:sdt>
            <w:sdtPr>
              <w:tag w:val="goog_rdk_579"/>
              <w:id w:val="1008639354"/>
            </w:sdtPr>
            <w:sdtContent>
              <w:ins w:id="752" w:author="Marie-Christine Rufener" w:date="2024-07-09T14:45:00Z">
                <w:r>
                  <w:rPr>
                    <w:rFonts w:ascii="Arial" w:eastAsia="Arial" w:hAnsi="Arial" w:cs="Arial"/>
                  </w:rPr>
                  <w:t xml:space="preserve"> </w:t>
                </w:r>
              </w:ins>
            </w:sdtContent>
          </w:sdt>
          <w:r>
            <w:rPr>
              <w:rFonts w:ascii="Arial" w:eastAsia="Arial" w:hAnsi="Arial" w:cs="Arial"/>
            </w:rPr>
            <w:t>2297–2313</w:t>
          </w:r>
          <w:sdt>
            <w:sdtPr>
              <w:tag w:val="goog_rdk_580"/>
              <w:id w:val="-1319804933"/>
            </w:sdtPr>
            <w:sdtContent>
              <w:ins w:id="753" w:author="Marie-Christine Rufener" w:date="2024-07-09T14:45:00Z">
                <w:r>
                  <w:rPr>
                    <w:rFonts w:ascii="Arial" w:eastAsia="Arial" w:hAnsi="Arial" w:cs="Arial"/>
                  </w:rPr>
                  <w:t xml:space="preserve">; </w:t>
                </w:r>
              </w:ins>
            </w:sdtContent>
          </w:sdt>
          <w:r>
            <w:rPr>
              <w:rFonts w:ascii="Arial" w:eastAsia="Arial" w:hAnsi="Arial" w:cs="Arial"/>
            </w:rPr>
            <w:t xml:space="preserve">. </w:t>
          </w:r>
          <w:hyperlink r:id="rId41">
            <w:r>
              <w:rPr>
                <w:rFonts w:ascii="Arial" w:eastAsia="Arial" w:hAnsi="Arial" w:cs="Arial"/>
                <w:color w:val="467886"/>
                <w:u w:val="single"/>
              </w:rPr>
              <w:t>https://doi.org/10.1016/S01406736(17)</w:t>
            </w:r>
          </w:hyperlink>
          <w:r>
            <w:rPr>
              <w:rFonts w:ascii="Arial" w:eastAsia="Arial" w:hAnsi="Arial" w:cs="Arial"/>
              <w:color w:val="0000FF"/>
            </w:rPr>
            <w:t xml:space="preserve"> </w:t>
          </w:r>
          <w:bookmarkStart w:id="754" w:name="_heading=h.26in1rg" w:colFirst="0" w:colLast="0"/>
          <w:bookmarkEnd w:id="754"/>
          <w:sdt>
            <w:sdtPr>
              <w:tag w:val="goog_rdk_581"/>
              <w:id w:val="1983195457"/>
            </w:sdtPr>
            <w:sdtContent>
              <w:del w:id="755" w:author="Marie-Christine Rufener" w:date="2024-07-09T16:54:00Z">
                <w:r>
                  <w:fldChar w:fldCharType="begin"/>
                </w:r>
                <w:r>
                  <w:delInstrText>HYPERLINK "https://doi.org/10.1016/S0140-6736(17)30702-X"</w:delInstrText>
                </w:r>
                <w:r>
                  <w:fldChar w:fldCharType="separate"/>
                </w:r>
                <w:r>
                  <w:rPr>
                    <w:rFonts w:ascii="Arial" w:eastAsia="Arial" w:hAnsi="Arial" w:cs="Arial"/>
                    <w:color w:val="0000FF"/>
                  </w:rPr>
                  <w:delText>30702-X</w:delText>
                </w:r>
                <w:r>
                  <w:fldChar w:fldCharType="end"/>
                </w:r>
              </w:del>
            </w:sdtContent>
          </w:sdt>
        </w:p>
      </w:sdtContent>
    </w:sdt>
    <w:sdt>
      <w:sdtPr>
        <w:tag w:val="goog_rdk_619"/>
        <w:id w:val="-1758671984"/>
      </w:sdtPr>
      <w:sdtContent>
        <w:p w14:paraId="6906629F" w14:textId="77777777" w:rsidR="00073438" w:rsidRDefault="00000000">
          <w:pPr>
            <w:widowControl w:val="0"/>
            <w:spacing w:before="280" w:after="280" w:line="240" w:lineRule="auto"/>
            <w:ind w:left="284" w:hanging="284"/>
            <w:rPr>
              <w:rFonts w:ascii="Arial" w:eastAsia="Arial" w:hAnsi="Arial" w:cs="Arial"/>
            </w:rPr>
          </w:pPr>
          <w:r>
            <w:rPr>
              <w:rFonts w:ascii="Arial" w:eastAsia="Arial" w:hAnsi="Arial" w:cs="Arial"/>
            </w:rPr>
            <w:t>Chen</w:t>
          </w:r>
          <w:sdt>
            <w:sdtPr>
              <w:tag w:val="goog_rdk_583"/>
              <w:id w:val="206772268"/>
            </w:sdtPr>
            <w:sdtContent>
              <w:ins w:id="756" w:author="Marie-Christine Rufener" w:date="2024-07-09T16:54:00Z">
                <w:r>
                  <w:rPr>
                    <w:rFonts w:ascii="Arial" w:eastAsia="Arial" w:hAnsi="Arial" w:cs="Arial"/>
                  </w:rPr>
                  <w:t>,</w:t>
                </w:r>
              </w:ins>
            </w:sdtContent>
          </w:sdt>
          <w:r>
            <w:rPr>
              <w:rFonts w:ascii="Arial" w:eastAsia="Arial" w:hAnsi="Arial" w:cs="Arial"/>
            </w:rPr>
            <w:t xml:space="preserve"> X</w:t>
          </w:r>
          <w:sdt>
            <w:sdtPr>
              <w:tag w:val="goog_rdk_584"/>
              <w:id w:val="-1372058057"/>
            </w:sdtPr>
            <w:sdtContent>
              <w:ins w:id="757" w:author="Marie-Christine Rufener" w:date="2024-07-09T16:54:00Z">
                <w:r>
                  <w:rPr>
                    <w:rFonts w:ascii="Arial" w:eastAsia="Arial" w:hAnsi="Arial" w:cs="Arial"/>
                  </w:rPr>
                  <w:t>.</w:t>
                </w:r>
              </w:ins>
            </w:sdtContent>
          </w:sdt>
          <w:r>
            <w:rPr>
              <w:rFonts w:ascii="Arial" w:eastAsia="Arial" w:hAnsi="Arial" w:cs="Arial"/>
            </w:rPr>
            <w:t>, Xiang</w:t>
          </w:r>
          <w:sdt>
            <w:sdtPr>
              <w:tag w:val="goog_rdk_585"/>
              <w:id w:val="-1611039628"/>
            </w:sdtPr>
            <w:sdtContent>
              <w:ins w:id="758" w:author="Marie-Christine Rufener" w:date="2024-07-09T16:54:00Z">
                <w:r>
                  <w:rPr>
                    <w:rFonts w:ascii="Arial" w:eastAsia="Arial" w:hAnsi="Arial" w:cs="Arial"/>
                  </w:rPr>
                  <w:t>,</w:t>
                </w:r>
              </w:ins>
            </w:sdtContent>
          </w:sdt>
          <w:r>
            <w:rPr>
              <w:rFonts w:ascii="Arial" w:eastAsia="Arial" w:hAnsi="Arial" w:cs="Arial"/>
            </w:rPr>
            <w:t xml:space="preserve"> S</w:t>
          </w:r>
          <w:sdt>
            <w:sdtPr>
              <w:tag w:val="goog_rdk_586"/>
              <w:id w:val="-922869411"/>
            </w:sdtPr>
            <w:sdtContent>
              <w:ins w:id="759" w:author="Marie-Christine Rufener" w:date="2024-07-09T16:54:00Z">
                <w:r>
                  <w:rPr>
                    <w:rFonts w:ascii="Arial" w:eastAsia="Arial" w:hAnsi="Arial" w:cs="Arial"/>
                  </w:rPr>
                  <w:t>.</w:t>
                </w:r>
              </w:ins>
            </w:sdtContent>
          </w:sdt>
          <w:r>
            <w:rPr>
              <w:rFonts w:ascii="Arial" w:eastAsia="Arial" w:hAnsi="Arial" w:cs="Arial"/>
            </w:rPr>
            <w:t>, Liu</w:t>
          </w:r>
          <w:sdt>
            <w:sdtPr>
              <w:tag w:val="goog_rdk_587"/>
              <w:id w:val="1079407998"/>
            </w:sdtPr>
            <w:sdtContent>
              <w:ins w:id="760" w:author="Marie-Christine Rufener" w:date="2024-07-09T16:54:00Z">
                <w:r>
                  <w:rPr>
                    <w:rFonts w:ascii="Arial" w:eastAsia="Arial" w:hAnsi="Arial" w:cs="Arial"/>
                  </w:rPr>
                  <w:t>,</w:t>
                </w:r>
              </w:ins>
            </w:sdtContent>
          </w:sdt>
          <w:r>
            <w:rPr>
              <w:rFonts w:ascii="Arial" w:eastAsia="Arial" w:hAnsi="Arial" w:cs="Arial"/>
            </w:rPr>
            <w:t xml:space="preserve"> C</w:t>
          </w:r>
          <w:sdt>
            <w:sdtPr>
              <w:tag w:val="goog_rdk_588"/>
              <w:id w:val="-970434316"/>
            </w:sdtPr>
            <w:sdtContent>
              <w:ins w:id="761" w:author="Marie-Christine Rufener" w:date="2024-07-09T16:54:00Z">
                <w:r>
                  <w:rPr>
                    <w:rFonts w:ascii="Arial" w:eastAsia="Arial" w:hAnsi="Arial" w:cs="Arial"/>
                  </w:rPr>
                  <w:t xml:space="preserve">. </w:t>
                </w:r>
              </w:ins>
            </w:sdtContent>
          </w:sdt>
          <w:r>
            <w:rPr>
              <w:rFonts w:ascii="Arial" w:eastAsia="Arial" w:hAnsi="Arial" w:cs="Arial"/>
            </w:rPr>
            <w:t>L</w:t>
          </w:r>
          <w:sdt>
            <w:sdtPr>
              <w:tag w:val="goog_rdk_589"/>
              <w:id w:val="-422957263"/>
            </w:sdtPr>
            <w:sdtContent>
              <w:ins w:id="762" w:author="Marie-Christine Rufener" w:date="2024-07-09T16:54:00Z">
                <w:r>
                  <w:rPr>
                    <w:rFonts w:ascii="Arial" w:eastAsia="Arial" w:hAnsi="Arial" w:cs="Arial"/>
                  </w:rPr>
                  <w:t>. &amp;</w:t>
                </w:r>
              </w:ins>
            </w:sdtContent>
          </w:sdt>
          <w:sdt>
            <w:sdtPr>
              <w:tag w:val="goog_rdk_590"/>
              <w:id w:val="-871309744"/>
            </w:sdtPr>
            <w:sdtContent>
              <w:del w:id="763" w:author="Marie-Christine Rufener" w:date="2024-07-09T16:54:00Z">
                <w:r>
                  <w:rPr>
                    <w:rFonts w:ascii="Arial" w:eastAsia="Arial" w:hAnsi="Arial" w:cs="Arial"/>
                  </w:rPr>
                  <w:delText>,</w:delText>
                </w:r>
              </w:del>
            </w:sdtContent>
          </w:sdt>
          <w:sdt>
            <w:sdtPr>
              <w:tag w:val="goog_rdk_591"/>
              <w:id w:val="-23563376"/>
            </w:sdtPr>
            <w:sdtContent>
              <w:ins w:id="764" w:author="Marie-Christine Rufener" w:date="2024-07-09T16:54:00Z">
                <w:r>
                  <w:rPr>
                    <w:rFonts w:ascii="Arial" w:eastAsia="Arial" w:hAnsi="Arial" w:cs="Arial"/>
                  </w:rPr>
                  <w:t xml:space="preserve"> Pan, C.-H.</w:t>
                </w:r>
              </w:ins>
            </w:sdtContent>
          </w:sdt>
          <w:sdt>
            <w:sdtPr>
              <w:tag w:val="goog_rdk_592"/>
              <w:id w:val="-1167557095"/>
            </w:sdtPr>
            <w:sdtContent>
              <w:del w:id="765" w:author="Marie-Christine Rufener" w:date="2024-07-09T16:54:00Z">
                <w:r>
                  <w:rPr>
                    <w:rFonts w:ascii="Arial" w:eastAsia="Arial" w:hAnsi="Arial" w:cs="Arial"/>
                  </w:rPr>
                  <w:delText xml:space="preserve"> et al (2014)</w:delText>
                </w:r>
              </w:del>
            </w:sdtContent>
          </w:sdt>
          <w:r>
            <w:rPr>
              <w:rFonts w:ascii="Arial" w:eastAsia="Arial" w:hAnsi="Arial" w:cs="Arial"/>
            </w:rPr>
            <w:t xml:space="preserve"> Vehicle detection in satellite images by hybrid deep convolutional neural networks. </w:t>
          </w:r>
          <w:sdt>
            <w:sdtPr>
              <w:tag w:val="goog_rdk_593"/>
              <w:id w:val="-716039410"/>
            </w:sdtPr>
            <w:sdtContent>
              <w:r>
                <w:rPr>
                  <w:rFonts w:ascii="Arial" w:eastAsia="Arial" w:hAnsi="Arial" w:cs="Arial"/>
                  <w:i/>
                  <w:rPrChange w:id="766" w:author="Marie-Christine Rufener" w:date="2024-07-09T17:02:00Z">
                    <w:rPr>
                      <w:rFonts w:ascii="Arial" w:eastAsia="Arial" w:hAnsi="Arial" w:cs="Arial"/>
                    </w:rPr>
                  </w:rPrChange>
                </w:rPr>
                <w:t>IEEE Geosci</w:t>
              </w:r>
            </w:sdtContent>
          </w:sdt>
          <w:sdt>
            <w:sdtPr>
              <w:tag w:val="goog_rdk_594"/>
              <w:id w:val="2028202914"/>
            </w:sdtPr>
            <w:sdtContent>
              <w:sdt>
                <w:sdtPr>
                  <w:tag w:val="goog_rdk_595"/>
                  <w:id w:val="1133441143"/>
                </w:sdtPr>
                <w:sdtContent>
                  <w:ins w:id="767" w:author="Marie-Christine Rufener" w:date="2024-07-09T16:56:00Z">
                    <w:r>
                      <w:rPr>
                        <w:rFonts w:ascii="Arial" w:eastAsia="Arial" w:hAnsi="Arial" w:cs="Arial"/>
                        <w:i/>
                        <w:rPrChange w:id="768" w:author="Marie-Christine Rufener" w:date="2024-07-09T17:02:00Z">
                          <w:rPr>
                            <w:rFonts w:ascii="Arial" w:eastAsia="Arial" w:hAnsi="Arial" w:cs="Arial"/>
                          </w:rPr>
                        </w:rPrChange>
                      </w:rPr>
                      <w:t>.</w:t>
                    </w:r>
                  </w:ins>
                </w:sdtContent>
              </w:sdt>
            </w:sdtContent>
          </w:sdt>
          <w:sdt>
            <w:sdtPr>
              <w:tag w:val="goog_rdk_596"/>
              <w:id w:val="-1360117923"/>
            </w:sdtPr>
            <w:sdtContent>
              <w:sdt>
                <w:sdtPr>
                  <w:tag w:val="goog_rdk_597"/>
                  <w:id w:val="595054003"/>
                </w:sdtPr>
                <w:sdtContent>
                  <w:del w:id="769" w:author="Marie-Christine Rufener" w:date="2024-07-09T16:56:00Z">
                    <w:r>
                      <w:rPr>
                        <w:rFonts w:ascii="Arial" w:eastAsia="Arial" w:hAnsi="Arial" w:cs="Arial"/>
                        <w:i/>
                        <w:rPrChange w:id="770" w:author="Marie-Christine Rufener" w:date="2024-07-09T17:02:00Z">
                          <w:rPr>
                            <w:rFonts w:ascii="Arial" w:eastAsia="Arial" w:hAnsi="Arial" w:cs="Arial"/>
                          </w:rPr>
                        </w:rPrChange>
                      </w:rPr>
                      <w:delText>ence and</w:delText>
                    </w:r>
                  </w:del>
                </w:sdtContent>
              </w:sdt>
            </w:sdtContent>
          </w:sdt>
          <w:sdt>
            <w:sdtPr>
              <w:tag w:val="goog_rdk_598"/>
              <w:id w:val="599454442"/>
            </w:sdtPr>
            <w:sdtContent>
              <w:r>
                <w:rPr>
                  <w:rFonts w:ascii="Arial" w:eastAsia="Arial" w:hAnsi="Arial" w:cs="Arial"/>
                  <w:i/>
                  <w:rPrChange w:id="771" w:author="Marie-Christine Rufener" w:date="2024-07-09T17:02:00Z">
                    <w:rPr>
                      <w:rFonts w:ascii="Arial" w:eastAsia="Arial" w:hAnsi="Arial" w:cs="Arial"/>
                    </w:rPr>
                  </w:rPrChange>
                </w:rPr>
                <w:t xml:space="preserve"> </w:t>
              </w:r>
            </w:sdtContent>
          </w:sdt>
          <w:sdt>
            <w:sdtPr>
              <w:tag w:val="goog_rdk_599"/>
              <w:id w:val="-2100931387"/>
            </w:sdtPr>
            <w:sdtContent>
              <w:sdt>
                <w:sdtPr>
                  <w:tag w:val="goog_rdk_600"/>
                  <w:id w:val="1751465303"/>
                </w:sdtPr>
                <w:sdtContent>
                  <w:ins w:id="772" w:author="Marie-Christine Rufener" w:date="2024-07-09T16:56:00Z">
                    <w:r>
                      <w:rPr>
                        <w:rFonts w:ascii="Arial" w:eastAsia="Arial" w:hAnsi="Arial" w:cs="Arial"/>
                        <w:i/>
                        <w:rPrChange w:id="773" w:author="Marie-Christine Rufener" w:date="2024-07-09T17:02:00Z">
                          <w:rPr>
                            <w:rFonts w:ascii="Arial" w:eastAsia="Arial" w:hAnsi="Arial" w:cs="Arial"/>
                          </w:rPr>
                        </w:rPrChange>
                      </w:rPr>
                      <w:t>R</w:t>
                    </w:r>
                  </w:ins>
                </w:sdtContent>
              </w:sdt>
            </w:sdtContent>
          </w:sdt>
          <w:sdt>
            <w:sdtPr>
              <w:tag w:val="goog_rdk_601"/>
              <w:id w:val="1921286059"/>
            </w:sdtPr>
            <w:sdtContent>
              <w:sdt>
                <w:sdtPr>
                  <w:tag w:val="goog_rdk_602"/>
                  <w:id w:val="1297421171"/>
                </w:sdtPr>
                <w:sdtContent>
                  <w:del w:id="774" w:author="Marie-Christine Rufener" w:date="2024-07-09T16:56:00Z">
                    <w:r>
                      <w:rPr>
                        <w:rFonts w:ascii="Arial" w:eastAsia="Arial" w:hAnsi="Arial" w:cs="Arial"/>
                        <w:i/>
                        <w:rPrChange w:id="775" w:author="Marie-Christine Rufener" w:date="2024-07-09T17:02:00Z">
                          <w:rPr>
                            <w:rFonts w:ascii="Arial" w:eastAsia="Arial" w:hAnsi="Arial" w:cs="Arial"/>
                          </w:rPr>
                        </w:rPrChange>
                      </w:rPr>
                      <w:delText>r</w:delText>
                    </w:r>
                  </w:del>
                </w:sdtContent>
              </w:sdt>
            </w:sdtContent>
          </w:sdt>
          <w:sdt>
            <w:sdtPr>
              <w:tag w:val="goog_rdk_603"/>
              <w:id w:val="340675491"/>
            </w:sdtPr>
            <w:sdtContent>
              <w:r>
                <w:rPr>
                  <w:rFonts w:ascii="Arial" w:eastAsia="Arial" w:hAnsi="Arial" w:cs="Arial"/>
                  <w:i/>
                  <w:rPrChange w:id="776" w:author="Marie-Christine Rufener" w:date="2024-07-09T17:02:00Z">
                    <w:rPr>
                      <w:rFonts w:ascii="Arial" w:eastAsia="Arial" w:hAnsi="Arial" w:cs="Arial"/>
                    </w:rPr>
                  </w:rPrChange>
                </w:rPr>
                <w:t xml:space="preserve">emote </w:t>
              </w:r>
            </w:sdtContent>
          </w:sdt>
          <w:sdt>
            <w:sdtPr>
              <w:tag w:val="goog_rdk_604"/>
              <w:id w:val="1378120167"/>
            </w:sdtPr>
            <w:sdtContent>
              <w:sdt>
                <w:sdtPr>
                  <w:tag w:val="goog_rdk_605"/>
                  <w:id w:val="246243108"/>
                </w:sdtPr>
                <w:sdtContent>
                  <w:ins w:id="777" w:author="Marie-Christine Rufener" w:date="2024-07-09T16:56:00Z">
                    <w:r>
                      <w:rPr>
                        <w:rFonts w:ascii="Arial" w:eastAsia="Arial" w:hAnsi="Arial" w:cs="Arial"/>
                        <w:i/>
                        <w:rPrChange w:id="778" w:author="Marie-Christine Rufener" w:date="2024-07-09T17:02:00Z">
                          <w:rPr>
                            <w:rFonts w:ascii="Arial" w:eastAsia="Arial" w:hAnsi="Arial" w:cs="Arial"/>
                          </w:rPr>
                        </w:rPrChange>
                      </w:rPr>
                      <w:t>Sens.</w:t>
                    </w:r>
                  </w:ins>
                </w:sdtContent>
              </w:sdt>
            </w:sdtContent>
          </w:sdt>
          <w:sdt>
            <w:sdtPr>
              <w:tag w:val="goog_rdk_606"/>
              <w:id w:val="-1708484032"/>
            </w:sdtPr>
            <w:sdtContent>
              <w:sdt>
                <w:sdtPr>
                  <w:tag w:val="goog_rdk_607"/>
                  <w:id w:val="-1381620901"/>
                </w:sdtPr>
                <w:sdtContent>
                  <w:del w:id="779" w:author="Marie-Christine Rufener" w:date="2024-07-09T16:56:00Z">
                    <w:r>
                      <w:rPr>
                        <w:rFonts w:ascii="Arial" w:eastAsia="Arial" w:hAnsi="Arial" w:cs="Arial"/>
                        <w:i/>
                        <w:rPrChange w:id="780" w:author="Marie-Christine Rufener" w:date="2024-07-09T17:02:00Z">
                          <w:rPr>
                            <w:rFonts w:ascii="Arial" w:eastAsia="Arial" w:hAnsi="Arial" w:cs="Arial"/>
                          </w:rPr>
                        </w:rPrChange>
                      </w:rPr>
                      <w:delText>sensing</w:delText>
                    </w:r>
                  </w:del>
                </w:sdtContent>
              </w:sdt>
            </w:sdtContent>
          </w:sdt>
          <w:sdt>
            <w:sdtPr>
              <w:tag w:val="goog_rdk_608"/>
              <w:id w:val="-632936230"/>
            </w:sdtPr>
            <w:sdtContent>
              <w:r>
                <w:rPr>
                  <w:rFonts w:ascii="Arial" w:eastAsia="Arial" w:hAnsi="Arial" w:cs="Arial"/>
                  <w:i/>
                  <w:rPrChange w:id="781" w:author="Marie-Christine Rufener" w:date="2024-07-09T17:02:00Z">
                    <w:rPr>
                      <w:rFonts w:ascii="Arial" w:eastAsia="Arial" w:hAnsi="Arial" w:cs="Arial"/>
                    </w:rPr>
                  </w:rPrChange>
                </w:rPr>
                <w:t xml:space="preserve"> </w:t>
              </w:r>
            </w:sdtContent>
          </w:sdt>
          <w:sdt>
            <w:sdtPr>
              <w:tag w:val="goog_rdk_609"/>
              <w:id w:val="410596320"/>
            </w:sdtPr>
            <w:sdtContent>
              <w:sdt>
                <w:sdtPr>
                  <w:tag w:val="goog_rdk_610"/>
                  <w:id w:val="-2118288453"/>
                </w:sdtPr>
                <w:sdtContent>
                  <w:ins w:id="782" w:author="Marie-Christine Rufener" w:date="2024-07-09T16:59:00Z">
                    <w:r>
                      <w:rPr>
                        <w:rFonts w:ascii="Arial" w:eastAsia="Arial" w:hAnsi="Arial" w:cs="Arial"/>
                        <w:i/>
                        <w:rPrChange w:id="783" w:author="Marie-Christine Rufener" w:date="2024-07-09T17:02:00Z">
                          <w:rPr>
                            <w:rFonts w:ascii="Arial" w:eastAsia="Arial" w:hAnsi="Arial" w:cs="Arial"/>
                          </w:rPr>
                        </w:rPrChange>
                      </w:rPr>
                      <w:t>L</w:t>
                    </w:r>
                  </w:ins>
                </w:sdtContent>
              </w:sdt>
            </w:sdtContent>
          </w:sdt>
          <w:sdt>
            <w:sdtPr>
              <w:tag w:val="goog_rdk_611"/>
              <w:id w:val="725415819"/>
            </w:sdtPr>
            <w:sdtContent>
              <w:sdt>
                <w:sdtPr>
                  <w:tag w:val="goog_rdk_612"/>
                  <w:id w:val="1855078938"/>
                </w:sdtPr>
                <w:sdtContent>
                  <w:del w:id="784" w:author="Marie-Christine Rufener" w:date="2024-07-09T16:59:00Z">
                    <w:r>
                      <w:rPr>
                        <w:rFonts w:ascii="Arial" w:eastAsia="Arial" w:hAnsi="Arial" w:cs="Arial"/>
                        <w:i/>
                        <w:rPrChange w:id="785" w:author="Marie-Christine Rufener" w:date="2024-07-09T17:02:00Z">
                          <w:rPr>
                            <w:rFonts w:ascii="Arial" w:eastAsia="Arial" w:hAnsi="Arial" w:cs="Arial"/>
                          </w:rPr>
                        </w:rPrChange>
                      </w:rPr>
                      <w:delText>l</w:delText>
                    </w:r>
                  </w:del>
                </w:sdtContent>
              </w:sdt>
            </w:sdtContent>
          </w:sdt>
          <w:sdt>
            <w:sdtPr>
              <w:tag w:val="goog_rdk_613"/>
              <w:id w:val="211393350"/>
            </w:sdtPr>
            <w:sdtContent>
              <w:r>
                <w:rPr>
                  <w:rFonts w:ascii="Arial" w:eastAsia="Arial" w:hAnsi="Arial" w:cs="Arial"/>
                  <w:i/>
                  <w:rPrChange w:id="786" w:author="Marie-Christine Rufener" w:date="2024-07-09T17:02:00Z">
                    <w:rPr>
                      <w:rFonts w:ascii="Arial" w:eastAsia="Arial" w:hAnsi="Arial" w:cs="Arial"/>
                    </w:rPr>
                  </w:rPrChange>
                </w:rPr>
                <w:t xml:space="preserve">etters </w:t>
              </w:r>
            </w:sdtContent>
          </w:sdt>
          <w:sdt>
            <w:sdtPr>
              <w:tag w:val="goog_rdk_614"/>
              <w:id w:val="553582417"/>
            </w:sdtPr>
            <w:sdtContent>
              <w:r>
                <w:rPr>
                  <w:rFonts w:ascii="Arial" w:eastAsia="Arial" w:hAnsi="Arial" w:cs="Arial"/>
                  <w:b/>
                  <w:rPrChange w:id="787" w:author="Marie-Christine Rufener" w:date="2024-07-09T16:59:00Z">
                    <w:rPr>
                      <w:rFonts w:ascii="Arial" w:eastAsia="Arial" w:hAnsi="Arial" w:cs="Arial"/>
                    </w:rPr>
                  </w:rPrChange>
                </w:rPr>
                <w:t>11</w:t>
              </w:r>
            </w:sdtContent>
          </w:sdt>
          <w:sdt>
            <w:sdtPr>
              <w:tag w:val="goog_rdk_615"/>
              <w:id w:val="307522931"/>
            </w:sdtPr>
            <w:sdtContent>
              <w:sdt>
                <w:sdtPr>
                  <w:tag w:val="goog_rdk_616"/>
                  <w:id w:val="934102924"/>
                </w:sdtPr>
                <w:sdtContent>
                  <w:ins w:id="788" w:author="Marie-Christine Rufener" w:date="2024-07-09T16:59:00Z">
                    <w:r>
                      <w:rPr>
                        <w:rFonts w:ascii="Arial" w:eastAsia="Arial" w:hAnsi="Arial" w:cs="Arial"/>
                        <w:b/>
                        <w:rPrChange w:id="789" w:author="Marie-Christine Rufener" w:date="2024-07-09T16:59:00Z">
                          <w:rPr>
                            <w:rFonts w:ascii="Arial" w:eastAsia="Arial" w:hAnsi="Arial" w:cs="Arial"/>
                          </w:rPr>
                        </w:rPrChange>
                      </w:rPr>
                      <w:t xml:space="preserve">, </w:t>
                    </w:r>
                  </w:ins>
                </w:sdtContent>
              </w:sdt>
            </w:sdtContent>
          </w:sdt>
          <w:sdt>
            <w:sdtPr>
              <w:tag w:val="goog_rdk_617"/>
              <w:id w:val="761330390"/>
            </w:sdtPr>
            <w:sdtContent>
              <w:del w:id="790" w:author="Marie-Christine Rufener" w:date="2024-07-09T16:59:00Z">
                <w:r>
                  <w:rPr>
                    <w:rFonts w:ascii="Arial" w:eastAsia="Arial" w:hAnsi="Arial" w:cs="Arial"/>
                  </w:rPr>
                  <w:delText>(10):</w:delText>
                </w:r>
              </w:del>
            </w:sdtContent>
          </w:sdt>
          <w:r>
            <w:rPr>
              <w:rFonts w:ascii="Arial" w:eastAsia="Arial" w:hAnsi="Arial" w:cs="Arial"/>
            </w:rPr>
            <w:t>1797–1801</w:t>
          </w:r>
          <w:sdt>
            <w:sdtPr>
              <w:tag w:val="goog_rdk_618"/>
              <w:id w:val="1599983820"/>
            </w:sdtPr>
            <w:sdtContent>
              <w:ins w:id="791" w:author="Marie-Christine Rufener" w:date="2024-07-09T16:53:00Z">
                <w:r>
                  <w:rPr>
                    <w:rFonts w:ascii="Arial" w:eastAsia="Arial" w:hAnsi="Arial" w:cs="Arial"/>
                  </w:rPr>
                  <w:t xml:space="preserve">; </w:t>
                </w:r>
                <w:r>
                  <w:fldChar w:fldCharType="begin"/>
                </w:r>
                <w:r>
                  <w:instrText>HYPERLINK "https://doi.org/10.1109/LGRS.2014.2309695"</w:instrText>
                </w:r>
                <w:r>
                  <w:fldChar w:fldCharType="separate"/>
                </w:r>
                <w:r>
                  <w:rPr>
                    <w:rFonts w:ascii="Arial" w:eastAsia="Arial" w:hAnsi="Arial" w:cs="Arial"/>
                  </w:rPr>
                  <w:t>https://doi.org/10.1109/LGRS.2014.2309695</w:t>
                </w:r>
                <w:r>
                  <w:fldChar w:fldCharType="end"/>
                </w:r>
                <w:r>
                  <w:rPr>
                    <w:rFonts w:ascii="Arial" w:eastAsia="Arial" w:hAnsi="Arial" w:cs="Arial"/>
                  </w:rPr>
                  <w:t xml:space="preserve"> (2014).</w:t>
                </w:r>
              </w:ins>
            </w:sdtContent>
          </w:sdt>
        </w:p>
      </w:sdtContent>
    </w:sdt>
    <w:p w14:paraId="35025337" w14:textId="77777777" w:rsidR="00073438" w:rsidRDefault="00000000">
      <w:pPr>
        <w:widowControl w:val="0"/>
        <w:spacing w:before="280" w:after="280" w:line="240" w:lineRule="auto"/>
        <w:ind w:left="284" w:hanging="284"/>
        <w:rPr>
          <w:rFonts w:ascii="Arial" w:eastAsia="Arial" w:hAnsi="Arial" w:cs="Arial"/>
        </w:rPr>
      </w:pPr>
      <w:bookmarkStart w:id="792" w:name="_heading=h.lnxbz9" w:colFirst="0" w:colLast="0"/>
      <w:bookmarkEnd w:id="792"/>
      <w:r>
        <w:rPr>
          <w:rFonts w:ascii="Arial" w:eastAsia="Arial" w:hAnsi="Arial" w:cs="Arial"/>
        </w:rPr>
        <w:t>Cortes</w:t>
      </w:r>
      <w:sdt>
        <w:sdtPr>
          <w:tag w:val="goog_rdk_620"/>
          <w:id w:val="-1132323912"/>
        </w:sdtPr>
        <w:sdtContent>
          <w:ins w:id="793" w:author="Marie-Christine Rufener" w:date="2024-07-09T17:01:00Z">
            <w:r>
              <w:rPr>
                <w:rFonts w:ascii="Arial" w:eastAsia="Arial" w:hAnsi="Arial" w:cs="Arial"/>
              </w:rPr>
              <w:t>,</w:t>
            </w:r>
          </w:ins>
        </w:sdtContent>
      </w:sdt>
      <w:r>
        <w:rPr>
          <w:rFonts w:ascii="Arial" w:eastAsia="Arial" w:hAnsi="Arial" w:cs="Arial"/>
        </w:rPr>
        <w:t xml:space="preserve"> C</w:t>
      </w:r>
      <w:sdt>
        <w:sdtPr>
          <w:tag w:val="goog_rdk_621"/>
          <w:id w:val="-1366284950"/>
        </w:sdtPr>
        <w:sdtContent>
          <w:ins w:id="794" w:author="Marie-Christine Rufener" w:date="2024-07-09T17:01:00Z">
            <w:r>
              <w:rPr>
                <w:rFonts w:ascii="Arial" w:eastAsia="Arial" w:hAnsi="Arial" w:cs="Arial"/>
              </w:rPr>
              <w:t>. &amp;</w:t>
            </w:r>
          </w:ins>
        </w:sdtContent>
      </w:sdt>
      <w:sdt>
        <w:sdtPr>
          <w:tag w:val="goog_rdk_622"/>
          <w:id w:val="-1794360872"/>
        </w:sdtPr>
        <w:sdtContent>
          <w:del w:id="795" w:author="Marie-Christine Rufener" w:date="2024-07-09T17:01:00Z">
            <w:r>
              <w:rPr>
                <w:rFonts w:ascii="Arial" w:eastAsia="Arial" w:hAnsi="Arial" w:cs="Arial"/>
              </w:rPr>
              <w:delText>,</w:delText>
            </w:r>
          </w:del>
        </w:sdtContent>
      </w:sdt>
      <w:r>
        <w:rPr>
          <w:rFonts w:ascii="Arial" w:eastAsia="Arial" w:hAnsi="Arial" w:cs="Arial"/>
        </w:rPr>
        <w:t xml:space="preserve"> Vapnik</w:t>
      </w:r>
      <w:sdt>
        <w:sdtPr>
          <w:tag w:val="goog_rdk_623"/>
          <w:id w:val="1398018967"/>
        </w:sdtPr>
        <w:sdtContent>
          <w:ins w:id="796" w:author="Marie-Christine Rufener" w:date="2024-07-09T17:02:00Z">
            <w:r>
              <w:rPr>
                <w:rFonts w:ascii="Arial" w:eastAsia="Arial" w:hAnsi="Arial" w:cs="Arial"/>
              </w:rPr>
              <w:t>,</w:t>
            </w:r>
          </w:ins>
        </w:sdtContent>
      </w:sdt>
      <w:r>
        <w:rPr>
          <w:rFonts w:ascii="Arial" w:eastAsia="Arial" w:hAnsi="Arial" w:cs="Arial"/>
        </w:rPr>
        <w:t xml:space="preserve"> V</w:t>
      </w:r>
      <w:sdt>
        <w:sdtPr>
          <w:tag w:val="goog_rdk_624"/>
          <w:id w:val="-785657422"/>
        </w:sdtPr>
        <w:sdtContent>
          <w:ins w:id="797" w:author="Marie-Christine Rufener" w:date="2024-07-09T17:02:00Z">
            <w:r>
              <w:rPr>
                <w:rFonts w:ascii="Arial" w:eastAsia="Arial" w:hAnsi="Arial" w:cs="Arial"/>
              </w:rPr>
              <w:t>.</w:t>
            </w:r>
          </w:ins>
        </w:sdtContent>
      </w:sdt>
      <w:sdt>
        <w:sdtPr>
          <w:tag w:val="goog_rdk_625"/>
          <w:id w:val="341129740"/>
        </w:sdtPr>
        <w:sdtContent>
          <w:del w:id="798" w:author="Marie-Christine Rufener" w:date="2024-07-09T17:02:00Z">
            <w:r>
              <w:rPr>
                <w:rFonts w:ascii="Arial" w:eastAsia="Arial" w:hAnsi="Arial" w:cs="Arial"/>
              </w:rPr>
              <w:delText xml:space="preserve"> (1995)</w:delText>
            </w:r>
          </w:del>
        </w:sdtContent>
      </w:sdt>
      <w:r>
        <w:rPr>
          <w:rFonts w:ascii="Arial" w:eastAsia="Arial" w:hAnsi="Arial" w:cs="Arial"/>
        </w:rPr>
        <w:t xml:space="preserve"> Support-vector networks. </w:t>
      </w:r>
      <w:sdt>
        <w:sdtPr>
          <w:tag w:val="goog_rdk_626"/>
          <w:id w:val="949443776"/>
        </w:sdtPr>
        <w:sdtContent>
          <w:r>
            <w:rPr>
              <w:rFonts w:ascii="Arial" w:eastAsia="Arial" w:hAnsi="Arial" w:cs="Arial"/>
              <w:i/>
              <w:rPrChange w:id="799" w:author="Marie-Christine Rufener" w:date="2024-07-09T17:07:00Z">
                <w:rPr>
                  <w:rFonts w:ascii="Arial" w:eastAsia="Arial" w:hAnsi="Arial" w:cs="Arial"/>
                </w:rPr>
              </w:rPrChange>
            </w:rPr>
            <w:t>Mach</w:t>
          </w:r>
        </w:sdtContent>
      </w:sdt>
      <w:sdt>
        <w:sdtPr>
          <w:tag w:val="goog_rdk_627"/>
          <w:id w:val="-2023699851"/>
        </w:sdtPr>
        <w:sdtContent>
          <w:sdt>
            <w:sdtPr>
              <w:tag w:val="goog_rdk_628"/>
              <w:id w:val="-1790195796"/>
            </w:sdtPr>
            <w:sdtContent>
              <w:ins w:id="800" w:author="Marie-Christine Rufener" w:date="2024-07-09T17:02:00Z">
                <w:r>
                  <w:rPr>
                    <w:rFonts w:ascii="Arial" w:eastAsia="Arial" w:hAnsi="Arial" w:cs="Arial"/>
                    <w:i/>
                    <w:rPrChange w:id="801" w:author="Marie-Christine Rufener" w:date="2024-07-09T17:07:00Z">
                      <w:rPr>
                        <w:rFonts w:ascii="Arial" w:eastAsia="Arial" w:hAnsi="Arial" w:cs="Arial"/>
                      </w:rPr>
                    </w:rPrChange>
                  </w:rPr>
                  <w:t>.</w:t>
                </w:r>
              </w:ins>
            </w:sdtContent>
          </w:sdt>
        </w:sdtContent>
      </w:sdt>
      <w:sdt>
        <w:sdtPr>
          <w:tag w:val="goog_rdk_629"/>
          <w:id w:val="-605345994"/>
        </w:sdtPr>
        <w:sdtContent>
          <w:sdt>
            <w:sdtPr>
              <w:tag w:val="goog_rdk_630"/>
              <w:id w:val="1667427746"/>
            </w:sdtPr>
            <w:sdtContent>
              <w:del w:id="802" w:author="Marie-Christine Rufener" w:date="2024-07-09T17:02:00Z">
                <w:r>
                  <w:rPr>
                    <w:rFonts w:ascii="Arial" w:eastAsia="Arial" w:hAnsi="Arial" w:cs="Arial"/>
                    <w:i/>
                    <w:rPrChange w:id="803" w:author="Marie-Christine Rufener" w:date="2024-07-09T17:07:00Z">
                      <w:rPr>
                        <w:rFonts w:ascii="Arial" w:eastAsia="Arial" w:hAnsi="Arial" w:cs="Arial"/>
                      </w:rPr>
                    </w:rPrChange>
                  </w:rPr>
                  <w:delText>ine</w:delText>
                </w:r>
              </w:del>
            </w:sdtContent>
          </w:sdt>
        </w:sdtContent>
      </w:sdt>
      <w:sdt>
        <w:sdtPr>
          <w:tag w:val="goog_rdk_631"/>
          <w:id w:val="-1786495398"/>
        </w:sdtPr>
        <w:sdtContent>
          <w:r>
            <w:rPr>
              <w:rFonts w:ascii="Arial" w:eastAsia="Arial" w:hAnsi="Arial" w:cs="Arial"/>
              <w:i/>
              <w:rPrChange w:id="804" w:author="Marie-Christine Rufener" w:date="2024-07-09T17:07:00Z">
                <w:rPr>
                  <w:rFonts w:ascii="Arial" w:eastAsia="Arial" w:hAnsi="Arial" w:cs="Arial"/>
                </w:rPr>
              </w:rPrChange>
            </w:rPr>
            <w:t xml:space="preserve"> </w:t>
          </w:r>
        </w:sdtContent>
      </w:sdt>
      <w:sdt>
        <w:sdtPr>
          <w:tag w:val="goog_rdk_632"/>
          <w:id w:val="-770928270"/>
        </w:sdtPr>
        <w:sdtContent>
          <w:sdt>
            <w:sdtPr>
              <w:tag w:val="goog_rdk_633"/>
              <w:id w:val="1454980801"/>
            </w:sdtPr>
            <w:sdtContent>
              <w:ins w:id="805" w:author="Marie-Christine Rufener" w:date="2024-07-09T17:02:00Z">
                <w:r>
                  <w:rPr>
                    <w:rFonts w:ascii="Arial" w:eastAsia="Arial" w:hAnsi="Arial" w:cs="Arial"/>
                    <w:i/>
                    <w:rPrChange w:id="806" w:author="Marie-Christine Rufener" w:date="2024-07-09T17:07:00Z">
                      <w:rPr>
                        <w:rFonts w:ascii="Arial" w:eastAsia="Arial" w:hAnsi="Arial" w:cs="Arial"/>
                      </w:rPr>
                    </w:rPrChange>
                  </w:rPr>
                  <w:t>L</w:t>
                </w:r>
              </w:ins>
            </w:sdtContent>
          </w:sdt>
        </w:sdtContent>
      </w:sdt>
      <w:sdt>
        <w:sdtPr>
          <w:tag w:val="goog_rdk_634"/>
          <w:id w:val="1831635519"/>
        </w:sdtPr>
        <w:sdtContent>
          <w:sdt>
            <w:sdtPr>
              <w:tag w:val="goog_rdk_635"/>
              <w:id w:val="799965048"/>
            </w:sdtPr>
            <w:sdtContent>
              <w:del w:id="807" w:author="Marie-Christine Rufener" w:date="2024-07-09T17:02:00Z">
                <w:r>
                  <w:rPr>
                    <w:rFonts w:ascii="Arial" w:eastAsia="Arial" w:hAnsi="Arial" w:cs="Arial"/>
                    <w:i/>
                    <w:rPrChange w:id="808" w:author="Marie-Christine Rufener" w:date="2024-07-09T17:07:00Z">
                      <w:rPr>
                        <w:rFonts w:ascii="Arial" w:eastAsia="Arial" w:hAnsi="Arial" w:cs="Arial"/>
                      </w:rPr>
                    </w:rPrChange>
                  </w:rPr>
                  <w:delText>l</w:delText>
                </w:r>
              </w:del>
            </w:sdtContent>
          </w:sdt>
        </w:sdtContent>
      </w:sdt>
      <w:sdt>
        <w:sdtPr>
          <w:tag w:val="goog_rdk_636"/>
          <w:id w:val="-564411041"/>
        </w:sdtPr>
        <w:sdtContent>
          <w:r>
            <w:rPr>
              <w:rFonts w:ascii="Arial" w:eastAsia="Arial" w:hAnsi="Arial" w:cs="Arial"/>
              <w:i/>
              <w:rPrChange w:id="809" w:author="Marie-Christine Rufener" w:date="2024-07-09T17:07:00Z">
                <w:rPr>
                  <w:rFonts w:ascii="Arial" w:eastAsia="Arial" w:hAnsi="Arial" w:cs="Arial"/>
                </w:rPr>
              </w:rPrChange>
            </w:rPr>
            <w:t>ear</w:t>
          </w:r>
        </w:sdtContent>
      </w:sdt>
      <w:sdt>
        <w:sdtPr>
          <w:tag w:val="goog_rdk_637"/>
          <w:id w:val="-1612963918"/>
        </w:sdtPr>
        <w:sdtContent>
          <w:sdt>
            <w:sdtPr>
              <w:tag w:val="goog_rdk_638"/>
              <w:id w:val="943884247"/>
            </w:sdtPr>
            <w:sdtContent>
              <w:ins w:id="810" w:author="Marie-Christine Rufener" w:date="2024-07-09T17:02:00Z">
                <w:r>
                  <w:rPr>
                    <w:rFonts w:ascii="Arial" w:eastAsia="Arial" w:hAnsi="Arial" w:cs="Arial"/>
                    <w:i/>
                    <w:rPrChange w:id="811" w:author="Marie-Christine Rufener" w:date="2024-07-09T17:07:00Z">
                      <w:rPr>
                        <w:rFonts w:ascii="Arial" w:eastAsia="Arial" w:hAnsi="Arial" w:cs="Arial"/>
                      </w:rPr>
                    </w:rPrChange>
                  </w:rPr>
                  <w:t xml:space="preserve">. </w:t>
                </w:r>
              </w:ins>
            </w:sdtContent>
          </w:sdt>
        </w:sdtContent>
      </w:sdt>
      <w:sdt>
        <w:sdtPr>
          <w:tag w:val="goog_rdk_639"/>
          <w:id w:val="-284821328"/>
        </w:sdtPr>
        <w:sdtContent>
          <w:sdt>
            <w:sdtPr>
              <w:tag w:val="goog_rdk_640"/>
              <w:id w:val="1214237098"/>
            </w:sdtPr>
            <w:sdtContent>
              <w:del w:id="812" w:author="Marie-Christine Rufener" w:date="2024-07-09T17:02:00Z">
                <w:r>
                  <w:rPr>
                    <w:rFonts w:ascii="Arial" w:eastAsia="Arial" w:hAnsi="Arial" w:cs="Arial"/>
                    <w:i/>
                    <w:rPrChange w:id="813" w:author="Marie-Christine Rufener" w:date="2024-07-09T17:07:00Z">
                      <w:rPr>
                        <w:rFonts w:ascii="Arial" w:eastAsia="Arial" w:hAnsi="Arial" w:cs="Arial"/>
                      </w:rPr>
                    </w:rPrChange>
                  </w:rPr>
                  <w:delText>ning</w:delText>
                </w:r>
              </w:del>
            </w:sdtContent>
          </w:sdt>
        </w:sdtContent>
      </w:sdt>
      <w:r>
        <w:rPr>
          <w:rFonts w:ascii="Arial" w:eastAsia="Arial" w:hAnsi="Arial" w:cs="Arial"/>
        </w:rPr>
        <w:t xml:space="preserve"> </w:t>
      </w:r>
      <w:sdt>
        <w:sdtPr>
          <w:tag w:val="goog_rdk_641"/>
          <w:id w:val="-582137737"/>
        </w:sdtPr>
        <w:sdtContent>
          <w:r>
            <w:rPr>
              <w:rFonts w:ascii="Arial" w:eastAsia="Arial" w:hAnsi="Arial" w:cs="Arial"/>
              <w:b/>
              <w:rPrChange w:id="814" w:author="Marie-Christine Rufener" w:date="2024-07-09T17:07:00Z">
                <w:rPr>
                  <w:rFonts w:ascii="Arial" w:eastAsia="Arial" w:hAnsi="Arial" w:cs="Arial"/>
                </w:rPr>
              </w:rPrChange>
            </w:rPr>
            <w:t>20</w:t>
          </w:r>
        </w:sdtContent>
      </w:sdt>
      <w:sdt>
        <w:sdtPr>
          <w:tag w:val="goog_rdk_642"/>
          <w:id w:val="1219635701"/>
        </w:sdtPr>
        <w:sdtContent>
          <w:ins w:id="815" w:author="Marie-Christine Rufener" w:date="2024-07-09T17:03:00Z">
            <w:r>
              <w:rPr>
                <w:rFonts w:ascii="Arial" w:eastAsia="Arial" w:hAnsi="Arial" w:cs="Arial"/>
              </w:rPr>
              <w:t xml:space="preserve">, </w:t>
            </w:r>
          </w:ins>
        </w:sdtContent>
      </w:sdt>
      <w:sdt>
        <w:sdtPr>
          <w:tag w:val="goog_rdk_643"/>
          <w:id w:val="-542207728"/>
        </w:sdtPr>
        <w:sdtContent>
          <w:del w:id="816" w:author="Marie-Christine Rufener" w:date="2024-07-09T17:03:00Z">
            <w:r>
              <w:rPr>
                <w:rFonts w:ascii="Arial" w:eastAsia="Arial" w:hAnsi="Arial" w:cs="Arial"/>
              </w:rPr>
              <w:delText>:</w:delText>
            </w:r>
          </w:del>
        </w:sdtContent>
      </w:sdt>
      <w:r>
        <w:rPr>
          <w:rFonts w:ascii="Arial" w:eastAsia="Arial" w:hAnsi="Arial" w:cs="Arial"/>
        </w:rPr>
        <w:t>273–297</w:t>
      </w:r>
      <w:sdt>
        <w:sdtPr>
          <w:tag w:val="goog_rdk_644"/>
          <w:id w:val="1737363993"/>
        </w:sdtPr>
        <w:sdtContent>
          <w:ins w:id="817" w:author="Marie-Christine Rufener" w:date="2024-07-09T17:03:00Z">
            <w:r>
              <w:rPr>
                <w:rFonts w:ascii="Arial" w:eastAsia="Arial" w:hAnsi="Arial" w:cs="Arial"/>
              </w:rPr>
              <w:t xml:space="preserve"> (1995).</w:t>
            </w:r>
          </w:ins>
        </w:sdtContent>
      </w:sdt>
    </w:p>
    <w:p w14:paraId="353F3C93" w14:textId="77777777" w:rsidR="00073438" w:rsidRDefault="00000000">
      <w:pPr>
        <w:widowControl w:val="0"/>
        <w:spacing w:before="280" w:after="280" w:line="240" w:lineRule="auto"/>
        <w:ind w:left="284" w:hanging="284"/>
        <w:rPr>
          <w:rFonts w:ascii="Arial" w:eastAsia="Arial" w:hAnsi="Arial" w:cs="Arial"/>
        </w:rPr>
      </w:pPr>
      <w:bookmarkStart w:id="818" w:name="_heading=h.qzs0aa7ddvl3" w:colFirst="0" w:colLast="0"/>
      <w:bookmarkEnd w:id="818"/>
      <w:r>
        <w:rPr>
          <w:rFonts w:ascii="Arial" w:eastAsia="Arial" w:hAnsi="Arial" w:cs="Arial"/>
        </w:rPr>
        <w:t>Coscieme</w:t>
      </w:r>
      <w:sdt>
        <w:sdtPr>
          <w:tag w:val="goog_rdk_645"/>
          <w:id w:val="-1739398945"/>
        </w:sdtPr>
        <w:sdtContent>
          <w:ins w:id="819" w:author="Marie-Christine Rufener" w:date="2024-07-09T17:04:00Z">
            <w:r>
              <w:rPr>
                <w:rFonts w:ascii="Arial" w:eastAsia="Arial" w:hAnsi="Arial" w:cs="Arial"/>
              </w:rPr>
              <w:t>,</w:t>
            </w:r>
          </w:ins>
        </w:sdtContent>
      </w:sdt>
      <w:r>
        <w:rPr>
          <w:rFonts w:ascii="Arial" w:eastAsia="Arial" w:hAnsi="Arial" w:cs="Arial"/>
        </w:rPr>
        <w:t xml:space="preserve"> L</w:t>
      </w:r>
      <w:sdt>
        <w:sdtPr>
          <w:tag w:val="goog_rdk_646"/>
          <w:id w:val="727958595"/>
        </w:sdtPr>
        <w:sdtContent>
          <w:ins w:id="820" w:author="Marie-Christine Rufener" w:date="2024-07-09T17:04:00Z">
            <w:r>
              <w:rPr>
                <w:rFonts w:ascii="Arial" w:eastAsia="Arial" w:hAnsi="Arial" w:cs="Arial"/>
              </w:rPr>
              <w:t>.</w:t>
            </w:r>
          </w:ins>
        </w:sdtContent>
      </w:sdt>
      <w:r>
        <w:rPr>
          <w:rFonts w:ascii="Arial" w:eastAsia="Arial" w:hAnsi="Arial" w:cs="Arial"/>
        </w:rPr>
        <w:t>, Sutton</w:t>
      </w:r>
      <w:sdt>
        <w:sdtPr>
          <w:tag w:val="goog_rdk_647"/>
          <w:id w:val="-1458868553"/>
        </w:sdtPr>
        <w:sdtContent>
          <w:ins w:id="821" w:author="Marie-Christine Rufener" w:date="2024-07-09T17:05:00Z">
            <w:r>
              <w:rPr>
                <w:rFonts w:ascii="Arial" w:eastAsia="Arial" w:hAnsi="Arial" w:cs="Arial"/>
              </w:rPr>
              <w:t>,</w:t>
            </w:r>
          </w:ins>
        </w:sdtContent>
      </w:sdt>
      <w:r>
        <w:rPr>
          <w:rFonts w:ascii="Arial" w:eastAsia="Arial" w:hAnsi="Arial" w:cs="Arial"/>
        </w:rPr>
        <w:t xml:space="preserve"> P</w:t>
      </w:r>
      <w:sdt>
        <w:sdtPr>
          <w:tag w:val="goog_rdk_648"/>
          <w:id w:val="-981916710"/>
        </w:sdtPr>
        <w:sdtContent>
          <w:ins w:id="822" w:author="Marie-Christine Rufener" w:date="2024-07-09T17:05:00Z">
            <w:r>
              <w:rPr>
                <w:rFonts w:ascii="Arial" w:eastAsia="Arial" w:hAnsi="Arial" w:cs="Arial"/>
              </w:rPr>
              <w:t xml:space="preserve">. </w:t>
            </w:r>
          </w:ins>
        </w:sdtContent>
      </w:sdt>
      <w:r>
        <w:rPr>
          <w:rFonts w:ascii="Arial" w:eastAsia="Arial" w:hAnsi="Arial" w:cs="Arial"/>
        </w:rPr>
        <w:t>C</w:t>
      </w:r>
      <w:sdt>
        <w:sdtPr>
          <w:tag w:val="goog_rdk_649"/>
          <w:id w:val="-1616049680"/>
        </w:sdtPr>
        <w:sdtContent>
          <w:ins w:id="823" w:author="Marie-Christine Rufener" w:date="2024-07-09T17:05:00Z">
            <w:r>
              <w:rPr>
                <w:rFonts w:ascii="Arial" w:eastAsia="Arial" w:hAnsi="Arial" w:cs="Arial"/>
              </w:rPr>
              <w:t>.</w:t>
            </w:r>
          </w:ins>
        </w:sdtContent>
      </w:sdt>
      <w:r>
        <w:rPr>
          <w:rFonts w:ascii="Arial" w:eastAsia="Arial" w:hAnsi="Arial" w:cs="Arial"/>
        </w:rPr>
        <w:t>, Anderson</w:t>
      </w:r>
      <w:sdt>
        <w:sdtPr>
          <w:tag w:val="goog_rdk_650"/>
          <w:id w:val="-2087054105"/>
        </w:sdtPr>
        <w:sdtContent>
          <w:ins w:id="824" w:author="Marie-Christine Rufener" w:date="2024-07-09T17:05:00Z">
            <w:r>
              <w:rPr>
                <w:rFonts w:ascii="Arial" w:eastAsia="Arial" w:hAnsi="Arial" w:cs="Arial"/>
              </w:rPr>
              <w:t>,</w:t>
            </w:r>
          </w:ins>
        </w:sdtContent>
      </w:sdt>
      <w:r>
        <w:rPr>
          <w:rFonts w:ascii="Arial" w:eastAsia="Arial" w:hAnsi="Arial" w:cs="Arial"/>
        </w:rPr>
        <w:t xml:space="preserve"> S</w:t>
      </w:r>
      <w:sdt>
        <w:sdtPr>
          <w:tag w:val="goog_rdk_651"/>
          <w:id w:val="1066765859"/>
        </w:sdtPr>
        <w:sdtContent>
          <w:ins w:id="825" w:author="Marie-Christine Rufener" w:date="2024-07-09T17:05:00Z">
            <w:r>
              <w:rPr>
                <w:rFonts w:ascii="Arial" w:eastAsia="Arial" w:hAnsi="Arial" w:cs="Arial"/>
              </w:rPr>
              <w:t>.</w:t>
            </w:r>
          </w:ins>
        </w:sdtContent>
      </w:sdt>
      <w:r>
        <w:rPr>
          <w:rFonts w:ascii="Arial" w:eastAsia="Arial" w:hAnsi="Arial" w:cs="Arial"/>
        </w:rPr>
        <w:t>,</w:t>
      </w:r>
      <w:sdt>
        <w:sdtPr>
          <w:tag w:val="goog_rdk_652"/>
          <w:id w:val="898793260"/>
        </w:sdtPr>
        <w:sdtContent>
          <w:ins w:id="826" w:author="Marie-Christine Rufener" w:date="2024-07-09T17:05:00Z">
            <w:r>
              <w:rPr>
                <w:rFonts w:ascii="Arial" w:eastAsia="Arial" w:hAnsi="Arial" w:cs="Arial"/>
              </w:rPr>
              <w:t xml:space="preserve"> Liu, Q. &amp; Elvidge, C. D.</w:t>
            </w:r>
          </w:ins>
        </w:sdtContent>
      </w:sdt>
      <w:r>
        <w:rPr>
          <w:rFonts w:ascii="Arial" w:eastAsia="Arial" w:hAnsi="Arial" w:cs="Arial"/>
        </w:rPr>
        <w:t xml:space="preserve"> </w:t>
      </w:r>
      <w:sdt>
        <w:sdtPr>
          <w:tag w:val="goog_rdk_653"/>
          <w:id w:val="522604947"/>
        </w:sdtPr>
        <w:sdtContent>
          <w:del w:id="827" w:author="Marie-Christine Rufener" w:date="2024-07-09T17:05:00Z">
            <w:r>
              <w:rPr>
                <w:rFonts w:ascii="Arial" w:eastAsia="Arial" w:hAnsi="Arial" w:cs="Arial"/>
              </w:rPr>
              <w:delText xml:space="preserve">et al (2017) </w:delText>
            </w:r>
          </w:del>
        </w:sdtContent>
      </w:sdt>
      <w:r>
        <w:rPr>
          <w:rFonts w:ascii="Arial" w:eastAsia="Arial" w:hAnsi="Arial" w:cs="Arial"/>
        </w:rPr>
        <w:t xml:space="preserve">Dark times: Nighttime satellite imagery as a detector of regional disparity and the geography of conflict. </w:t>
      </w:r>
      <w:sdt>
        <w:sdtPr>
          <w:tag w:val="goog_rdk_654"/>
          <w:id w:val="-920093807"/>
        </w:sdtPr>
        <w:sdtContent>
          <w:r>
            <w:rPr>
              <w:rFonts w:ascii="Arial" w:eastAsia="Arial" w:hAnsi="Arial" w:cs="Arial"/>
              <w:i/>
              <w:rPrChange w:id="828" w:author="Marie-Christine Rufener" w:date="2024-07-09T17:07:00Z">
                <w:rPr>
                  <w:rFonts w:ascii="Arial" w:eastAsia="Arial" w:hAnsi="Arial" w:cs="Arial"/>
                </w:rPr>
              </w:rPrChange>
            </w:rPr>
            <w:t>G</w:t>
          </w:r>
        </w:sdtContent>
      </w:sdt>
      <w:sdt>
        <w:sdtPr>
          <w:tag w:val="goog_rdk_655"/>
          <w:id w:val="-2000259092"/>
        </w:sdtPr>
        <w:sdtContent>
          <w:sdt>
            <w:sdtPr>
              <w:tag w:val="goog_rdk_656"/>
              <w:id w:val="-890965663"/>
            </w:sdtPr>
            <w:sdtContent>
              <w:ins w:id="829" w:author="Marie-Christine Rufener" w:date="2024-07-09T17:06:00Z">
                <w:r>
                  <w:rPr>
                    <w:rFonts w:ascii="Arial" w:eastAsia="Arial" w:hAnsi="Arial" w:cs="Arial"/>
                    <w:i/>
                    <w:rPrChange w:id="830" w:author="Marie-Christine Rufener" w:date="2024-07-09T17:07:00Z">
                      <w:rPr>
                        <w:rFonts w:ascii="Arial" w:eastAsia="Arial" w:hAnsi="Arial" w:cs="Arial"/>
                      </w:rPr>
                    </w:rPrChange>
                  </w:rPr>
                  <w:t>is</w:t>
                </w:r>
              </w:ins>
            </w:sdtContent>
          </w:sdt>
        </w:sdtContent>
      </w:sdt>
      <w:sdt>
        <w:sdtPr>
          <w:tag w:val="goog_rdk_657"/>
          <w:id w:val="-689369334"/>
        </w:sdtPr>
        <w:sdtContent>
          <w:sdt>
            <w:sdtPr>
              <w:tag w:val="goog_rdk_658"/>
              <w:id w:val="-157160470"/>
            </w:sdtPr>
            <w:sdtContent>
              <w:del w:id="831" w:author="Marie-Christine Rufener" w:date="2024-07-09T17:06:00Z">
                <w:r>
                  <w:rPr>
                    <w:rFonts w:ascii="Arial" w:eastAsia="Arial" w:hAnsi="Arial" w:cs="Arial"/>
                    <w:i/>
                    <w:rPrChange w:id="832" w:author="Marie-Christine Rufener" w:date="2024-07-09T17:07:00Z">
                      <w:rPr>
                        <w:rFonts w:ascii="Arial" w:eastAsia="Arial" w:hAnsi="Arial" w:cs="Arial"/>
                      </w:rPr>
                    </w:rPrChange>
                  </w:rPr>
                  <w:delText>IS</w:delText>
                </w:r>
              </w:del>
            </w:sdtContent>
          </w:sdt>
        </w:sdtContent>
      </w:sdt>
      <w:sdt>
        <w:sdtPr>
          <w:tag w:val="goog_rdk_659"/>
          <w:id w:val="1130059872"/>
        </w:sdtPr>
        <w:sdtContent>
          <w:r>
            <w:rPr>
              <w:rFonts w:ascii="Arial" w:eastAsia="Arial" w:hAnsi="Arial" w:cs="Arial"/>
              <w:i/>
              <w:rPrChange w:id="833" w:author="Marie-Christine Rufener" w:date="2024-07-09T17:07:00Z">
                <w:rPr>
                  <w:rFonts w:ascii="Arial" w:eastAsia="Arial" w:hAnsi="Arial" w:cs="Arial"/>
                </w:rPr>
              </w:rPrChange>
            </w:rPr>
            <w:t>ci</w:t>
          </w:r>
        </w:sdtContent>
      </w:sdt>
      <w:sdt>
        <w:sdtPr>
          <w:tag w:val="goog_rdk_660"/>
          <w:id w:val="-2105485674"/>
        </w:sdtPr>
        <w:sdtContent>
          <w:sdt>
            <w:sdtPr>
              <w:tag w:val="goog_rdk_661"/>
              <w:id w:val="-1052919860"/>
            </w:sdtPr>
            <w:sdtContent>
              <w:ins w:id="834" w:author="Marie-Christine Rufener" w:date="2024-07-09T17:06:00Z">
                <w:r>
                  <w:rPr>
                    <w:rFonts w:ascii="Arial" w:eastAsia="Arial" w:hAnsi="Arial" w:cs="Arial"/>
                    <w:i/>
                    <w:rPrChange w:id="835" w:author="Marie-Christine Rufener" w:date="2024-07-09T17:07:00Z">
                      <w:rPr>
                        <w:rFonts w:ascii="Arial" w:eastAsia="Arial" w:hAnsi="Arial" w:cs="Arial"/>
                      </w:rPr>
                    </w:rPrChange>
                  </w:rPr>
                  <w:t>.</w:t>
                </w:r>
              </w:ins>
            </w:sdtContent>
          </w:sdt>
        </w:sdtContent>
      </w:sdt>
      <w:sdt>
        <w:sdtPr>
          <w:tag w:val="goog_rdk_662"/>
          <w:id w:val="-339390338"/>
        </w:sdtPr>
        <w:sdtContent>
          <w:sdt>
            <w:sdtPr>
              <w:tag w:val="goog_rdk_663"/>
              <w:id w:val="-1390032783"/>
            </w:sdtPr>
            <w:sdtContent>
              <w:del w:id="836" w:author="Marie-Christine Rufener" w:date="2024-07-09T17:06:00Z">
                <w:r>
                  <w:rPr>
                    <w:rFonts w:ascii="Arial" w:eastAsia="Arial" w:hAnsi="Arial" w:cs="Arial"/>
                    <w:i/>
                    <w:rPrChange w:id="837" w:author="Marie-Christine Rufener" w:date="2024-07-09T17:07:00Z">
                      <w:rPr>
                        <w:rFonts w:ascii="Arial" w:eastAsia="Arial" w:hAnsi="Arial" w:cs="Arial"/>
                      </w:rPr>
                    </w:rPrChange>
                  </w:rPr>
                  <w:delText>ence</w:delText>
                </w:r>
              </w:del>
            </w:sdtContent>
          </w:sdt>
        </w:sdtContent>
      </w:sdt>
      <w:sdt>
        <w:sdtPr>
          <w:tag w:val="goog_rdk_664"/>
          <w:id w:val="1121272514"/>
        </w:sdtPr>
        <w:sdtContent>
          <w:r>
            <w:rPr>
              <w:rFonts w:ascii="Arial" w:eastAsia="Arial" w:hAnsi="Arial" w:cs="Arial"/>
              <w:i/>
              <w:rPrChange w:id="838" w:author="Marie-Christine Rufener" w:date="2024-07-09T17:07:00Z">
                <w:rPr>
                  <w:rFonts w:ascii="Arial" w:eastAsia="Arial" w:hAnsi="Arial" w:cs="Arial"/>
                </w:rPr>
              </w:rPrChange>
            </w:rPr>
            <w:t xml:space="preserve"> </w:t>
          </w:r>
        </w:sdtContent>
      </w:sdt>
      <w:sdt>
        <w:sdtPr>
          <w:tag w:val="goog_rdk_665"/>
          <w:id w:val="-701016722"/>
        </w:sdtPr>
        <w:sdtContent>
          <w:sdt>
            <w:sdtPr>
              <w:tag w:val="goog_rdk_666"/>
              <w:id w:val="1673605181"/>
            </w:sdtPr>
            <w:sdtContent>
              <w:del w:id="839" w:author="Marie-Christine Rufener" w:date="2024-07-09T17:07:00Z">
                <w:r>
                  <w:rPr>
                    <w:rFonts w:ascii="Arial" w:eastAsia="Arial" w:hAnsi="Arial" w:cs="Arial"/>
                    <w:i/>
                    <w:rPrChange w:id="840" w:author="Marie-Christine Rufener" w:date="2024-07-09T17:07:00Z">
                      <w:rPr>
                        <w:rFonts w:ascii="Arial" w:eastAsia="Arial" w:hAnsi="Arial" w:cs="Arial"/>
                      </w:rPr>
                    </w:rPrChange>
                  </w:rPr>
                  <w:delText xml:space="preserve">&amp; </w:delText>
                </w:r>
              </w:del>
            </w:sdtContent>
          </w:sdt>
        </w:sdtContent>
      </w:sdt>
      <w:sdt>
        <w:sdtPr>
          <w:tag w:val="goog_rdk_667"/>
          <w:id w:val="-1448155897"/>
        </w:sdtPr>
        <w:sdtContent>
          <w:r>
            <w:rPr>
              <w:rFonts w:ascii="Arial" w:eastAsia="Arial" w:hAnsi="Arial" w:cs="Arial"/>
              <w:i/>
              <w:rPrChange w:id="841" w:author="Marie-Christine Rufener" w:date="2024-07-09T17:07:00Z">
                <w:rPr>
                  <w:rFonts w:ascii="Arial" w:eastAsia="Arial" w:hAnsi="Arial" w:cs="Arial"/>
                </w:rPr>
              </w:rPrChange>
            </w:rPr>
            <w:t>Remote Sens</w:t>
          </w:r>
        </w:sdtContent>
      </w:sdt>
      <w:sdt>
        <w:sdtPr>
          <w:tag w:val="goog_rdk_668"/>
          <w:id w:val="1145551170"/>
        </w:sdtPr>
        <w:sdtContent>
          <w:sdt>
            <w:sdtPr>
              <w:tag w:val="goog_rdk_669"/>
              <w:id w:val="-1549605421"/>
            </w:sdtPr>
            <w:sdtContent>
              <w:ins w:id="842" w:author="Marie-Christine Rufener" w:date="2024-07-09T17:07:00Z">
                <w:r>
                  <w:rPr>
                    <w:rFonts w:ascii="Arial" w:eastAsia="Arial" w:hAnsi="Arial" w:cs="Arial"/>
                    <w:i/>
                    <w:rPrChange w:id="843" w:author="Marie-Christine Rufener" w:date="2024-07-09T17:07:00Z">
                      <w:rPr>
                        <w:rFonts w:ascii="Arial" w:eastAsia="Arial" w:hAnsi="Arial" w:cs="Arial"/>
                      </w:rPr>
                    </w:rPrChange>
                  </w:rPr>
                  <w:t>.</w:t>
                </w:r>
              </w:ins>
            </w:sdtContent>
          </w:sdt>
        </w:sdtContent>
      </w:sdt>
      <w:sdt>
        <w:sdtPr>
          <w:tag w:val="goog_rdk_670"/>
          <w:id w:val="262186678"/>
        </w:sdtPr>
        <w:sdtContent>
          <w:sdt>
            <w:sdtPr>
              <w:tag w:val="goog_rdk_671"/>
              <w:id w:val="1805347082"/>
            </w:sdtPr>
            <w:sdtContent>
              <w:del w:id="844" w:author="Marie-Christine Rufener" w:date="2024-07-09T17:07:00Z">
                <w:r>
                  <w:rPr>
                    <w:rFonts w:ascii="Arial" w:eastAsia="Arial" w:hAnsi="Arial" w:cs="Arial"/>
                    <w:i/>
                    <w:rPrChange w:id="845" w:author="Marie-Christine Rufener" w:date="2024-07-09T17:07:00Z">
                      <w:rPr>
                        <w:rFonts w:ascii="Arial" w:eastAsia="Arial" w:hAnsi="Arial" w:cs="Arial"/>
                      </w:rPr>
                    </w:rPrChange>
                  </w:rPr>
                  <w:delText>in</w:delText>
                </w:r>
              </w:del>
            </w:sdtContent>
          </w:sdt>
          <w:del w:id="846" w:author="Marie-Christine Rufener" w:date="2024-07-09T17:07:00Z">
            <w:r>
              <w:rPr>
                <w:rFonts w:ascii="Arial" w:eastAsia="Arial" w:hAnsi="Arial" w:cs="Arial"/>
              </w:rPr>
              <w:delText>g</w:delText>
            </w:r>
          </w:del>
        </w:sdtContent>
      </w:sdt>
      <w:r>
        <w:rPr>
          <w:rFonts w:ascii="Arial" w:eastAsia="Arial" w:hAnsi="Arial" w:cs="Arial"/>
        </w:rPr>
        <w:t xml:space="preserve"> </w:t>
      </w:r>
      <w:sdt>
        <w:sdtPr>
          <w:tag w:val="goog_rdk_672"/>
          <w:id w:val="-360210286"/>
        </w:sdtPr>
        <w:sdtContent>
          <w:r>
            <w:rPr>
              <w:rFonts w:ascii="Arial" w:eastAsia="Arial" w:hAnsi="Arial" w:cs="Arial"/>
              <w:b/>
              <w:rPrChange w:id="847" w:author="Marie-Christine Rufener" w:date="2024-07-09T17:07:00Z">
                <w:rPr>
                  <w:rFonts w:ascii="Arial" w:eastAsia="Arial" w:hAnsi="Arial" w:cs="Arial"/>
                </w:rPr>
              </w:rPrChange>
            </w:rPr>
            <w:t>54</w:t>
          </w:r>
        </w:sdtContent>
      </w:sdt>
      <w:sdt>
        <w:sdtPr>
          <w:tag w:val="goog_rdk_673"/>
          <w:id w:val="1725477929"/>
        </w:sdtPr>
        <w:sdtContent>
          <w:sdt>
            <w:sdtPr>
              <w:tag w:val="goog_rdk_674"/>
              <w:id w:val="1391466725"/>
            </w:sdtPr>
            <w:sdtContent>
              <w:ins w:id="848" w:author="Marie-Christine Rufener" w:date="2024-07-09T17:07:00Z">
                <w:r>
                  <w:rPr>
                    <w:rFonts w:ascii="Arial" w:eastAsia="Arial" w:hAnsi="Arial" w:cs="Arial"/>
                    <w:b/>
                    <w:rPrChange w:id="849" w:author="Marie-Christine Rufener" w:date="2024-07-09T17:07:00Z">
                      <w:rPr>
                        <w:rFonts w:ascii="Arial" w:eastAsia="Arial" w:hAnsi="Arial" w:cs="Arial"/>
                      </w:rPr>
                    </w:rPrChange>
                  </w:rPr>
                  <w:t xml:space="preserve">, </w:t>
                </w:r>
              </w:ins>
            </w:sdtContent>
          </w:sdt>
        </w:sdtContent>
      </w:sdt>
      <w:sdt>
        <w:sdtPr>
          <w:tag w:val="goog_rdk_675"/>
          <w:id w:val="-619687060"/>
        </w:sdtPr>
        <w:sdtContent>
          <w:del w:id="850" w:author="Marie-Christine Rufener" w:date="2024-07-09T17:07:00Z">
            <w:r>
              <w:rPr>
                <w:rFonts w:ascii="Arial" w:eastAsia="Arial" w:hAnsi="Arial" w:cs="Arial"/>
              </w:rPr>
              <w:delText>(1):</w:delText>
            </w:r>
          </w:del>
        </w:sdtContent>
      </w:sdt>
      <w:r>
        <w:rPr>
          <w:rFonts w:ascii="Arial" w:eastAsia="Arial" w:hAnsi="Arial" w:cs="Arial"/>
        </w:rPr>
        <w:t>118–139</w:t>
      </w:r>
      <w:sdt>
        <w:sdtPr>
          <w:tag w:val="goog_rdk_676"/>
          <w:id w:val="-1537112559"/>
        </w:sdtPr>
        <w:sdtContent>
          <w:ins w:id="851" w:author="Marie-Christine Rufener" w:date="2024-07-09T17:07:00Z">
            <w:r>
              <w:rPr>
                <w:rFonts w:ascii="Arial" w:eastAsia="Arial" w:hAnsi="Arial" w:cs="Arial"/>
              </w:rPr>
              <w:t xml:space="preserve">; </w:t>
            </w:r>
          </w:ins>
        </w:sdtContent>
      </w:sdt>
      <w:sdt>
        <w:sdtPr>
          <w:tag w:val="goog_rdk_677"/>
          <w:id w:val="-1483080408"/>
        </w:sdtPr>
        <w:sdtContent>
          <w:del w:id="852" w:author="Marie-Christine Rufener" w:date="2024-07-09T17:07:00Z">
            <w:r>
              <w:rPr>
                <w:rFonts w:ascii="Arial" w:eastAsia="Arial" w:hAnsi="Arial" w:cs="Arial"/>
              </w:rPr>
              <w:delText xml:space="preserve">. </w:delText>
            </w:r>
          </w:del>
        </w:sdtContent>
      </w:sdt>
      <w:hyperlink r:id="rId42">
        <w:r>
          <w:rPr>
            <w:rFonts w:ascii="Arial" w:eastAsia="Arial" w:hAnsi="Arial" w:cs="Arial"/>
            <w:color w:val="467886"/>
            <w:u w:val="single"/>
          </w:rPr>
          <w:t>https://doi.org/10.1080/15481603.2016.1260676</w:t>
        </w:r>
      </w:hyperlink>
      <w:sdt>
        <w:sdtPr>
          <w:tag w:val="goog_rdk_678"/>
          <w:id w:val="1198121193"/>
        </w:sdtPr>
        <w:sdtContent>
          <w:ins w:id="853" w:author="Marie-Christine Rufener" w:date="2024-07-09T17:07:00Z">
            <w:r>
              <w:rPr>
                <w:rFonts w:ascii="Arial" w:eastAsia="Arial" w:hAnsi="Arial" w:cs="Arial"/>
                <w:color w:val="467886"/>
                <w:u w:val="single"/>
              </w:rPr>
              <w:t xml:space="preserve"> (2017).</w:t>
            </w:r>
          </w:ins>
        </w:sdtContent>
      </w:sdt>
    </w:p>
    <w:bookmarkStart w:id="854" w:name="_heading=h.35nkun2" w:colFirst="0" w:colLast="0" w:displacedByCustomXml="next"/>
    <w:bookmarkEnd w:id="854" w:displacedByCustomXml="next"/>
    <w:sdt>
      <w:sdtPr>
        <w:tag w:val="goog_rdk_739"/>
        <w:id w:val="296889825"/>
      </w:sdtPr>
      <w:sdtContent>
        <w:p w14:paraId="560393D7" w14:textId="77777777" w:rsidR="00073438" w:rsidRDefault="00000000">
          <w:pPr>
            <w:widowControl w:val="0"/>
            <w:spacing w:before="280" w:after="280" w:line="240" w:lineRule="auto"/>
            <w:ind w:left="284" w:hanging="284"/>
            <w:rPr>
              <w:rFonts w:ascii="Arial" w:eastAsia="Arial" w:hAnsi="Arial" w:cs="Arial"/>
            </w:rPr>
          </w:pPr>
          <w:r>
            <w:rPr>
              <w:rFonts w:ascii="Arial" w:eastAsia="Arial" w:hAnsi="Arial" w:cs="Arial"/>
            </w:rPr>
            <w:t>Dalal</w:t>
          </w:r>
          <w:sdt>
            <w:sdtPr>
              <w:tag w:val="goog_rdk_679"/>
              <w:id w:val="-1425881168"/>
            </w:sdtPr>
            <w:sdtContent>
              <w:ins w:id="855" w:author="Marie-Christine Rufener" w:date="2024-07-09T17:08:00Z">
                <w:r>
                  <w:rPr>
                    <w:rFonts w:ascii="Arial" w:eastAsia="Arial" w:hAnsi="Arial" w:cs="Arial"/>
                  </w:rPr>
                  <w:t>,</w:t>
                </w:r>
              </w:ins>
            </w:sdtContent>
          </w:sdt>
          <w:r>
            <w:rPr>
              <w:rFonts w:ascii="Arial" w:eastAsia="Arial" w:hAnsi="Arial" w:cs="Arial"/>
            </w:rPr>
            <w:t xml:space="preserve"> N</w:t>
          </w:r>
          <w:sdt>
            <w:sdtPr>
              <w:tag w:val="goog_rdk_680"/>
              <w:id w:val="271522579"/>
            </w:sdtPr>
            <w:sdtContent>
              <w:ins w:id="856" w:author="Marie-Christine Rufener" w:date="2024-07-09T17:08:00Z">
                <w:r>
                  <w:rPr>
                    <w:rFonts w:ascii="Arial" w:eastAsia="Arial" w:hAnsi="Arial" w:cs="Arial"/>
                  </w:rPr>
                  <w:t>. &amp;</w:t>
                </w:r>
              </w:ins>
            </w:sdtContent>
          </w:sdt>
          <w:sdt>
            <w:sdtPr>
              <w:tag w:val="goog_rdk_681"/>
              <w:id w:val="-253203530"/>
            </w:sdtPr>
            <w:sdtContent>
              <w:del w:id="857" w:author="Marie-Christine Rufener" w:date="2024-07-09T17:08:00Z">
                <w:r>
                  <w:rPr>
                    <w:rFonts w:ascii="Arial" w:eastAsia="Arial" w:hAnsi="Arial" w:cs="Arial"/>
                  </w:rPr>
                  <w:delText>,</w:delText>
                </w:r>
              </w:del>
            </w:sdtContent>
          </w:sdt>
          <w:r>
            <w:rPr>
              <w:rFonts w:ascii="Arial" w:eastAsia="Arial" w:hAnsi="Arial" w:cs="Arial"/>
            </w:rPr>
            <w:t xml:space="preserve"> Triggs</w:t>
          </w:r>
          <w:sdt>
            <w:sdtPr>
              <w:tag w:val="goog_rdk_682"/>
              <w:id w:val="1816913286"/>
            </w:sdtPr>
            <w:sdtContent>
              <w:ins w:id="858" w:author="Marie-Christine Rufener" w:date="2024-07-09T17:08:00Z">
                <w:r>
                  <w:rPr>
                    <w:rFonts w:ascii="Arial" w:eastAsia="Arial" w:hAnsi="Arial" w:cs="Arial"/>
                  </w:rPr>
                  <w:t>,</w:t>
                </w:r>
              </w:ins>
            </w:sdtContent>
          </w:sdt>
          <w:r>
            <w:rPr>
              <w:rFonts w:ascii="Arial" w:eastAsia="Arial" w:hAnsi="Arial" w:cs="Arial"/>
            </w:rPr>
            <w:t xml:space="preserve"> B</w:t>
          </w:r>
          <w:sdt>
            <w:sdtPr>
              <w:tag w:val="goog_rdk_683"/>
              <w:id w:val="-1598705964"/>
            </w:sdtPr>
            <w:sdtContent>
              <w:ins w:id="859" w:author="Marie-Christine Rufener" w:date="2024-07-09T17:08:00Z">
                <w:r>
                  <w:rPr>
                    <w:rFonts w:ascii="Arial" w:eastAsia="Arial" w:hAnsi="Arial" w:cs="Arial"/>
                  </w:rPr>
                  <w:t>.</w:t>
                </w:r>
              </w:ins>
            </w:sdtContent>
          </w:sdt>
          <w:sdt>
            <w:sdtPr>
              <w:tag w:val="goog_rdk_684"/>
              <w:id w:val="1357772395"/>
            </w:sdtPr>
            <w:sdtContent>
              <w:del w:id="860" w:author="Marie-Christine Rufener" w:date="2024-07-09T17:08:00Z">
                <w:r>
                  <w:rPr>
                    <w:rFonts w:ascii="Arial" w:eastAsia="Arial" w:hAnsi="Arial" w:cs="Arial"/>
                  </w:rPr>
                  <w:delText xml:space="preserve"> (2005)</w:delText>
                </w:r>
              </w:del>
            </w:sdtContent>
          </w:sdt>
          <w:r>
            <w:rPr>
              <w:rFonts w:ascii="Arial" w:eastAsia="Arial" w:hAnsi="Arial" w:cs="Arial"/>
            </w:rPr>
            <w:t xml:space="preserve"> Histograms of oriented gradients for human detection. </w:t>
          </w:r>
          <w:sdt>
            <w:sdtPr>
              <w:tag w:val="goog_rdk_685"/>
              <w:id w:val="-563329686"/>
            </w:sdtPr>
            <w:sdtContent>
              <w:del w:id="861" w:author="Marie-Christine Rufener" w:date="2024-07-09T17:10:00Z">
                <w:r>
                  <w:rPr>
                    <w:rFonts w:ascii="Arial" w:eastAsia="Arial" w:hAnsi="Arial" w:cs="Arial"/>
                  </w:rPr>
                  <w:delText xml:space="preserve">In: 2005 IEEE </w:delText>
                </w:r>
              </w:del>
            </w:sdtContent>
          </w:sdt>
          <w:sdt>
            <w:sdtPr>
              <w:tag w:val="goog_rdk_686"/>
              <w:id w:val="-1377850599"/>
            </w:sdtPr>
            <w:sdtContent>
              <w:sdt>
                <w:sdtPr>
                  <w:tag w:val="goog_rdk_687"/>
                  <w:id w:val="898402464"/>
                </w:sdtPr>
                <w:sdtContent>
                  <w:ins w:id="862" w:author="Marie-Christine Rufener" w:date="2024-07-09T17:10:00Z">
                    <w:r>
                      <w:rPr>
                        <w:rFonts w:ascii="Arial" w:eastAsia="Arial" w:hAnsi="Arial" w:cs="Arial"/>
                        <w:i/>
                        <w:rPrChange w:id="863" w:author="Marie-Christine Rufener" w:date="2024-07-09T17:13:00Z">
                          <w:rPr>
                            <w:rFonts w:ascii="Arial" w:eastAsia="Arial" w:hAnsi="Arial" w:cs="Arial"/>
                          </w:rPr>
                        </w:rPrChange>
                      </w:rPr>
                      <w:t>C</w:t>
                    </w:r>
                  </w:ins>
                </w:sdtContent>
              </w:sdt>
            </w:sdtContent>
          </w:sdt>
          <w:sdt>
            <w:sdtPr>
              <w:tag w:val="goog_rdk_688"/>
              <w:id w:val="815912963"/>
            </w:sdtPr>
            <w:sdtContent>
              <w:sdt>
                <w:sdtPr>
                  <w:tag w:val="goog_rdk_689"/>
                  <w:id w:val="841748694"/>
                </w:sdtPr>
                <w:sdtContent>
                  <w:del w:id="864" w:author="Marie-Christine Rufener" w:date="2024-07-09T17:10:00Z">
                    <w:r>
                      <w:rPr>
                        <w:rFonts w:ascii="Arial" w:eastAsia="Arial" w:hAnsi="Arial" w:cs="Arial"/>
                        <w:i/>
                        <w:rPrChange w:id="865" w:author="Marie-Christine Rufener" w:date="2024-07-09T17:13:00Z">
                          <w:rPr>
                            <w:rFonts w:ascii="Arial" w:eastAsia="Arial" w:hAnsi="Arial" w:cs="Arial"/>
                          </w:rPr>
                        </w:rPrChange>
                      </w:rPr>
                      <w:delText>c</w:delText>
                    </w:r>
                  </w:del>
                </w:sdtContent>
              </w:sdt>
            </w:sdtContent>
          </w:sdt>
          <w:sdt>
            <w:sdtPr>
              <w:tag w:val="goog_rdk_690"/>
              <w:id w:val="1523203728"/>
            </w:sdtPr>
            <w:sdtContent>
              <w:r>
                <w:rPr>
                  <w:rFonts w:ascii="Arial" w:eastAsia="Arial" w:hAnsi="Arial" w:cs="Arial"/>
                  <w:i/>
                  <w:rPrChange w:id="866" w:author="Marie-Christine Rufener" w:date="2024-07-09T17:13:00Z">
                    <w:rPr>
                      <w:rFonts w:ascii="Arial" w:eastAsia="Arial" w:hAnsi="Arial" w:cs="Arial"/>
                    </w:rPr>
                  </w:rPrChange>
                </w:rPr>
                <w:t>omput</w:t>
              </w:r>
            </w:sdtContent>
          </w:sdt>
          <w:sdt>
            <w:sdtPr>
              <w:tag w:val="goog_rdk_691"/>
              <w:id w:val="-1352729686"/>
            </w:sdtPr>
            <w:sdtContent>
              <w:sdt>
                <w:sdtPr>
                  <w:tag w:val="goog_rdk_692"/>
                  <w:id w:val="1771899404"/>
                </w:sdtPr>
                <w:sdtContent>
                  <w:ins w:id="867" w:author="Marie-Christine Rufener" w:date="2024-07-09T17:10:00Z">
                    <w:r>
                      <w:rPr>
                        <w:rFonts w:ascii="Arial" w:eastAsia="Arial" w:hAnsi="Arial" w:cs="Arial"/>
                        <w:i/>
                        <w:rPrChange w:id="868" w:author="Marie-Christine Rufener" w:date="2024-07-09T17:13:00Z">
                          <w:rPr>
                            <w:rFonts w:ascii="Arial" w:eastAsia="Arial" w:hAnsi="Arial" w:cs="Arial"/>
                          </w:rPr>
                        </w:rPrChange>
                      </w:rPr>
                      <w:t>.</w:t>
                    </w:r>
                  </w:ins>
                </w:sdtContent>
              </w:sdt>
            </w:sdtContent>
          </w:sdt>
          <w:sdt>
            <w:sdtPr>
              <w:tag w:val="goog_rdk_693"/>
              <w:id w:val="-1829973791"/>
            </w:sdtPr>
            <w:sdtContent>
              <w:sdt>
                <w:sdtPr>
                  <w:tag w:val="goog_rdk_694"/>
                  <w:id w:val="549883963"/>
                </w:sdtPr>
                <w:sdtContent>
                  <w:del w:id="869" w:author="Marie-Christine Rufener" w:date="2024-07-09T17:10:00Z">
                    <w:r>
                      <w:rPr>
                        <w:rFonts w:ascii="Arial" w:eastAsia="Arial" w:hAnsi="Arial" w:cs="Arial"/>
                        <w:i/>
                        <w:rPrChange w:id="870" w:author="Marie-Christine Rufener" w:date="2024-07-09T17:13:00Z">
                          <w:rPr>
                            <w:rFonts w:ascii="Arial" w:eastAsia="Arial" w:hAnsi="Arial" w:cs="Arial"/>
                          </w:rPr>
                        </w:rPrChange>
                      </w:rPr>
                      <w:delText>er</w:delText>
                    </w:r>
                  </w:del>
                </w:sdtContent>
              </w:sdt>
            </w:sdtContent>
          </w:sdt>
          <w:sdt>
            <w:sdtPr>
              <w:tag w:val="goog_rdk_695"/>
              <w:id w:val="-1217656634"/>
            </w:sdtPr>
            <w:sdtContent>
              <w:r>
                <w:rPr>
                  <w:rFonts w:ascii="Arial" w:eastAsia="Arial" w:hAnsi="Arial" w:cs="Arial"/>
                  <w:i/>
                  <w:rPrChange w:id="871" w:author="Marie-Christine Rufener" w:date="2024-07-09T17:13:00Z">
                    <w:rPr>
                      <w:rFonts w:ascii="Arial" w:eastAsia="Arial" w:hAnsi="Arial" w:cs="Arial"/>
                    </w:rPr>
                  </w:rPrChange>
                </w:rPr>
                <w:t xml:space="preserve"> </w:t>
              </w:r>
            </w:sdtContent>
          </w:sdt>
          <w:sdt>
            <w:sdtPr>
              <w:tag w:val="goog_rdk_696"/>
              <w:id w:val="452524028"/>
            </w:sdtPr>
            <w:sdtContent>
              <w:sdt>
                <w:sdtPr>
                  <w:tag w:val="goog_rdk_697"/>
                  <w:id w:val="-416716553"/>
                </w:sdtPr>
                <w:sdtContent>
                  <w:ins w:id="872" w:author="Marie-Christine Rufener" w:date="2024-07-09T17:10:00Z">
                    <w:r>
                      <w:rPr>
                        <w:rFonts w:ascii="Arial" w:eastAsia="Arial" w:hAnsi="Arial" w:cs="Arial"/>
                        <w:i/>
                        <w:rPrChange w:id="873" w:author="Marie-Christine Rufener" w:date="2024-07-09T17:13:00Z">
                          <w:rPr>
                            <w:rFonts w:ascii="Arial" w:eastAsia="Arial" w:hAnsi="Arial" w:cs="Arial"/>
                          </w:rPr>
                        </w:rPrChange>
                      </w:rPr>
                      <w:t>S</w:t>
                    </w:r>
                  </w:ins>
                </w:sdtContent>
              </w:sdt>
            </w:sdtContent>
          </w:sdt>
          <w:sdt>
            <w:sdtPr>
              <w:tag w:val="goog_rdk_698"/>
              <w:id w:val="-1037895432"/>
            </w:sdtPr>
            <w:sdtContent>
              <w:sdt>
                <w:sdtPr>
                  <w:tag w:val="goog_rdk_699"/>
                  <w:id w:val="-140814119"/>
                </w:sdtPr>
                <w:sdtContent>
                  <w:del w:id="874" w:author="Marie-Christine Rufener" w:date="2024-07-09T17:10:00Z">
                    <w:r>
                      <w:rPr>
                        <w:rFonts w:ascii="Arial" w:eastAsia="Arial" w:hAnsi="Arial" w:cs="Arial"/>
                        <w:i/>
                        <w:rPrChange w:id="875" w:author="Marie-Christine Rufener" w:date="2024-07-09T17:13:00Z">
                          <w:rPr>
                            <w:rFonts w:ascii="Arial" w:eastAsia="Arial" w:hAnsi="Arial" w:cs="Arial"/>
                          </w:rPr>
                        </w:rPrChange>
                      </w:rPr>
                      <w:delText>s</w:delText>
                    </w:r>
                  </w:del>
                </w:sdtContent>
              </w:sdt>
            </w:sdtContent>
          </w:sdt>
          <w:sdt>
            <w:sdtPr>
              <w:tag w:val="goog_rdk_700"/>
              <w:id w:val="-1187522900"/>
            </w:sdtPr>
            <w:sdtContent>
              <w:r>
                <w:rPr>
                  <w:rFonts w:ascii="Arial" w:eastAsia="Arial" w:hAnsi="Arial" w:cs="Arial"/>
                  <w:i/>
                  <w:rPrChange w:id="876" w:author="Marie-Christine Rufener" w:date="2024-07-09T17:13:00Z">
                    <w:rPr>
                      <w:rFonts w:ascii="Arial" w:eastAsia="Arial" w:hAnsi="Arial" w:cs="Arial"/>
                    </w:rPr>
                  </w:rPrChange>
                </w:rPr>
                <w:t>oc</w:t>
              </w:r>
            </w:sdtContent>
          </w:sdt>
          <w:sdt>
            <w:sdtPr>
              <w:tag w:val="goog_rdk_701"/>
              <w:id w:val="729581183"/>
            </w:sdtPr>
            <w:sdtContent>
              <w:sdt>
                <w:sdtPr>
                  <w:tag w:val="goog_rdk_702"/>
                  <w:id w:val="-531953024"/>
                </w:sdtPr>
                <w:sdtContent>
                  <w:ins w:id="877" w:author="Marie-Christine Rufener" w:date="2024-07-09T17:11:00Z">
                    <w:r>
                      <w:rPr>
                        <w:rFonts w:ascii="Arial" w:eastAsia="Arial" w:hAnsi="Arial" w:cs="Arial"/>
                        <w:i/>
                        <w:rPrChange w:id="878" w:author="Marie-Christine Rufener" w:date="2024-07-09T17:13:00Z">
                          <w:rPr>
                            <w:rFonts w:ascii="Arial" w:eastAsia="Arial" w:hAnsi="Arial" w:cs="Arial"/>
                          </w:rPr>
                        </w:rPrChange>
                      </w:rPr>
                      <w:t>.</w:t>
                    </w:r>
                  </w:ins>
                </w:sdtContent>
              </w:sdt>
            </w:sdtContent>
          </w:sdt>
          <w:sdt>
            <w:sdtPr>
              <w:tag w:val="goog_rdk_703"/>
              <w:id w:val="-1797048959"/>
            </w:sdtPr>
            <w:sdtContent>
              <w:sdt>
                <w:sdtPr>
                  <w:tag w:val="goog_rdk_704"/>
                  <w:id w:val="56285355"/>
                </w:sdtPr>
                <w:sdtContent>
                  <w:del w:id="879" w:author="Marie-Christine Rufener" w:date="2024-07-09T17:11:00Z">
                    <w:r>
                      <w:rPr>
                        <w:rFonts w:ascii="Arial" w:eastAsia="Arial" w:hAnsi="Arial" w:cs="Arial"/>
                        <w:i/>
                        <w:rPrChange w:id="880" w:author="Marie-Christine Rufener" w:date="2024-07-09T17:13:00Z">
                          <w:rPr>
                            <w:rFonts w:ascii="Arial" w:eastAsia="Arial" w:hAnsi="Arial" w:cs="Arial"/>
                          </w:rPr>
                        </w:rPrChange>
                      </w:rPr>
                      <w:delText>iety</w:delText>
                    </w:r>
                  </w:del>
                </w:sdtContent>
              </w:sdt>
            </w:sdtContent>
          </w:sdt>
          <w:sdt>
            <w:sdtPr>
              <w:tag w:val="goog_rdk_705"/>
              <w:id w:val="-114672852"/>
            </w:sdtPr>
            <w:sdtContent>
              <w:r>
                <w:rPr>
                  <w:rFonts w:ascii="Arial" w:eastAsia="Arial" w:hAnsi="Arial" w:cs="Arial"/>
                  <w:i/>
                  <w:rPrChange w:id="881" w:author="Marie-Christine Rufener" w:date="2024-07-09T17:13:00Z">
                    <w:rPr>
                      <w:rFonts w:ascii="Arial" w:eastAsia="Arial" w:hAnsi="Arial" w:cs="Arial"/>
                    </w:rPr>
                  </w:rPrChange>
                </w:rPr>
                <w:t xml:space="preserve"> </w:t>
              </w:r>
            </w:sdtContent>
          </w:sdt>
          <w:sdt>
            <w:sdtPr>
              <w:tag w:val="goog_rdk_706"/>
              <w:id w:val="-310482182"/>
            </w:sdtPr>
            <w:sdtContent>
              <w:sdt>
                <w:sdtPr>
                  <w:tag w:val="goog_rdk_707"/>
                  <w:id w:val="-640043050"/>
                </w:sdtPr>
                <w:sdtContent>
                  <w:ins w:id="882" w:author="Marie-Christine Rufener" w:date="2024-07-09T17:11:00Z">
                    <w:r>
                      <w:rPr>
                        <w:rFonts w:ascii="Arial" w:eastAsia="Arial" w:hAnsi="Arial" w:cs="Arial"/>
                        <w:i/>
                        <w:rPrChange w:id="883" w:author="Marie-Christine Rufener" w:date="2024-07-09T17:13:00Z">
                          <w:rPr>
                            <w:rFonts w:ascii="Arial" w:eastAsia="Arial" w:hAnsi="Arial" w:cs="Arial"/>
                          </w:rPr>
                        </w:rPrChange>
                      </w:rPr>
                      <w:t>C</w:t>
                    </w:r>
                  </w:ins>
                </w:sdtContent>
              </w:sdt>
            </w:sdtContent>
          </w:sdt>
          <w:sdt>
            <w:sdtPr>
              <w:tag w:val="goog_rdk_708"/>
              <w:id w:val="1485734679"/>
            </w:sdtPr>
            <w:sdtContent>
              <w:sdt>
                <w:sdtPr>
                  <w:tag w:val="goog_rdk_709"/>
                  <w:id w:val="1234423517"/>
                </w:sdtPr>
                <w:sdtContent>
                  <w:del w:id="884" w:author="Marie-Christine Rufener" w:date="2024-07-09T17:11:00Z">
                    <w:r>
                      <w:rPr>
                        <w:rFonts w:ascii="Arial" w:eastAsia="Arial" w:hAnsi="Arial" w:cs="Arial"/>
                        <w:i/>
                        <w:rPrChange w:id="885" w:author="Marie-Christine Rufener" w:date="2024-07-09T17:13:00Z">
                          <w:rPr>
                            <w:rFonts w:ascii="Arial" w:eastAsia="Arial" w:hAnsi="Arial" w:cs="Arial"/>
                          </w:rPr>
                        </w:rPrChange>
                      </w:rPr>
                      <w:delText>c</w:delText>
                    </w:r>
                  </w:del>
                </w:sdtContent>
              </w:sdt>
            </w:sdtContent>
          </w:sdt>
          <w:sdt>
            <w:sdtPr>
              <w:tag w:val="goog_rdk_710"/>
              <w:id w:val="1440495710"/>
            </w:sdtPr>
            <w:sdtContent>
              <w:r>
                <w:rPr>
                  <w:rFonts w:ascii="Arial" w:eastAsia="Arial" w:hAnsi="Arial" w:cs="Arial"/>
                  <w:i/>
                  <w:rPrChange w:id="886" w:author="Marie-Christine Rufener" w:date="2024-07-09T17:13:00Z">
                    <w:rPr>
                      <w:rFonts w:ascii="Arial" w:eastAsia="Arial" w:hAnsi="Arial" w:cs="Arial"/>
                    </w:rPr>
                  </w:rPrChange>
                </w:rPr>
                <w:t>onf</w:t>
              </w:r>
            </w:sdtContent>
          </w:sdt>
          <w:sdt>
            <w:sdtPr>
              <w:tag w:val="goog_rdk_711"/>
              <w:id w:val="1782845191"/>
            </w:sdtPr>
            <w:sdtContent>
              <w:sdt>
                <w:sdtPr>
                  <w:tag w:val="goog_rdk_712"/>
                  <w:id w:val="-1035737057"/>
                </w:sdtPr>
                <w:sdtContent>
                  <w:ins w:id="887" w:author="Marie-Christine Rufener" w:date="2024-07-09T17:11:00Z">
                    <w:r>
                      <w:rPr>
                        <w:rFonts w:ascii="Arial" w:eastAsia="Arial" w:hAnsi="Arial" w:cs="Arial"/>
                        <w:i/>
                        <w:rPrChange w:id="888" w:author="Marie-Christine Rufener" w:date="2024-07-09T17:13:00Z">
                          <w:rPr>
                            <w:rFonts w:ascii="Arial" w:eastAsia="Arial" w:hAnsi="Arial" w:cs="Arial"/>
                          </w:rPr>
                        </w:rPrChange>
                      </w:rPr>
                      <w:t>.</w:t>
                    </w:r>
                  </w:ins>
                </w:sdtContent>
              </w:sdt>
            </w:sdtContent>
          </w:sdt>
          <w:sdt>
            <w:sdtPr>
              <w:tag w:val="goog_rdk_713"/>
              <w:id w:val="1548480755"/>
            </w:sdtPr>
            <w:sdtContent>
              <w:sdt>
                <w:sdtPr>
                  <w:tag w:val="goog_rdk_714"/>
                  <w:id w:val="-626082730"/>
                </w:sdtPr>
                <w:sdtContent>
                  <w:del w:id="889" w:author="Marie-Christine Rufener" w:date="2024-07-09T17:11:00Z">
                    <w:r>
                      <w:rPr>
                        <w:rFonts w:ascii="Arial" w:eastAsia="Arial" w:hAnsi="Arial" w:cs="Arial"/>
                        <w:i/>
                        <w:rPrChange w:id="890" w:author="Marie-Christine Rufener" w:date="2024-07-09T17:13:00Z">
                          <w:rPr>
                            <w:rFonts w:ascii="Arial" w:eastAsia="Arial" w:hAnsi="Arial" w:cs="Arial"/>
                          </w:rPr>
                        </w:rPrChange>
                      </w:rPr>
                      <w:delText xml:space="preserve">erence </w:delText>
                    </w:r>
                  </w:del>
                </w:sdtContent>
              </w:sdt>
              <w:customXmlDelRangeStart w:id="891" w:author="Marie-Christine Rufener" w:date="2024-07-09T17:11:00Z"/>
              <w:sdt>
                <w:sdtPr>
                  <w:tag w:val="goog_rdk_715"/>
                  <w:id w:val="-1701078895"/>
                </w:sdtPr>
                <w:sdtContent>
                  <w:customXmlDelRangeEnd w:id="891"/>
                  <w:del w:id="892" w:author="Marie-Christine Rufener" w:date="2024-07-09T17:11:00Z">
                    <w:r>
                      <w:rPr>
                        <w:rFonts w:ascii="Arial" w:eastAsia="Arial" w:hAnsi="Arial" w:cs="Arial"/>
                        <w:i/>
                        <w:rPrChange w:id="893" w:author="Marie-Christine Rufener" w:date="2024-07-09T17:13:00Z">
                          <w:rPr>
                            <w:rFonts w:ascii="Arial" w:eastAsia="Arial" w:hAnsi="Arial" w:cs="Arial"/>
                          </w:rPr>
                        </w:rPrChange>
                      </w:rPr>
                      <w:delText xml:space="preserve">on </w:delText>
                    </w:r>
                  </w:del>
                  <w:customXmlDelRangeStart w:id="894" w:author="Marie-Christine Rufener" w:date="2024-07-09T17:11:00Z"/>
                </w:sdtContent>
              </w:sdt>
              <w:customXmlDelRangeEnd w:id="894"/>
            </w:sdtContent>
          </w:sdt>
          <w:sdt>
            <w:sdtPr>
              <w:tag w:val="goog_rdk_716"/>
              <w:id w:val="699900834"/>
            </w:sdtPr>
            <w:sdtContent>
              <w:customXmlInsRangeStart w:id="895" w:author="Marie-Christine Rufener" w:date="2024-07-09T17:11:00Z"/>
              <w:sdt>
                <w:sdtPr>
                  <w:tag w:val="goog_rdk_717"/>
                  <w:id w:val="-150598384"/>
                </w:sdtPr>
                <w:sdtContent>
                  <w:customXmlInsRangeEnd w:id="895"/>
                  <w:customXmlInsRangeStart w:id="896" w:author="Marie-Christine Rufener" w:date="2024-07-09T17:11:00Z"/>
                </w:sdtContent>
              </w:sdt>
              <w:customXmlInsRangeEnd w:id="896"/>
              <w:sdt>
                <w:sdtPr>
                  <w:tag w:val="goog_rdk_718"/>
                  <w:id w:val="2090654178"/>
                </w:sdtPr>
                <w:sdtContent>
                  <w:ins w:id="897" w:author="Marie-Christine Rufener" w:date="2024-07-09T17:11:00Z">
                    <w:del w:id="898" w:author="Marie-Christine Rufener" w:date="2024-07-09T17:11:00Z">
                      <w:r>
                        <w:rPr>
                          <w:rFonts w:ascii="Arial" w:eastAsia="Arial" w:hAnsi="Arial" w:cs="Arial"/>
                          <w:i/>
                          <w:rPrChange w:id="899" w:author="Marie-Christine Rufener" w:date="2024-07-09T17:13:00Z">
                            <w:rPr>
                              <w:rFonts w:ascii="Arial" w:eastAsia="Arial" w:hAnsi="Arial" w:cs="Arial"/>
                            </w:rPr>
                          </w:rPrChange>
                        </w:rPr>
                        <w:delText>C</w:delText>
                      </w:r>
                    </w:del>
                  </w:ins>
                </w:sdtContent>
              </w:sdt>
            </w:sdtContent>
          </w:sdt>
          <w:sdt>
            <w:sdtPr>
              <w:tag w:val="goog_rdk_719"/>
              <w:id w:val="-1000579394"/>
            </w:sdtPr>
            <w:sdtContent>
              <w:sdt>
                <w:sdtPr>
                  <w:tag w:val="goog_rdk_720"/>
                  <w:id w:val="-534805775"/>
                </w:sdtPr>
                <w:sdtContent>
                  <w:del w:id="900" w:author="Marie-Christine Rufener" w:date="2024-07-09T17:11:00Z">
                    <w:r>
                      <w:rPr>
                        <w:rFonts w:ascii="Arial" w:eastAsia="Arial" w:hAnsi="Arial" w:cs="Arial"/>
                        <w:i/>
                        <w:rPrChange w:id="901" w:author="Marie-Christine Rufener" w:date="2024-07-09T17:13:00Z">
                          <w:rPr>
                            <w:rFonts w:ascii="Arial" w:eastAsia="Arial" w:hAnsi="Arial" w:cs="Arial"/>
                          </w:rPr>
                        </w:rPrChange>
                      </w:rPr>
                      <w:delText>c</w:delText>
                    </w:r>
                  </w:del>
                </w:sdtContent>
              </w:sdt>
            </w:sdtContent>
          </w:sdt>
          <w:sdt>
            <w:sdtPr>
              <w:tag w:val="goog_rdk_721"/>
              <w:id w:val="1474097370"/>
            </w:sdtPr>
            <w:sdtContent>
              <w:customXmlInsRangeStart w:id="902" w:author="Marie-Christine Rufener" w:date="2024-07-09T17:11:00Z"/>
              <w:sdt>
                <w:sdtPr>
                  <w:tag w:val="goog_rdk_722"/>
                  <w:id w:val="63772507"/>
                </w:sdtPr>
                <w:sdtContent>
                  <w:customXmlInsRangeEnd w:id="902"/>
                  <w:customXmlInsRangeStart w:id="903" w:author="Marie-Christine Rufener" w:date="2024-07-09T17:11:00Z"/>
                </w:sdtContent>
              </w:sdt>
              <w:customXmlInsRangeEnd w:id="903"/>
              <w:sdt>
                <w:sdtPr>
                  <w:tag w:val="goog_rdk_723"/>
                  <w:id w:val="1201826120"/>
                </w:sdtPr>
                <w:sdtContent>
                  <w:ins w:id="904" w:author="Marie-Christine Rufener" w:date="2024-07-09T17:11:00Z">
                    <w:del w:id="905" w:author="Marie-Christine Rufener" w:date="2024-07-09T17:11:00Z">
                      <w:r>
                        <w:rPr>
                          <w:rFonts w:ascii="Arial" w:eastAsia="Arial" w:hAnsi="Arial" w:cs="Arial"/>
                          <w:i/>
                          <w:rPrChange w:id="906" w:author="Marie-Christine Rufener" w:date="2024-07-09T17:13:00Z">
                            <w:rPr>
                              <w:rFonts w:ascii="Arial" w:eastAsia="Arial" w:hAnsi="Arial" w:cs="Arial"/>
                            </w:rPr>
                          </w:rPrChange>
                        </w:rPr>
                        <w:delText>C</w:delText>
                      </w:r>
                    </w:del>
                  </w:ins>
                </w:sdtContent>
              </w:sdt>
            </w:sdtContent>
          </w:sdt>
          <w:sdt>
            <w:sdtPr>
              <w:tag w:val="goog_rdk_724"/>
              <w:id w:val="1317990100"/>
            </w:sdtPr>
            <w:sdtContent>
              <w:sdt>
                <w:sdtPr>
                  <w:tag w:val="goog_rdk_725"/>
                  <w:id w:val="943663407"/>
                </w:sdtPr>
                <w:sdtContent>
                  <w:del w:id="907" w:author="Marie-Christine Rufener" w:date="2024-07-09T17:11:00Z">
                    <w:r>
                      <w:rPr>
                        <w:rFonts w:ascii="Arial" w:eastAsia="Arial" w:hAnsi="Arial" w:cs="Arial"/>
                        <w:i/>
                        <w:rPrChange w:id="908" w:author="Marie-Christine Rufener" w:date="2024-07-09T17:13:00Z">
                          <w:rPr>
                            <w:rFonts w:ascii="Arial" w:eastAsia="Arial" w:hAnsi="Arial" w:cs="Arial"/>
                          </w:rPr>
                        </w:rPrChange>
                      </w:rPr>
                      <w:delText>omput</w:delText>
                    </w:r>
                  </w:del>
                </w:sdtContent>
              </w:sdt>
            </w:sdtContent>
          </w:sdt>
          <w:sdt>
            <w:sdtPr>
              <w:tag w:val="goog_rdk_726"/>
              <w:id w:val="-171031147"/>
            </w:sdtPr>
            <w:sdtContent>
              <w:customXmlInsRangeStart w:id="909" w:author="Marie-Christine Rufener" w:date="2024-07-09T17:11:00Z"/>
              <w:sdt>
                <w:sdtPr>
                  <w:tag w:val="goog_rdk_727"/>
                  <w:id w:val="-1662851037"/>
                </w:sdtPr>
                <w:sdtContent>
                  <w:customXmlInsRangeEnd w:id="909"/>
                  <w:customXmlInsRangeStart w:id="910" w:author="Marie-Christine Rufener" w:date="2024-07-09T17:11:00Z"/>
                </w:sdtContent>
              </w:sdt>
              <w:customXmlInsRangeEnd w:id="910"/>
              <w:sdt>
                <w:sdtPr>
                  <w:tag w:val="goog_rdk_728"/>
                  <w:id w:val="-79767411"/>
                </w:sdtPr>
                <w:sdtContent>
                  <w:ins w:id="911" w:author="Marie-Christine Rufener" w:date="2024-07-09T17:11:00Z">
                    <w:del w:id="912" w:author="Marie-Christine Rufener" w:date="2024-07-09T17:11:00Z">
                      <w:r>
                        <w:rPr>
                          <w:rFonts w:ascii="Arial" w:eastAsia="Arial" w:hAnsi="Arial" w:cs="Arial"/>
                          <w:i/>
                          <w:rPrChange w:id="913" w:author="Marie-Christine Rufener" w:date="2024-07-09T17:13:00Z">
                            <w:rPr>
                              <w:rFonts w:ascii="Arial" w:eastAsia="Arial" w:hAnsi="Arial" w:cs="Arial"/>
                            </w:rPr>
                          </w:rPrChange>
                        </w:rPr>
                        <w:delText>.</w:delText>
                      </w:r>
                    </w:del>
                  </w:ins>
                </w:sdtContent>
              </w:sdt>
            </w:sdtContent>
          </w:sdt>
          <w:sdt>
            <w:sdtPr>
              <w:tag w:val="goog_rdk_729"/>
              <w:id w:val="636839448"/>
            </w:sdtPr>
            <w:sdtContent>
              <w:sdt>
                <w:sdtPr>
                  <w:tag w:val="goog_rdk_730"/>
                  <w:id w:val="-1495718587"/>
                </w:sdtPr>
                <w:sdtContent>
                  <w:del w:id="914" w:author="Marie-Christine Rufener" w:date="2024-07-09T17:11:00Z">
                    <w:r>
                      <w:rPr>
                        <w:rFonts w:ascii="Arial" w:eastAsia="Arial" w:hAnsi="Arial" w:cs="Arial"/>
                        <w:i/>
                        <w:rPrChange w:id="915" w:author="Marie-Christine Rufener" w:date="2024-07-09T17:13:00Z">
                          <w:rPr>
                            <w:rFonts w:ascii="Arial" w:eastAsia="Arial" w:hAnsi="Arial" w:cs="Arial"/>
                          </w:rPr>
                        </w:rPrChange>
                      </w:rPr>
                      <w:delText>er</w:delText>
                    </w:r>
                  </w:del>
                </w:sdtContent>
              </w:sdt>
              <w:customXmlDelRangeStart w:id="916" w:author="Marie-Christine Rufener" w:date="2024-07-09T17:11:00Z"/>
              <w:sdt>
                <w:sdtPr>
                  <w:tag w:val="goog_rdk_731"/>
                  <w:id w:val="510344726"/>
                </w:sdtPr>
                <w:sdtContent>
                  <w:customXmlDelRangeEnd w:id="916"/>
                  <w:del w:id="917" w:author="Marie-Christine Rufener" w:date="2024-07-09T17:11:00Z">
                    <w:r>
                      <w:rPr>
                        <w:rFonts w:ascii="Arial" w:eastAsia="Arial" w:hAnsi="Arial" w:cs="Arial"/>
                        <w:i/>
                        <w:rPrChange w:id="918" w:author="Marie-Christine Rufener" w:date="2024-07-09T17:13:00Z">
                          <w:rPr>
                            <w:rFonts w:ascii="Arial" w:eastAsia="Arial" w:hAnsi="Arial" w:cs="Arial"/>
                          </w:rPr>
                        </w:rPrChange>
                      </w:rPr>
                      <w:delText xml:space="preserve"> </w:delText>
                    </w:r>
                  </w:del>
                  <w:customXmlDelRangeStart w:id="919" w:author="Marie-Christine Rufener" w:date="2024-07-09T17:11:00Z"/>
                </w:sdtContent>
              </w:sdt>
              <w:customXmlDelRangeEnd w:id="919"/>
            </w:sdtContent>
          </w:sdt>
          <w:sdt>
            <w:sdtPr>
              <w:tag w:val="goog_rdk_732"/>
              <w:id w:val="-62031579"/>
            </w:sdtPr>
            <w:sdtContent>
              <w:customXmlInsRangeStart w:id="920" w:author="Marie-Christine Rufener" w:date="2024-07-09T17:11:00Z"/>
              <w:sdt>
                <w:sdtPr>
                  <w:tag w:val="goog_rdk_733"/>
                  <w:id w:val="-183443696"/>
                </w:sdtPr>
                <w:sdtContent>
                  <w:customXmlInsRangeEnd w:id="920"/>
                  <w:customXmlInsRangeStart w:id="921" w:author="Marie-Christine Rufener" w:date="2024-07-09T17:11:00Z"/>
                </w:sdtContent>
              </w:sdt>
              <w:customXmlInsRangeEnd w:id="921"/>
              <w:sdt>
                <w:sdtPr>
                  <w:tag w:val="goog_rdk_734"/>
                  <w:id w:val="-841942096"/>
                </w:sdtPr>
                <w:sdtContent>
                  <w:ins w:id="922" w:author="Marie-Christine Rufener" w:date="2024-07-09T17:11:00Z">
                    <w:del w:id="923" w:author="Marie-Christine Rufener" w:date="2024-07-09T17:11:00Z">
                      <w:r>
                        <w:rPr>
                          <w:rFonts w:ascii="Arial" w:eastAsia="Arial" w:hAnsi="Arial" w:cs="Arial"/>
                          <w:i/>
                          <w:rPrChange w:id="924" w:author="Marie-Christine Rufener" w:date="2024-07-09T17:13:00Z">
                            <w:rPr>
                              <w:rFonts w:ascii="Arial" w:eastAsia="Arial" w:hAnsi="Arial" w:cs="Arial"/>
                            </w:rPr>
                          </w:rPrChange>
                        </w:rPr>
                        <w:delText>V</w:delText>
                      </w:r>
                    </w:del>
                  </w:ins>
                </w:sdtContent>
              </w:sdt>
            </w:sdtContent>
          </w:sdt>
          <w:sdt>
            <w:sdtPr>
              <w:tag w:val="goog_rdk_735"/>
              <w:id w:val="-722664393"/>
            </w:sdtPr>
            <w:sdtContent>
              <w:del w:id="925" w:author="Marie-Christine Rufener" w:date="2024-07-09T17:11:00Z">
                <w:r>
                  <w:rPr>
                    <w:rFonts w:ascii="Arial" w:eastAsia="Arial" w:hAnsi="Arial" w:cs="Arial"/>
                  </w:rPr>
                  <w:delText>vision and pattern recognition (CVPR’05), IEEE</w:delText>
                </w:r>
              </w:del>
            </w:sdtContent>
          </w:sdt>
          <w:sdt>
            <w:sdtPr>
              <w:tag w:val="goog_rdk_736"/>
              <w:id w:val="103318652"/>
            </w:sdtPr>
            <w:sdtContent>
              <w:ins w:id="926" w:author="Marie-Christine Rufener" w:date="2024-07-09T17:11:00Z">
                <w:r>
                  <w:rPr>
                    <w:rFonts w:ascii="Arial" w:eastAsia="Arial" w:hAnsi="Arial" w:cs="Arial"/>
                  </w:rPr>
                  <w:t xml:space="preserve"> 1</w:t>
                </w:r>
              </w:ins>
            </w:sdtContent>
          </w:sdt>
          <w:r>
            <w:rPr>
              <w:rFonts w:ascii="Arial" w:eastAsia="Arial" w:hAnsi="Arial" w:cs="Arial"/>
            </w:rPr>
            <w:t xml:space="preserve">, </w:t>
          </w:r>
          <w:sdt>
            <w:sdtPr>
              <w:tag w:val="goog_rdk_737"/>
              <w:id w:val="-274103615"/>
            </w:sdtPr>
            <w:sdtContent>
              <w:del w:id="927" w:author="Marie-Christine Rufener" w:date="2024-07-09T17:12:00Z">
                <w:r>
                  <w:rPr>
                    <w:rFonts w:ascii="Arial" w:eastAsia="Arial" w:hAnsi="Arial" w:cs="Arial"/>
                  </w:rPr>
                  <w:delText xml:space="preserve">pp </w:delText>
                </w:r>
              </w:del>
            </w:sdtContent>
          </w:sdt>
          <w:r>
            <w:rPr>
              <w:rFonts w:ascii="Arial" w:eastAsia="Arial" w:hAnsi="Arial" w:cs="Arial"/>
            </w:rPr>
            <w:t>886–893</w:t>
          </w:r>
          <w:sdt>
            <w:sdtPr>
              <w:tag w:val="goog_rdk_738"/>
              <w:id w:val="2035617545"/>
            </w:sdtPr>
            <w:sdtContent>
              <w:ins w:id="928" w:author="Marie-Christine Rufener" w:date="2024-07-09T17:09:00Z">
                <w:r>
                  <w:rPr>
                    <w:rFonts w:ascii="Arial" w:eastAsia="Arial" w:hAnsi="Arial" w:cs="Arial"/>
                  </w:rPr>
                  <w:t xml:space="preserve">; </w:t>
                </w:r>
                <w:r>
                  <w:fldChar w:fldCharType="begin"/>
                </w:r>
                <w:r>
                  <w:instrText>HYPERLINK "https://doi.org/10.1109/CVPR.2005.177"</w:instrText>
                </w:r>
                <w:r>
                  <w:fldChar w:fldCharType="separate"/>
                </w:r>
                <w:r>
                  <w:rPr>
                    <w:rFonts w:ascii="Arial" w:eastAsia="Arial" w:hAnsi="Arial" w:cs="Arial"/>
                  </w:rPr>
                  <w:t>https://doi.org/10.1109/CVPR.2005.177</w:t>
                </w:r>
                <w:r>
                  <w:fldChar w:fldCharType="end"/>
                </w:r>
                <w:r>
                  <w:rPr>
                    <w:rFonts w:ascii="Arial" w:eastAsia="Arial" w:hAnsi="Arial" w:cs="Arial"/>
                  </w:rPr>
                  <w:t xml:space="preserve"> (2005).</w:t>
                </w:r>
              </w:ins>
            </w:sdtContent>
          </w:sdt>
        </w:p>
      </w:sdtContent>
    </w:sdt>
    <w:p w14:paraId="624B8109" w14:textId="77777777" w:rsidR="00073438" w:rsidRDefault="00000000">
      <w:pPr>
        <w:widowControl w:val="0"/>
        <w:spacing w:before="280" w:after="280" w:line="240" w:lineRule="auto"/>
        <w:ind w:left="284" w:hanging="284"/>
        <w:rPr>
          <w:rFonts w:ascii="Arial" w:eastAsia="Arial" w:hAnsi="Arial" w:cs="Arial"/>
        </w:rPr>
      </w:pPr>
      <w:bookmarkStart w:id="929" w:name="_heading=h.1ksv4uv" w:colFirst="0" w:colLast="0"/>
      <w:bookmarkEnd w:id="929"/>
      <w:r>
        <w:rPr>
          <w:rFonts w:ascii="Arial" w:eastAsia="Arial" w:hAnsi="Arial" w:cs="Arial"/>
        </w:rPr>
        <w:lastRenderedPageBreak/>
        <w:t>Dijstelbloem</w:t>
      </w:r>
      <w:sdt>
        <w:sdtPr>
          <w:tag w:val="goog_rdk_740"/>
          <w:id w:val="1697730231"/>
        </w:sdtPr>
        <w:sdtContent>
          <w:ins w:id="930" w:author="Marie-Christine Rufener" w:date="2024-07-09T17:14:00Z">
            <w:r>
              <w:rPr>
                <w:rFonts w:ascii="Arial" w:eastAsia="Arial" w:hAnsi="Arial" w:cs="Arial"/>
              </w:rPr>
              <w:t>,</w:t>
            </w:r>
          </w:ins>
        </w:sdtContent>
      </w:sdt>
      <w:r>
        <w:rPr>
          <w:rFonts w:ascii="Arial" w:eastAsia="Arial" w:hAnsi="Arial" w:cs="Arial"/>
        </w:rPr>
        <w:t xml:space="preserve"> H</w:t>
      </w:r>
      <w:sdt>
        <w:sdtPr>
          <w:tag w:val="goog_rdk_741"/>
          <w:id w:val="538862365"/>
        </w:sdtPr>
        <w:sdtContent>
          <w:ins w:id="931" w:author="Marie-Christine Rufener" w:date="2024-07-09T17:14:00Z">
            <w:r>
              <w:rPr>
                <w:rFonts w:ascii="Arial" w:eastAsia="Arial" w:hAnsi="Arial" w:cs="Arial"/>
              </w:rPr>
              <w:t>.</w:t>
            </w:r>
          </w:ins>
        </w:sdtContent>
      </w:sdt>
      <w:r>
        <w:rPr>
          <w:rFonts w:ascii="Arial" w:eastAsia="Arial" w:hAnsi="Arial" w:cs="Arial"/>
        </w:rPr>
        <w:t xml:space="preserve"> </w:t>
      </w:r>
      <w:sdt>
        <w:sdtPr>
          <w:tag w:val="goog_rdk_742"/>
          <w:id w:val="-1543130205"/>
        </w:sdtPr>
        <w:sdtContent>
          <w:del w:id="932" w:author="Marie-Christine Rufener" w:date="2024-07-09T17:14:00Z">
            <w:r>
              <w:rPr>
                <w:rFonts w:ascii="Arial" w:eastAsia="Arial" w:hAnsi="Arial" w:cs="Arial"/>
              </w:rPr>
              <w:delText xml:space="preserve">(2017) </w:delText>
            </w:r>
          </w:del>
        </w:sdtContent>
      </w:sdt>
      <w:r>
        <w:rPr>
          <w:rFonts w:ascii="Arial" w:eastAsia="Arial" w:hAnsi="Arial" w:cs="Arial"/>
        </w:rPr>
        <w:t xml:space="preserve">Migration tracking is a mess. </w:t>
      </w:r>
      <w:sdt>
        <w:sdtPr>
          <w:tag w:val="goog_rdk_743"/>
          <w:id w:val="-757212994"/>
        </w:sdtPr>
        <w:sdtContent>
          <w:r>
            <w:rPr>
              <w:rFonts w:ascii="Arial" w:eastAsia="Arial" w:hAnsi="Arial" w:cs="Arial"/>
              <w:i/>
              <w:rPrChange w:id="933" w:author="Marie-Christine Rufener" w:date="2024-07-09T17:14:00Z">
                <w:rPr>
                  <w:rFonts w:ascii="Arial" w:eastAsia="Arial" w:hAnsi="Arial" w:cs="Arial"/>
                </w:rPr>
              </w:rPrChange>
            </w:rPr>
            <w:t>Nature</w:t>
          </w:r>
        </w:sdtContent>
      </w:sdt>
      <w:r>
        <w:rPr>
          <w:rFonts w:ascii="Arial" w:eastAsia="Arial" w:hAnsi="Arial" w:cs="Arial"/>
        </w:rPr>
        <w:t xml:space="preserve"> </w:t>
      </w:r>
      <w:sdt>
        <w:sdtPr>
          <w:tag w:val="goog_rdk_744"/>
          <w:id w:val="1794713202"/>
        </w:sdtPr>
        <w:sdtContent>
          <w:r>
            <w:rPr>
              <w:rFonts w:ascii="Arial" w:eastAsia="Arial" w:hAnsi="Arial" w:cs="Arial"/>
              <w:b/>
              <w:rPrChange w:id="934" w:author="Marie-Christine Rufener" w:date="2024-07-09T17:14:00Z">
                <w:rPr>
                  <w:rFonts w:ascii="Arial" w:eastAsia="Arial" w:hAnsi="Arial" w:cs="Arial"/>
                </w:rPr>
              </w:rPrChange>
            </w:rPr>
            <w:t>543</w:t>
          </w:r>
        </w:sdtContent>
      </w:sdt>
      <w:sdt>
        <w:sdtPr>
          <w:tag w:val="goog_rdk_745"/>
          <w:id w:val="-743719455"/>
        </w:sdtPr>
        <w:sdtContent>
          <w:sdt>
            <w:sdtPr>
              <w:tag w:val="goog_rdk_746"/>
              <w:id w:val="794263285"/>
            </w:sdtPr>
            <w:sdtContent>
              <w:ins w:id="935" w:author="Marie-Christine Rufener" w:date="2024-07-09T17:14:00Z">
                <w:r>
                  <w:rPr>
                    <w:rFonts w:ascii="Arial" w:eastAsia="Arial" w:hAnsi="Arial" w:cs="Arial"/>
                    <w:b/>
                    <w:rPrChange w:id="936" w:author="Marie-Christine Rufener" w:date="2024-07-09T17:14:00Z">
                      <w:rPr>
                        <w:rFonts w:ascii="Arial" w:eastAsia="Arial" w:hAnsi="Arial" w:cs="Arial"/>
                      </w:rPr>
                    </w:rPrChange>
                  </w:rPr>
                  <w:t>,</w:t>
                </w:r>
              </w:ins>
            </w:sdtContent>
          </w:sdt>
        </w:sdtContent>
      </w:sdt>
      <w:sdt>
        <w:sdtPr>
          <w:tag w:val="goog_rdk_747"/>
          <w:id w:val="-689756817"/>
        </w:sdtPr>
        <w:sdtContent>
          <w:del w:id="937" w:author="Marie-Christine Rufener" w:date="2024-07-09T17:14:00Z">
            <w:r>
              <w:rPr>
                <w:rFonts w:ascii="Arial" w:eastAsia="Arial" w:hAnsi="Arial" w:cs="Arial"/>
              </w:rPr>
              <w:delText>:</w:delText>
            </w:r>
          </w:del>
        </w:sdtContent>
      </w:sdt>
      <w:sdt>
        <w:sdtPr>
          <w:tag w:val="goog_rdk_748"/>
          <w:id w:val="1578086229"/>
        </w:sdtPr>
        <w:sdtContent>
          <w:ins w:id="938" w:author="Marie-Christine Rufener" w:date="2024-07-09T17:14:00Z">
            <w:r>
              <w:rPr>
                <w:rFonts w:ascii="Arial" w:eastAsia="Arial" w:hAnsi="Arial" w:cs="Arial"/>
              </w:rPr>
              <w:t xml:space="preserve"> </w:t>
            </w:r>
          </w:ins>
        </w:sdtContent>
      </w:sdt>
      <w:r>
        <w:rPr>
          <w:rFonts w:ascii="Arial" w:eastAsia="Arial" w:hAnsi="Arial" w:cs="Arial"/>
        </w:rPr>
        <w:t>32–34</w:t>
      </w:r>
      <w:sdt>
        <w:sdtPr>
          <w:tag w:val="goog_rdk_749"/>
          <w:id w:val="-999192538"/>
        </w:sdtPr>
        <w:sdtContent>
          <w:ins w:id="939" w:author="Marie-Christine Rufener" w:date="2024-07-09T17:15:00Z">
            <w:r>
              <w:rPr>
                <w:rFonts w:ascii="Arial" w:eastAsia="Arial" w:hAnsi="Arial" w:cs="Arial"/>
              </w:rPr>
              <w:t xml:space="preserve">; </w:t>
            </w:r>
            <w:r>
              <w:fldChar w:fldCharType="begin"/>
            </w:r>
            <w:r>
              <w:instrText>HYPERLINK "https://doi.org/10.1038/543032a"</w:instrText>
            </w:r>
            <w:r>
              <w:fldChar w:fldCharType="separate"/>
            </w:r>
            <w:r>
              <w:rPr>
                <w:rFonts w:ascii="Arial" w:eastAsia="Arial" w:hAnsi="Arial" w:cs="Arial"/>
              </w:rPr>
              <w:t>https://doi.org/10.1038/543032a</w:t>
            </w:r>
            <w:r>
              <w:fldChar w:fldCharType="end"/>
            </w:r>
            <w:r>
              <w:rPr>
                <w:rFonts w:ascii="Arial" w:eastAsia="Arial" w:hAnsi="Arial" w:cs="Arial"/>
              </w:rPr>
              <w:t xml:space="preserve"> (2017).</w:t>
            </w:r>
          </w:ins>
        </w:sdtContent>
      </w:sdt>
    </w:p>
    <w:p w14:paraId="05A21F9F" w14:textId="77777777" w:rsidR="00073438" w:rsidRDefault="00000000">
      <w:pPr>
        <w:widowControl w:val="0"/>
        <w:spacing w:before="280" w:after="280" w:line="240" w:lineRule="auto"/>
        <w:ind w:left="284" w:hanging="284"/>
        <w:rPr>
          <w:rFonts w:ascii="Arial" w:eastAsia="Arial" w:hAnsi="Arial" w:cs="Arial"/>
        </w:rPr>
      </w:pPr>
      <w:bookmarkStart w:id="940" w:name="_heading=h.44sinio" w:colFirst="0" w:colLast="0"/>
      <w:bookmarkEnd w:id="940"/>
      <w:r>
        <w:rPr>
          <w:rFonts w:ascii="Arial" w:eastAsia="Arial" w:hAnsi="Arial" w:cs="Arial"/>
        </w:rPr>
        <w:t>Ding</w:t>
      </w:r>
      <w:sdt>
        <w:sdtPr>
          <w:tag w:val="goog_rdk_750"/>
          <w:id w:val="1949507812"/>
        </w:sdtPr>
        <w:sdtContent>
          <w:ins w:id="941" w:author="Marie-Christine Rufener" w:date="2024-07-09T17:17:00Z">
            <w:r>
              <w:rPr>
                <w:rFonts w:ascii="Arial" w:eastAsia="Arial" w:hAnsi="Arial" w:cs="Arial"/>
              </w:rPr>
              <w:t>,</w:t>
            </w:r>
          </w:ins>
        </w:sdtContent>
      </w:sdt>
      <w:r>
        <w:rPr>
          <w:rFonts w:ascii="Arial" w:eastAsia="Arial" w:hAnsi="Arial" w:cs="Arial"/>
        </w:rPr>
        <w:t xml:space="preserve"> J</w:t>
      </w:r>
      <w:sdt>
        <w:sdtPr>
          <w:tag w:val="goog_rdk_751"/>
          <w:id w:val="312768777"/>
        </w:sdtPr>
        <w:sdtContent>
          <w:ins w:id="942" w:author="Marie-Christine Rufener" w:date="2024-07-09T17:17:00Z">
            <w:r>
              <w:rPr>
                <w:rFonts w:ascii="Arial" w:eastAsia="Arial" w:hAnsi="Arial" w:cs="Arial"/>
              </w:rPr>
              <w:t xml:space="preserve">. </w:t>
            </w:r>
          </w:ins>
        </w:sdtContent>
      </w:sdt>
      <w:sdt>
        <w:sdtPr>
          <w:tag w:val="goog_rdk_752"/>
          <w:id w:val="-1184593449"/>
        </w:sdtPr>
        <w:sdtContent>
          <w:del w:id="943" w:author="Marie-Christine Rufener" w:date="2024-07-09T17:17:00Z">
            <w:r>
              <w:rPr>
                <w:rFonts w:ascii="Arial" w:eastAsia="Arial" w:hAnsi="Arial" w:cs="Arial"/>
              </w:rPr>
              <w:delText xml:space="preserve">, Xue N, Xia GS, </w:delText>
            </w:r>
          </w:del>
        </w:sdtContent>
      </w:sdt>
      <w:r>
        <w:rPr>
          <w:rFonts w:ascii="Arial" w:eastAsia="Arial" w:hAnsi="Arial" w:cs="Arial"/>
        </w:rPr>
        <w:t>et al</w:t>
      </w:r>
      <w:sdt>
        <w:sdtPr>
          <w:tag w:val="goog_rdk_753"/>
          <w:id w:val="1337348547"/>
        </w:sdtPr>
        <w:sdtContent>
          <w:ins w:id="944" w:author="Marie-Christine Rufener" w:date="2024-07-09T17:17:00Z">
            <w:r>
              <w:rPr>
                <w:rFonts w:ascii="Arial" w:eastAsia="Arial" w:hAnsi="Arial" w:cs="Arial"/>
              </w:rPr>
              <w:t>.</w:t>
            </w:r>
          </w:ins>
        </w:sdtContent>
      </w:sdt>
      <w:r>
        <w:rPr>
          <w:rFonts w:ascii="Arial" w:eastAsia="Arial" w:hAnsi="Arial" w:cs="Arial"/>
        </w:rPr>
        <w:t xml:space="preserve"> </w:t>
      </w:r>
      <w:sdt>
        <w:sdtPr>
          <w:tag w:val="goog_rdk_754"/>
          <w:id w:val="-229309690"/>
        </w:sdtPr>
        <w:sdtContent>
          <w:del w:id="945" w:author="Marie-Christine Rufener" w:date="2024-07-09T17:17:00Z">
            <w:r>
              <w:rPr>
                <w:rFonts w:ascii="Arial" w:eastAsia="Arial" w:hAnsi="Arial" w:cs="Arial"/>
              </w:rPr>
              <w:delText xml:space="preserve">(2021) </w:delText>
            </w:r>
          </w:del>
        </w:sdtContent>
      </w:sdt>
      <w:r>
        <w:rPr>
          <w:rFonts w:ascii="Arial" w:eastAsia="Arial" w:hAnsi="Arial" w:cs="Arial"/>
        </w:rPr>
        <w:t xml:space="preserve">Object detection in aerial images: A large-scale benchmark and challenges. </w:t>
      </w:r>
      <w:sdt>
        <w:sdtPr>
          <w:tag w:val="goog_rdk_755"/>
          <w:id w:val="930545508"/>
        </w:sdtPr>
        <w:sdtContent>
          <w:r>
            <w:rPr>
              <w:rFonts w:ascii="Arial" w:eastAsia="Arial" w:hAnsi="Arial" w:cs="Arial"/>
              <w:i/>
              <w:rPrChange w:id="946" w:author="Marie-Christine Rufener" w:date="2024-07-09T17:19:00Z">
                <w:rPr>
                  <w:rFonts w:ascii="Arial" w:eastAsia="Arial" w:hAnsi="Arial" w:cs="Arial"/>
                </w:rPr>
              </w:rPrChange>
            </w:rPr>
            <w:t xml:space="preserve">IEEE </w:t>
          </w:r>
        </w:sdtContent>
      </w:sdt>
      <w:sdt>
        <w:sdtPr>
          <w:tag w:val="goog_rdk_756"/>
          <w:id w:val="-1165464943"/>
        </w:sdtPr>
        <w:sdtContent>
          <w:sdt>
            <w:sdtPr>
              <w:tag w:val="goog_rdk_757"/>
              <w:id w:val="249171298"/>
            </w:sdtPr>
            <w:sdtContent>
              <w:ins w:id="947" w:author="Marie-Christine Rufener" w:date="2024-07-09T17:18:00Z">
                <w:r>
                  <w:rPr>
                    <w:rFonts w:ascii="Arial" w:eastAsia="Arial" w:hAnsi="Arial" w:cs="Arial"/>
                    <w:i/>
                    <w:rPrChange w:id="948" w:author="Marie-Christine Rufener" w:date="2024-07-09T17:19:00Z">
                      <w:rPr>
                        <w:rFonts w:ascii="Arial" w:eastAsia="Arial" w:hAnsi="Arial" w:cs="Arial"/>
                      </w:rPr>
                    </w:rPrChange>
                  </w:rPr>
                  <w:t>T</w:t>
                </w:r>
              </w:ins>
            </w:sdtContent>
          </w:sdt>
        </w:sdtContent>
      </w:sdt>
      <w:sdt>
        <w:sdtPr>
          <w:tag w:val="goog_rdk_758"/>
          <w:id w:val="-1872287484"/>
        </w:sdtPr>
        <w:sdtContent>
          <w:sdt>
            <w:sdtPr>
              <w:tag w:val="goog_rdk_759"/>
              <w:id w:val="-1688440094"/>
            </w:sdtPr>
            <w:sdtContent>
              <w:del w:id="949" w:author="Marie-Christine Rufener" w:date="2024-07-09T17:18:00Z">
                <w:r>
                  <w:rPr>
                    <w:rFonts w:ascii="Arial" w:eastAsia="Arial" w:hAnsi="Arial" w:cs="Arial"/>
                    <w:i/>
                    <w:rPrChange w:id="950" w:author="Marie-Christine Rufener" w:date="2024-07-09T17:19:00Z">
                      <w:rPr>
                        <w:rFonts w:ascii="Arial" w:eastAsia="Arial" w:hAnsi="Arial" w:cs="Arial"/>
                      </w:rPr>
                    </w:rPrChange>
                  </w:rPr>
                  <w:delText>t</w:delText>
                </w:r>
              </w:del>
            </w:sdtContent>
          </w:sdt>
        </w:sdtContent>
      </w:sdt>
      <w:sdt>
        <w:sdtPr>
          <w:tag w:val="goog_rdk_760"/>
          <w:id w:val="-1106969586"/>
        </w:sdtPr>
        <w:sdtContent>
          <w:r>
            <w:rPr>
              <w:rFonts w:ascii="Arial" w:eastAsia="Arial" w:hAnsi="Arial" w:cs="Arial"/>
              <w:i/>
              <w:rPrChange w:id="951" w:author="Marie-Christine Rufener" w:date="2024-07-09T17:19:00Z">
                <w:rPr>
                  <w:rFonts w:ascii="Arial" w:eastAsia="Arial" w:hAnsi="Arial" w:cs="Arial"/>
                </w:rPr>
              </w:rPrChange>
            </w:rPr>
            <w:t>rans</w:t>
          </w:r>
        </w:sdtContent>
      </w:sdt>
      <w:sdt>
        <w:sdtPr>
          <w:tag w:val="goog_rdk_761"/>
          <w:id w:val="-945237592"/>
        </w:sdtPr>
        <w:sdtContent>
          <w:sdt>
            <w:sdtPr>
              <w:tag w:val="goog_rdk_762"/>
              <w:id w:val="272302384"/>
            </w:sdtPr>
            <w:sdtContent>
              <w:ins w:id="952" w:author="Marie-Christine Rufener" w:date="2024-07-09T17:18:00Z">
                <w:r>
                  <w:rPr>
                    <w:rFonts w:ascii="Arial" w:eastAsia="Arial" w:hAnsi="Arial" w:cs="Arial"/>
                    <w:i/>
                    <w:rPrChange w:id="953" w:author="Marie-Christine Rufener" w:date="2024-07-09T17:19:00Z">
                      <w:rPr>
                        <w:rFonts w:ascii="Arial" w:eastAsia="Arial" w:hAnsi="Arial" w:cs="Arial"/>
                      </w:rPr>
                    </w:rPrChange>
                  </w:rPr>
                  <w:t>.</w:t>
                </w:r>
              </w:ins>
            </w:sdtContent>
          </w:sdt>
        </w:sdtContent>
      </w:sdt>
      <w:sdt>
        <w:sdtPr>
          <w:tag w:val="goog_rdk_763"/>
          <w:id w:val="1319146177"/>
        </w:sdtPr>
        <w:sdtContent>
          <w:sdt>
            <w:sdtPr>
              <w:tag w:val="goog_rdk_764"/>
              <w:id w:val="-1963877688"/>
            </w:sdtPr>
            <w:sdtContent>
              <w:del w:id="954" w:author="Marie-Christine Rufener" w:date="2024-07-09T17:18:00Z">
                <w:r>
                  <w:rPr>
                    <w:rFonts w:ascii="Arial" w:eastAsia="Arial" w:hAnsi="Arial" w:cs="Arial"/>
                    <w:i/>
                    <w:rPrChange w:id="955" w:author="Marie-Christine Rufener" w:date="2024-07-09T17:19:00Z">
                      <w:rPr>
                        <w:rFonts w:ascii="Arial" w:eastAsia="Arial" w:hAnsi="Arial" w:cs="Arial"/>
                      </w:rPr>
                    </w:rPrChange>
                  </w:rPr>
                  <w:delText>actions</w:delText>
                </w:r>
              </w:del>
            </w:sdtContent>
          </w:sdt>
        </w:sdtContent>
      </w:sdt>
      <w:sdt>
        <w:sdtPr>
          <w:tag w:val="goog_rdk_765"/>
          <w:id w:val="1401550268"/>
        </w:sdtPr>
        <w:sdtContent>
          <w:r>
            <w:rPr>
              <w:rFonts w:ascii="Arial" w:eastAsia="Arial" w:hAnsi="Arial" w:cs="Arial"/>
              <w:i/>
              <w:rPrChange w:id="956" w:author="Marie-Christine Rufener" w:date="2024-07-09T17:19:00Z">
                <w:rPr>
                  <w:rFonts w:ascii="Arial" w:eastAsia="Arial" w:hAnsi="Arial" w:cs="Arial"/>
                </w:rPr>
              </w:rPrChange>
            </w:rPr>
            <w:t xml:space="preserve"> </w:t>
          </w:r>
        </w:sdtContent>
      </w:sdt>
      <w:sdt>
        <w:sdtPr>
          <w:tag w:val="goog_rdk_766"/>
          <w:id w:val="451609782"/>
        </w:sdtPr>
        <w:sdtContent>
          <w:sdt>
            <w:sdtPr>
              <w:tag w:val="goog_rdk_767"/>
              <w:id w:val="-1920630222"/>
            </w:sdtPr>
            <w:sdtContent>
              <w:del w:id="957" w:author="Marie-Christine Rufener" w:date="2024-07-09T17:18:00Z">
                <w:r>
                  <w:rPr>
                    <w:rFonts w:ascii="Arial" w:eastAsia="Arial" w:hAnsi="Arial" w:cs="Arial"/>
                    <w:i/>
                    <w:rPrChange w:id="958" w:author="Marie-Christine Rufener" w:date="2024-07-09T17:19:00Z">
                      <w:rPr>
                        <w:rFonts w:ascii="Arial" w:eastAsia="Arial" w:hAnsi="Arial" w:cs="Arial"/>
                      </w:rPr>
                    </w:rPrChange>
                  </w:rPr>
                  <w:delText>on p</w:delText>
                </w:r>
              </w:del>
            </w:sdtContent>
          </w:sdt>
        </w:sdtContent>
      </w:sdt>
      <w:sdt>
        <w:sdtPr>
          <w:tag w:val="goog_rdk_768"/>
          <w:id w:val="63299563"/>
        </w:sdtPr>
        <w:sdtContent>
          <w:sdt>
            <w:sdtPr>
              <w:tag w:val="goog_rdk_769"/>
              <w:id w:val="345288355"/>
            </w:sdtPr>
            <w:sdtContent>
              <w:ins w:id="959" w:author="Marie-Christine Rufener" w:date="2024-07-09T17:18:00Z">
                <w:r>
                  <w:rPr>
                    <w:rFonts w:ascii="Arial" w:eastAsia="Arial" w:hAnsi="Arial" w:cs="Arial"/>
                    <w:i/>
                    <w:rPrChange w:id="960" w:author="Marie-Christine Rufener" w:date="2024-07-09T17:19:00Z">
                      <w:rPr>
                        <w:rFonts w:ascii="Arial" w:eastAsia="Arial" w:hAnsi="Arial" w:cs="Arial"/>
                      </w:rPr>
                    </w:rPrChange>
                  </w:rPr>
                  <w:t>P</w:t>
                </w:r>
              </w:ins>
            </w:sdtContent>
          </w:sdt>
        </w:sdtContent>
      </w:sdt>
      <w:sdt>
        <w:sdtPr>
          <w:tag w:val="goog_rdk_770"/>
          <w:id w:val="-1575581473"/>
        </w:sdtPr>
        <w:sdtContent>
          <w:r>
            <w:rPr>
              <w:rFonts w:ascii="Arial" w:eastAsia="Arial" w:hAnsi="Arial" w:cs="Arial"/>
              <w:i/>
              <w:rPrChange w:id="961" w:author="Marie-Christine Rufener" w:date="2024-07-09T17:19:00Z">
                <w:rPr>
                  <w:rFonts w:ascii="Arial" w:eastAsia="Arial" w:hAnsi="Arial" w:cs="Arial"/>
                </w:rPr>
              </w:rPrChange>
            </w:rPr>
            <w:t>at</w:t>
          </w:r>
        </w:sdtContent>
      </w:sdt>
      <w:sdt>
        <w:sdtPr>
          <w:tag w:val="goog_rdk_771"/>
          <w:id w:val="1491907865"/>
        </w:sdtPr>
        <w:sdtContent>
          <w:sdt>
            <w:sdtPr>
              <w:tag w:val="goog_rdk_772"/>
              <w:id w:val="1133840385"/>
            </w:sdtPr>
            <w:sdtContent>
              <w:ins w:id="962" w:author="Marie-Christine Rufener" w:date="2024-07-09T17:18:00Z">
                <w:r>
                  <w:rPr>
                    <w:rFonts w:ascii="Arial" w:eastAsia="Arial" w:hAnsi="Arial" w:cs="Arial"/>
                    <w:i/>
                    <w:rPrChange w:id="963" w:author="Marie-Christine Rufener" w:date="2024-07-09T17:19:00Z">
                      <w:rPr>
                        <w:rFonts w:ascii="Arial" w:eastAsia="Arial" w:hAnsi="Arial" w:cs="Arial"/>
                      </w:rPr>
                    </w:rPrChange>
                  </w:rPr>
                  <w:t>.</w:t>
                </w:r>
              </w:ins>
            </w:sdtContent>
          </w:sdt>
        </w:sdtContent>
      </w:sdt>
      <w:sdt>
        <w:sdtPr>
          <w:tag w:val="goog_rdk_773"/>
          <w:id w:val="774284749"/>
        </w:sdtPr>
        <w:sdtContent>
          <w:sdt>
            <w:sdtPr>
              <w:tag w:val="goog_rdk_774"/>
              <w:id w:val="-220519472"/>
            </w:sdtPr>
            <w:sdtContent>
              <w:del w:id="964" w:author="Marie-Christine Rufener" w:date="2024-07-09T17:18:00Z">
                <w:r>
                  <w:rPr>
                    <w:rFonts w:ascii="Arial" w:eastAsia="Arial" w:hAnsi="Arial" w:cs="Arial"/>
                    <w:i/>
                    <w:rPrChange w:id="965" w:author="Marie-Christine Rufener" w:date="2024-07-09T17:19:00Z">
                      <w:rPr>
                        <w:rFonts w:ascii="Arial" w:eastAsia="Arial" w:hAnsi="Arial" w:cs="Arial"/>
                      </w:rPr>
                    </w:rPrChange>
                  </w:rPr>
                  <w:delText>tern</w:delText>
                </w:r>
              </w:del>
            </w:sdtContent>
          </w:sdt>
        </w:sdtContent>
      </w:sdt>
      <w:sdt>
        <w:sdtPr>
          <w:tag w:val="goog_rdk_775"/>
          <w:id w:val="32783949"/>
        </w:sdtPr>
        <w:sdtContent>
          <w:r>
            <w:rPr>
              <w:rFonts w:ascii="Arial" w:eastAsia="Arial" w:hAnsi="Arial" w:cs="Arial"/>
              <w:i/>
              <w:rPrChange w:id="966" w:author="Marie-Christine Rufener" w:date="2024-07-09T17:19:00Z">
                <w:rPr>
                  <w:rFonts w:ascii="Arial" w:eastAsia="Arial" w:hAnsi="Arial" w:cs="Arial"/>
                </w:rPr>
              </w:rPrChange>
            </w:rPr>
            <w:t xml:space="preserve"> </w:t>
          </w:r>
        </w:sdtContent>
      </w:sdt>
      <w:sdt>
        <w:sdtPr>
          <w:tag w:val="goog_rdk_776"/>
          <w:id w:val="-771170134"/>
        </w:sdtPr>
        <w:sdtContent>
          <w:sdt>
            <w:sdtPr>
              <w:tag w:val="goog_rdk_777"/>
              <w:id w:val="1848825228"/>
            </w:sdtPr>
            <w:sdtContent>
              <w:ins w:id="967" w:author="Marie-Christine Rufener" w:date="2024-07-09T17:18:00Z">
                <w:r>
                  <w:rPr>
                    <w:rFonts w:ascii="Arial" w:eastAsia="Arial" w:hAnsi="Arial" w:cs="Arial"/>
                    <w:i/>
                    <w:rPrChange w:id="968" w:author="Marie-Christine Rufener" w:date="2024-07-09T17:19:00Z">
                      <w:rPr>
                        <w:rFonts w:ascii="Arial" w:eastAsia="Arial" w:hAnsi="Arial" w:cs="Arial"/>
                      </w:rPr>
                    </w:rPrChange>
                  </w:rPr>
                  <w:t>A</w:t>
                </w:r>
              </w:ins>
            </w:sdtContent>
          </w:sdt>
        </w:sdtContent>
      </w:sdt>
      <w:sdt>
        <w:sdtPr>
          <w:tag w:val="goog_rdk_778"/>
          <w:id w:val="61224798"/>
        </w:sdtPr>
        <w:sdtContent>
          <w:sdt>
            <w:sdtPr>
              <w:tag w:val="goog_rdk_779"/>
              <w:id w:val="843361628"/>
            </w:sdtPr>
            <w:sdtContent>
              <w:del w:id="969" w:author="Marie-Christine Rufener" w:date="2024-07-09T17:18:00Z">
                <w:r>
                  <w:rPr>
                    <w:rFonts w:ascii="Arial" w:eastAsia="Arial" w:hAnsi="Arial" w:cs="Arial"/>
                    <w:i/>
                    <w:rPrChange w:id="970" w:author="Marie-Christine Rufener" w:date="2024-07-09T17:19:00Z">
                      <w:rPr>
                        <w:rFonts w:ascii="Arial" w:eastAsia="Arial" w:hAnsi="Arial" w:cs="Arial"/>
                      </w:rPr>
                    </w:rPrChange>
                  </w:rPr>
                  <w:delText>a</w:delText>
                </w:r>
              </w:del>
            </w:sdtContent>
          </w:sdt>
        </w:sdtContent>
      </w:sdt>
      <w:sdt>
        <w:sdtPr>
          <w:tag w:val="goog_rdk_780"/>
          <w:id w:val="1864235608"/>
        </w:sdtPr>
        <w:sdtContent>
          <w:r>
            <w:rPr>
              <w:rFonts w:ascii="Arial" w:eastAsia="Arial" w:hAnsi="Arial" w:cs="Arial"/>
              <w:i/>
              <w:rPrChange w:id="971" w:author="Marie-Christine Rufener" w:date="2024-07-09T17:19:00Z">
                <w:rPr>
                  <w:rFonts w:ascii="Arial" w:eastAsia="Arial" w:hAnsi="Arial" w:cs="Arial"/>
                </w:rPr>
              </w:rPrChange>
            </w:rPr>
            <w:t>nal</w:t>
          </w:r>
        </w:sdtContent>
      </w:sdt>
      <w:sdt>
        <w:sdtPr>
          <w:tag w:val="goog_rdk_781"/>
          <w:id w:val="-100344160"/>
        </w:sdtPr>
        <w:sdtContent>
          <w:sdt>
            <w:sdtPr>
              <w:tag w:val="goog_rdk_782"/>
              <w:id w:val="1752621524"/>
            </w:sdtPr>
            <w:sdtContent>
              <w:ins w:id="972" w:author="Marie-Christine Rufener" w:date="2024-07-09T17:19:00Z">
                <w:r>
                  <w:rPr>
                    <w:rFonts w:ascii="Arial" w:eastAsia="Arial" w:hAnsi="Arial" w:cs="Arial"/>
                    <w:i/>
                    <w:rPrChange w:id="973" w:author="Marie-Christine Rufener" w:date="2024-07-09T17:19:00Z">
                      <w:rPr>
                        <w:rFonts w:ascii="Arial" w:eastAsia="Arial" w:hAnsi="Arial" w:cs="Arial"/>
                      </w:rPr>
                    </w:rPrChange>
                  </w:rPr>
                  <w:t>.</w:t>
                </w:r>
              </w:ins>
            </w:sdtContent>
          </w:sdt>
        </w:sdtContent>
      </w:sdt>
      <w:sdt>
        <w:sdtPr>
          <w:tag w:val="goog_rdk_783"/>
          <w:id w:val="-1120987555"/>
        </w:sdtPr>
        <w:sdtContent>
          <w:sdt>
            <w:sdtPr>
              <w:tag w:val="goog_rdk_784"/>
              <w:id w:val="384914852"/>
            </w:sdtPr>
            <w:sdtContent>
              <w:del w:id="974" w:author="Marie-Christine Rufener" w:date="2024-07-09T17:19:00Z">
                <w:r>
                  <w:rPr>
                    <w:rFonts w:ascii="Arial" w:eastAsia="Arial" w:hAnsi="Arial" w:cs="Arial"/>
                    <w:i/>
                    <w:rPrChange w:id="975" w:author="Marie-Christine Rufener" w:date="2024-07-09T17:19:00Z">
                      <w:rPr>
                        <w:rFonts w:ascii="Arial" w:eastAsia="Arial" w:hAnsi="Arial" w:cs="Arial"/>
                      </w:rPr>
                    </w:rPrChange>
                  </w:rPr>
                  <w:delText>ysis</w:delText>
                </w:r>
              </w:del>
            </w:sdtContent>
          </w:sdt>
        </w:sdtContent>
      </w:sdt>
      <w:sdt>
        <w:sdtPr>
          <w:tag w:val="goog_rdk_785"/>
          <w:id w:val="890312248"/>
        </w:sdtPr>
        <w:sdtContent>
          <w:r>
            <w:rPr>
              <w:rFonts w:ascii="Arial" w:eastAsia="Arial" w:hAnsi="Arial" w:cs="Arial"/>
              <w:i/>
              <w:rPrChange w:id="976" w:author="Marie-Christine Rufener" w:date="2024-07-09T17:19:00Z">
                <w:rPr>
                  <w:rFonts w:ascii="Arial" w:eastAsia="Arial" w:hAnsi="Arial" w:cs="Arial"/>
                </w:rPr>
              </w:rPrChange>
            </w:rPr>
            <w:t xml:space="preserve"> </w:t>
          </w:r>
        </w:sdtContent>
      </w:sdt>
      <w:sdt>
        <w:sdtPr>
          <w:tag w:val="goog_rdk_786"/>
          <w:id w:val="672837611"/>
        </w:sdtPr>
        <w:sdtContent>
          <w:sdt>
            <w:sdtPr>
              <w:tag w:val="goog_rdk_787"/>
              <w:id w:val="-1611188287"/>
            </w:sdtPr>
            <w:sdtContent>
              <w:del w:id="977" w:author="Marie-Christine Rufener" w:date="2024-07-09T17:19:00Z">
                <w:r>
                  <w:rPr>
                    <w:rFonts w:ascii="Arial" w:eastAsia="Arial" w:hAnsi="Arial" w:cs="Arial"/>
                    <w:i/>
                    <w:rPrChange w:id="978" w:author="Marie-Christine Rufener" w:date="2024-07-09T17:19:00Z">
                      <w:rPr>
                        <w:rFonts w:ascii="Arial" w:eastAsia="Arial" w:hAnsi="Arial" w:cs="Arial"/>
                      </w:rPr>
                    </w:rPrChange>
                  </w:rPr>
                  <w:delText>and m</w:delText>
                </w:r>
              </w:del>
            </w:sdtContent>
          </w:sdt>
        </w:sdtContent>
      </w:sdt>
      <w:sdt>
        <w:sdtPr>
          <w:tag w:val="goog_rdk_788"/>
          <w:id w:val="-2136476472"/>
        </w:sdtPr>
        <w:sdtContent>
          <w:sdt>
            <w:sdtPr>
              <w:tag w:val="goog_rdk_789"/>
              <w:id w:val="696595865"/>
            </w:sdtPr>
            <w:sdtContent>
              <w:ins w:id="979" w:author="Marie-Christine Rufener" w:date="2024-07-09T17:19:00Z">
                <w:r>
                  <w:rPr>
                    <w:rFonts w:ascii="Arial" w:eastAsia="Arial" w:hAnsi="Arial" w:cs="Arial"/>
                    <w:i/>
                    <w:rPrChange w:id="980" w:author="Marie-Christine Rufener" w:date="2024-07-09T17:19:00Z">
                      <w:rPr>
                        <w:rFonts w:ascii="Arial" w:eastAsia="Arial" w:hAnsi="Arial" w:cs="Arial"/>
                      </w:rPr>
                    </w:rPrChange>
                  </w:rPr>
                  <w:t>M</w:t>
                </w:r>
              </w:ins>
            </w:sdtContent>
          </w:sdt>
        </w:sdtContent>
      </w:sdt>
      <w:sdt>
        <w:sdtPr>
          <w:tag w:val="goog_rdk_790"/>
          <w:id w:val="96379410"/>
        </w:sdtPr>
        <w:sdtContent>
          <w:r>
            <w:rPr>
              <w:rFonts w:ascii="Arial" w:eastAsia="Arial" w:hAnsi="Arial" w:cs="Arial"/>
              <w:i/>
              <w:rPrChange w:id="981" w:author="Marie-Christine Rufener" w:date="2024-07-09T17:19:00Z">
                <w:rPr>
                  <w:rFonts w:ascii="Arial" w:eastAsia="Arial" w:hAnsi="Arial" w:cs="Arial"/>
                </w:rPr>
              </w:rPrChange>
            </w:rPr>
            <w:t>ach</w:t>
          </w:r>
        </w:sdtContent>
      </w:sdt>
      <w:sdt>
        <w:sdtPr>
          <w:tag w:val="goog_rdk_791"/>
          <w:id w:val="720557473"/>
        </w:sdtPr>
        <w:sdtContent>
          <w:sdt>
            <w:sdtPr>
              <w:tag w:val="goog_rdk_792"/>
              <w:id w:val="-220139263"/>
            </w:sdtPr>
            <w:sdtContent>
              <w:ins w:id="982" w:author="Marie-Christine Rufener" w:date="2024-07-09T17:19:00Z">
                <w:r>
                  <w:rPr>
                    <w:rFonts w:ascii="Arial" w:eastAsia="Arial" w:hAnsi="Arial" w:cs="Arial"/>
                    <w:i/>
                    <w:rPrChange w:id="983" w:author="Marie-Christine Rufener" w:date="2024-07-09T17:19:00Z">
                      <w:rPr>
                        <w:rFonts w:ascii="Arial" w:eastAsia="Arial" w:hAnsi="Arial" w:cs="Arial"/>
                      </w:rPr>
                    </w:rPrChange>
                  </w:rPr>
                  <w:t>.</w:t>
                </w:r>
              </w:ins>
            </w:sdtContent>
          </w:sdt>
        </w:sdtContent>
      </w:sdt>
      <w:sdt>
        <w:sdtPr>
          <w:tag w:val="goog_rdk_793"/>
          <w:id w:val="-715424258"/>
        </w:sdtPr>
        <w:sdtContent>
          <w:sdt>
            <w:sdtPr>
              <w:tag w:val="goog_rdk_794"/>
              <w:id w:val="-111593538"/>
            </w:sdtPr>
            <w:sdtContent>
              <w:del w:id="984" w:author="Marie-Christine Rufener" w:date="2024-07-09T17:19:00Z">
                <w:r>
                  <w:rPr>
                    <w:rFonts w:ascii="Arial" w:eastAsia="Arial" w:hAnsi="Arial" w:cs="Arial"/>
                    <w:i/>
                    <w:rPrChange w:id="985" w:author="Marie-Christine Rufener" w:date="2024-07-09T17:19:00Z">
                      <w:rPr>
                        <w:rFonts w:ascii="Arial" w:eastAsia="Arial" w:hAnsi="Arial" w:cs="Arial"/>
                      </w:rPr>
                    </w:rPrChange>
                  </w:rPr>
                  <w:delText>ine</w:delText>
                </w:r>
              </w:del>
            </w:sdtContent>
          </w:sdt>
        </w:sdtContent>
      </w:sdt>
      <w:sdt>
        <w:sdtPr>
          <w:tag w:val="goog_rdk_795"/>
          <w:id w:val="-977060922"/>
        </w:sdtPr>
        <w:sdtContent>
          <w:r>
            <w:rPr>
              <w:rFonts w:ascii="Arial" w:eastAsia="Arial" w:hAnsi="Arial" w:cs="Arial"/>
              <w:i/>
              <w:rPrChange w:id="986" w:author="Marie-Christine Rufener" w:date="2024-07-09T17:19:00Z">
                <w:rPr>
                  <w:rFonts w:ascii="Arial" w:eastAsia="Arial" w:hAnsi="Arial" w:cs="Arial"/>
                </w:rPr>
              </w:rPrChange>
            </w:rPr>
            <w:t xml:space="preserve"> </w:t>
          </w:r>
        </w:sdtContent>
      </w:sdt>
      <w:sdt>
        <w:sdtPr>
          <w:tag w:val="goog_rdk_796"/>
          <w:id w:val="505404952"/>
        </w:sdtPr>
        <w:sdtContent>
          <w:sdt>
            <w:sdtPr>
              <w:tag w:val="goog_rdk_797"/>
              <w:id w:val="1587729553"/>
            </w:sdtPr>
            <w:sdtContent>
              <w:ins w:id="987" w:author="Marie-Christine Rufener" w:date="2024-07-09T17:19:00Z">
                <w:r>
                  <w:rPr>
                    <w:rFonts w:ascii="Arial" w:eastAsia="Arial" w:hAnsi="Arial" w:cs="Arial"/>
                    <w:i/>
                    <w:rPrChange w:id="988" w:author="Marie-Christine Rufener" w:date="2024-07-09T17:19:00Z">
                      <w:rPr>
                        <w:rFonts w:ascii="Arial" w:eastAsia="Arial" w:hAnsi="Arial" w:cs="Arial"/>
                      </w:rPr>
                    </w:rPrChange>
                  </w:rPr>
                  <w:t>I</w:t>
                </w:r>
              </w:ins>
            </w:sdtContent>
          </w:sdt>
        </w:sdtContent>
      </w:sdt>
      <w:sdt>
        <w:sdtPr>
          <w:tag w:val="goog_rdk_798"/>
          <w:id w:val="1425992025"/>
        </w:sdtPr>
        <w:sdtContent>
          <w:sdt>
            <w:sdtPr>
              <w:tag w:val="goog_rdk_799"/>
              <w:id w:val="-1370605810"/>
            </w:sdtPr>
            <w:sdtContent>
              <w:del w:id="989" w:author="Marie-Christine Rufener" w:date="2024-07-09T17:19:00Z">
                <w:r>
                  <w:rPr>
                    <w:rFonts w:ascii="Arial" w:eastAsia="Arial" w:hAnsi="Arial" w:cs="Arial"/>
                    <w:i/>
                    <w:rPrChange w:id="990" w:author="Marie-Christine Rufener" w:date="2024-07-09T17:19:00Z">
                      <w:rPr>
                        <w:rFonts w:ascii="Arial" w:eastAsia="Arial" w:hAnsi="Arial" w:cs="Arial"/>
                      </w:rPr>
                    </w:rPrChange>
                  </w:rPr>
                  <w:delText>i</w:delText>
                </w:r>
              </w:del>
            </w:sdtContent>
          </w:sdt>
        </w:sdtContent>
      </w:sdt>
      <w:sdt>
        <w:sdtPr>
          <w:tag w:val="goog_rdk_800"/>
          <w:id w:val="1459526686"/>
        </w:sdtPr>
        <w:sdtContent>
          <w:r>
            <w:rPr>
              <w:rFonts w:ascii="Arial" w:eastAsia="Arial" w:hAnsi="Arial" w:cs="Arial"/>
              <w:i/>
              <w:rPrChange w:id="991" w:author="Marie-Christine Rufener" w:date="2024-07-09T17:19:00Z">
                <w:rPr>
                  <w:rFonts w:ascii="Arial" w:eastAsia="Arial" w:hAnsi="Arial" w:cs="Arial"/>
                </w:rPr>
              </w:rPrChange>
            </w:rPr>
            <w:t>ntel</w:t>
          </w:r>
        </w:sdtContent>
      </w:sdt>
      <w:sdt>
        <w:sdtPr>
          <w:tag w:val="goog_rdk_801"/>
          <w:id w:val="-2070109799"/>
        </w:sdtPr>
        <w:sdtContent>
          <w:sdt>
            <w:sdtPr>
              <w:tag w:val="goog_rdk_802"/>
              <w:id w:val="-1726368650"/>
            </w:sdtPr>
            <w:sdtContent>
              <w:ins w:id="992" w:author="Marie-Christine Rufener" w:date="2024-07-09T17:19:00Z">
                <w:r>
                  <w:rPr>
                    <w:rFonts w:ascii="Arial" w:eastAsia="Arial" w:hAnsi="Arial" w:cs="Arial"/>
                    <w:i/>
                    <w:rPrChange w:id="993" w:author="Marie-Christine Rufener" w:date="2024-07-09T17:19:00Z">
                      <w:rPr>
                        <w:rFonts w:ascii="Arial" w:eastAsia="Arial" w:hAnsi="Arial" w:cs="Arial"/>
                      </w:rPr>
                    </w:rPrChange>
                  </w:rPr>
                  <w:t>.</w:t>
                </w:r>
              </w:ins>
            </w:sdtContent>
          </w:sdt>
        </w:sdtContent>
      </w:sdt>
      <w:sdt>
        <w:sdtPr>
          <w:tag w:val="goog_rdk_803"/>
          <w:id w:val="-229082309"/>
        </w:sdtPr>
        <w:sdtContent>
          <w:sdt>
            <w:sdtPr>
              <w:tag w:val="goog_rdk_804"/>
              <w:id w:val="-664549790"/>
            </w:sdtPr>
            <w:sdtContent>
              <w:del w:id="994" w:author="Marie-Christine Rufener" w:date="2024-07-09T17:19:00Z">
                <w:r>
                  <w:rPr>
                    <w:rFonts w:ascii="Arial" w:eastAsia="Arial" w:hAnsi="Arial" w:cs="Arial"/>
                    <w:i/>
                    <w:rPrChange w:id="995" w:author="Marie-Christine Rufener" w:date="2024-07-09T17:19:00Z">
                      <w:rPr>
                        <w:rFonts w:ascii="Arial" w:eastAsia="Arial" w:hAnsi="Arial" w:cs="Arial"/>
                      </w:rPr>
                    </w:rPrChange>
                  </w:rPr>
                  <w:delText>ligence</w:delText>
                </w:r>
              </w:del>
            </w:sdtContent>
          </w:sdt>
        </w:sdtContent>
      </w:sdt>
      <w:r>
        <w:rPr>
          <w:rFonts w:ascii="Arial" w:eastAsia="Arial" w:hAnsi="Arial" w:cs="Arial"/>
        </w:rPr>
        <w:t xml:space="preserve"> </w:t>
      </w:r>
      <w:sdt>
        <w:sdtPr>
          <w:tag w:val="goog_rdk_805"/>
          <w:id w:val="-439064238"/>
        </w:sdtPr>
        <w:sdtContent>
          <w:r>
            <w:rPr>
              <w:rFonts w:ascii="Arial" w:eastAsia="Arial" w:hAnsi="Arial" w:cs="Arial"/>
              <w:b/>
              <w:rPrChange w:id="996" w:author="Marie-Christine Rufener" w:date="2024-07-09T17:19:00Z">
                <w:rPr>
                  <w:rFonts w:ascii="Arial" w:eastAsia="Arial" w:hAnsi="Arial" w:cs="Arial"/>
                </w:rPr>
              </w:rPrChange>
            </w:rPr>
            <w:t>44</w:t>
          </w:r>
        </w:sdtContent>
      </w:sdt>
      <w:sdt>
        <w:sdtPr>
          <w:tag w:val="goog_rdk_806"/>
          <w:id w:val="1004092854"/>
        </w:sdtPr>
        <w:sdtContent>
          <w:ins w:id="997" w:author="Marie-Christine Rufener" w:date="2024-07-09T17:19:00Z">
            <w:r>
              <w:rPr>
                <w:rFonts w:ascii="Arial" w:eastAsia="Arial" w:hAnsi="Arial" w:cs="Arial"/>
              </w:rPr>
              <w:t xml:space="preserve">, </w:t>
            </w:r>
          </w:ins>
        </w:sdtContent>
      </w:sdt>
      <w:sdt>
        <w:sdtPr>
          <w:tag w:val="goog_rdk_807"/>
          <w:id w:val="-1044672064"/>
        </w:sdtPr>
        <w:sdtContent>
          <w:del w:id="998" w:author="Marie-Christine Rufener" w:date="2024-07-09T17:19:00Z">
            <w:r>
              <w:rPr>
                <w:rFonts w:ascii="Arial" w:eastAsia="Arial" w:hAnsi="Arial" w:cs="Arial"/>
              </w:rPr>
              <w:delText>(11)</w:delText>
            </w:r>
          </w:del>
        </w:sdtContent>
      </w:sdt>
      <w:r>
        <w:rPr>
          <w:rFonts w:ascii="Arial" w:eastAsia="Arial" w:hAnsi="Arial" w:cs="Arial"/>
        </w:rPr>
        <w:t>:7778–7796</w:t>
      </w:r>
      <w:sdt>
        <w:sdtPr>
          <w:tag w:val="goog_rdk_808"/>
          <w:id w:val="-732229956"/>
        </w:sdtPr>
        <w:sdtContent>
          <w:ins w:id="999" w:author="Marie-Christine Rufener" w:date="2024-07-09T17:20:00Z">
            <w:r>
              <w:rPr>
                <w:rFonts w:ascii="Arial" w:eastAsia="Arial" w:hAnsi="Arial" w:cs="Arial"/>
              </w:rPr>
              <w:t xml:space="preserve">; </w:t>
            </w:r>
            <w:r>
              <w:fldChar w:fldCharType="begin"/>
            </w:r>
            <w:r>
              <w:instrText>HYPERLINK "https://doi.org/10.1109/TPAMI.2021.3117983"</w:instrText>
            </w:r>
            <w:r>
              <w:fldChar w:fldCharType="separate"/>
            </w:r>
            <w:r>
              <w:rPr>
                <w:rFonts w:ascii="Arial" w:eastAsia="Arial" w:hAnsi="Arial" w:cs="Arial"/>
              </w:rPr>
              <w:t>https://doi.org/10.1109/TPAMI.2021.3117983</w:t>
            </w:r>
            <w:r>
              <w:fldChar w:fldCharType="end"/>
            </w:r>
            <w:r>
              <w:rPr>
                <w:rFonts w:ascii="Arial" w:eastAsia="Arial" w:hAnsi="Arial" w:cs="Arial"/>
              </w:rPr>
              <w:t xml:space="preserve"> (2021).</w:t>
            </w:r>
          </w:ins>
        </w:sdtContent>
      </w:sdt>
    </w:p>
    <w:p w14:paraId="37A3D913" w14:textId="77777777" w:rsidR="00073438" w:rsidRDefault="00000000">
      <w:pPr>
        <w:widowControl w:val="0"/>
        <w:spacing w:before="280" w:after="280" w:line="240" w:lineRule="auto"/>
        <w:ind w:left="284" w:hanging="284"/>
        <w:rPr>
          <w:rFonts w:ascii="Arial" w:eastAsia="Arial" w:hAnsi="Arial" w:cs="Arial"/>
        </w:rPr>
      </w:pPr>
      <w:bookmarkStart w:id="1000" w:name="_heading=h.2jxsxqh" w:colFirst="0" w:colLast="0"/>
      <w:bookmarkEnd w:id="1000"/>
      <w:r>
        <w:rPr>
          <w:rFonts w:ascii="Arial" w:eastAsia="Arial" w:hAnsi="Arial" w:cs="Arial"/>
        </w:rPr>
        <w:t>Eikvil</w:t>
      </w:r>
      <w:sdt>
        <w:sdtPr>
          <w:tag w:val="goog_rdk_809"/>
          <w:id w:val="-1898201447"/>
        </w:sdtPr>
        <w:sdtContent>
          <w:ins w:id="1001" w:author="Marie-Christine Rufener" w:date="2024-07-09T17:20:00Z">
            <w:r>
              <w:rPr>
                <w:rFonts w:ascii="Arial" w:eastAsia="Arial" w:hAnsi="Arial" w:cs="Arial"/>
              </w:rPr>
              <w:t>,</w:t>
            </w:r>
          </w:ins>
        </w:sdtContent>
      </w:sdt>
      <w:r>
        <w:rPr>
          <w:rFonts w:ascii="Arial" w:eastAsia="Arial" w:hAnsi="Arial" w:cs="Arial"/>
        </w:rPr>
        <w:t xml:space="preserve"> L</w:t>
      </w:r>
      <w:sdt>
        <w:sdtPr>
          <w:tag w:val="goog_rdk_810"/>
          <w:id w:val="1662575747"/>
        </w:sdtPr>
        <w:sdtContent>
          <w:ins w:id="1002" w:author="Marie-Christine Rufener" w:date="2024-07-09T17:20:00Z">
            <w:r>
              <w:rPr>
                <w:rFonts w:ascii="Arial" w:eastAsia="Arial" w:hAnsi="Arial" w:cs="Arial"/>
              </w:rPr>
              <w:t>.</w:t>
            </w:r>
          </w:ins>
        </w:sdtContent>
      </w:sdt>
      <w:sdt>
        <w:sdtPr>
          <w:tag w:val="goog_rdk_811"/>
          <w:id w:val="-197092803"/>
        </w:sdtPr>
        <w:sdtContent>
          <w:del w:id="1003" w:author="Marie-Christine Rufener" w:date="2024-07-09T17:20:00Z">
            <w:r>
              <w:rPr>
                <w:rFonts w:ascii="Arial" w:eastAsia="Arial" w:hAnsi="Arial" w:cs="Arial"/>
              </w:rPr>
              <w:delText>,</w:delText>
            </w:r>
          </w:del>
        </w:sdtContent>
      </w:sdt>
      <w:r>
        <w:rPr>
          <w:rFonts w:ascii="Arial" w:eastAsia="Arial" w:hAnsi="Arial" w:cs="Arial"/>
        </w:rPr>
        <w:t xml:space="preserve"> Aurdal</w:t>
      </w:r>
      <w:sdt>
        <w:sdtPr>
          <w:tag w:val="goog_rdk_812"/>
          <w:id w:val="-2034946510"/>
        </w:sdtPr>
        <w:sdtContent>
          <w:ins w:id="1004" w:author="Marie-Christine Rufener" w:date="2024-07-09T17:20:00Z">
            <w:r>
              <w:rPr>
                <w:rFonts w:ascii="Arial" w:eastAsia="Arial" w:hAnsi="Arial" w:cs="Arial"/>
              </w:rPr>
              <w:t>,</w:t>
            </w:r>
          </w:ins>
        </w:sdtContent>
      </w:sdt>
      <w:r>
        <w:rPr>
          <w:rFonts w:ascii="Arial" w:eastAsia="Arial" w:hAnsi="Arial" w:cs="Arial"/>
        </w:rPr>
        <w:t xml:space="preserve"> L</w:t>
      </w:r>
      <w:sdt>
        <w:sdtPr>
          <w:tag w:val="goog_rdk_813"/>
          <w:id w:val="2091037341"/>
        </w:sdtPr>
        <w:sdtContent>
          <w:ins w:id="1005" w:author="Marie-Christine Rufener" w:date="2024-07-09T17:20:00Z">
            <w:r>
              <w:rPr>
                <w:rFonts w:ascii="Arial" w:eastAsia="Arial" w:hAnsi="Arial" w:cs="Arial"/>
              </w:rPr>
              <w:t>. &amp;</w:t>
            </w:r>
          </w:ins>
        </w:sdtContent>
      </w:sdt>
      <w:sdt>
        <w:sdtPr>
          <w:tag w:val="goog_rdk_814"/>
          <w:id w:val="-2100393953"/>
        </w:sdtPr>
        <w:sdtContent>
          <w:del w:id="1006" w:author="Marie-Christine Rufener" w:date="2024-07-09T17:20:00Z">
            <w:r>
              <w:rPr>
                <w:rFonts w:ascii="Arial" w:eastAsia="Arial" w:hAnsi="Arial" w:cs="Arial"/>
              </w:rPr>
              <w:delText>,</w:delText>
            </w:r>
          </w:del>
        </w:sdtContent>
      </w:sdt>
      <w:r>
        <w:rPr>
          <w:rFonts w:ascii="Arial" w:eastAsia="Arial" w:hAnsi="Arial" w:cs="Arial"/>
        </w:rPr>
        <w:t xml:space="preserve"> Koren</w:t>
      </w:r>
      <w:sdt>
        <w:sdtPr>
          <w:tag w:val="goog_rdk_815"/>
          <w:id w:val="1727487003"/>
        </w:sdtPr>
        <w:sdtContent>
          <w:ins w:id="1007" w:author="Marie-Christine Rufener" w:date="2024-07-09T17:20:00Z">
            <w:r>
              <w:rPr>
                <w:rFonts w:ascii="Arial" w:eastAsia="Arial" w:hAnsi="Arial" w:cs="Arial"/>
              </w:rPr>
              <w:t>,</w:t>
            </w:r>
          </w:ins>
        </w:sdtContent>
      </w:sdt>
      <w:r>
        <w:rPr>
          <w:rFonts w:ascii="Arial" w:eastAsia="Arial" w:hAnsi="Arial" w:cs="Arial"/>
        </w:rPr>
        <w:t xml:space="preserve"> H</w:t>
      </w:r>
      <w:sdt>
        <w:sdtPr>
          <w:tag w:val="goog_rdk_816"/>
          <w:id w:val="-996106440"/>
        </w:sdtPr>
        <w:sdtContent>
          <w:ins w:id="1008" w:author="Marie-Christine Rufener" w:date="2024-07-09T17:20:00Z">
            <w:r>
              <w:rPr>
                <w:rFonts w:ascii="Arial" w:eastAsia="Arial" w:hAnsi="Arial" w:cs="Arial"/>
              </w:rPr>
              <w:t>.</w:t>
            </w:r>
          </w:ins>
        </w:sdtContent>
      </w:sdt>
      <w:r>
        <w:rPr>
          <w:rFonts w:ascii="Arial" w:eastAsia="Arial" w:hAnsi="Arial" w:cs="Arial"/>
        </w:rPr>
        <w:t xml:space="preserve"> </w:t>
      </w:r>
      <w:sdt>
        <w:sdtPr>
          <w:tag w:val="goog_rdk_817"/>
          <w:id w:val="-1820637248"/>
        </w:sdtPr>
        <w:sdtContent>
          <w:del w:id="1009" w:author="Marie-Christine Rufener" w:date="2024-07-09T17:20:00Z">
            <w:r>
              <w:rPr>
                <w:rFonts w:ascii="Arial" w:eastAsia="Arial" w:hAnsi="Arial" w:cs="Arial"/>
              </w:rPr>
              <w:delText xml:space="preserve">(2009) </w:delText>
            </w:r>
          </w:del>
        </w:sdtContent>
      </w:sdt>
      <w:r>
        <w:rPr>
          <w:rFonts w:ascii="Arial" w:eastAsia="Arial" w:hAnsi="Arial" w:cs="Arial"/>
        </w:rPr>
        <w:t xml:space="preserve">Classification-based vehicle detection in high- resolution satellite images. </w:t>
      </w:r>
      <w:sdt>
        <w:sdtPr>
          <w:tag w:val="goog_rdk_818"/>
          <w:id w:val="-421719159"/>
        </w:sdtPr>
        <w:sdtContent>
          <w:r>
            <w:rPr>
              <w:rFonts w:ascii="Arial" w:eastAsia="Arial" w:hAnsi="Arial" w:cs="Arial"/>
              <w:i/>
              <w:rPrChange w:id="1010" w:author="Marie-Christine Rufener" w:date="2024-07-09T17:23:00Z">
                <w:rPr>
                  <w:rFonts w:ascii="Arial" w:eastAsia="Arial" w:hAnsi="Arial" w:cs="Arial"/>
                </w:rPr>
              </w:rPrChange>
            </w:rPr>
            <w:t>ISPRS J</w:t>
          </w:r>
        </w:sdtContent>
      </w:sdt>
      <w:sdt>
        <w:sdtPr>
          <w:tag w:val="goog_rdk_819"/>
          <w:id w:val="1997688830"/>
        </w:sdtPr>
        <w:sdtContent>
          <w:sdt>
            <w:sdtPr>
              <w:tag w:val="goog_rdk_820"/>
              <w:id w:val="-896362477"/>
            </w:sdtPr>
            <w:sdtContent>
              <w:ins w:id="1011" w:author="Marie-Christine Rufener" w:date="2024-07-09T17:22:00Z">
                <w:r>
                  <w:rPr>
                    <w:rFonts w:ascii="Arial" w:eastAsia="Arial" w:hAnsi="Arial" w:cs="Arial"/>
                    <w:i/>
                    <w:rPrChange w:id="1012" w:author="Marie-Christine Rufener" w:date="2024-07-09T17:23:00Z">
                      <w:rPr>
                        <w:rFonts w:ascii="Arial" w:eastAsia="Arial" w:hAnsi="Arial" w:cs="Arial"/>
                      </w:rPr>
                    </w:rPrChange>
                  </w:rPr>
                  <w:t>.</w:t>
                </w:r>
              </w:ins>
            </w:sdtContent>
          </w:sdt>
        </w:sdtContent>
      </w:sdt>
      <w:sdt>
        <w:sdtPr>
          <w:tag w:val="goog_rdk_821"/>
          <w:id w:val="1980724023"/>
        </w:sdtPr>
        <w:sdtContent>
          <w:sdt>
            <w:sdtPr>
              <w:tag w:val="goog_rdk_822"/>
              <w:id w:val="119266438"/>
            </w:sdtPr>
            <w:sdtContent>
              <w:del w:id="1013" w:author="Marie-Christine Rufener" w:date="2024-07-09T17:22:00Z">
                <w:r>
                  <w:rPr>
                    <w:rFonts w:ascii="Arial" w:eastAsia="Arial" w:hAnsi="Arial" w:cs="Arial"/>
                    <w:i/>
                    <w:rPrChange w:id="1014" w:author="Marie-Christine Rufener" w:date="2024-07-09T17:23:00Z">
                      <w:rPr>
                        <w:rFonts w:ascii="Arial" w:eastAsia="Arial" w:hAnsi="Arial" w:cs="Arial"/>
                      </w:rPr>
                    </w:rPrChange>
                  </w:rPr>
                  <w:delText>ournal of</w:delText>
                </w:r>
              </w:del>
            </w:sdtContent>
          </w:sdt>
        </w:sdtContent>
      </w:sdt>
      <w:sdt>
        <w:sdtPr>
          <w:tag w:val="goog_rdk_823"/>
          <w:id w:val="1572700582"/>
        </w:sdtPr>
        <w:sdtContent>
          <w:r>
            <w:rPr>
              <w:rFonts w:ascii="Arial" w:eastAsia="Arial" w:hAnsi="Arial" w:cs="Arial"/>
              <w:i/>
              <w:rPrChange w:id="1015" w:author="Marie-Christine Rufener" w:date="2024-07-09T17:23:00Z">
                <w:rPr>
                  <w:rFonts w:ascii="Arial" w:eastAsia="Arial" w:hAnsi="Arial" w:cs="Arial"/>
                </w:rPr>
              </w:rPrChange>
            </w:rPr>
            <w:t xml:space="preserve"> Photo</w:t>
          </w:r>
        </w:sdtContent>
      </w:sdt>
      <w:sdt>
        <w:sdtPr>
          <w:tag w:val="goog_rdk_824"/>
          <w:id w:val="-941376421"/>
        </w:sdtPr>
        <w:sdtContent>
          <w:sdt>
            <w:sdtPr>
              <w:tag w:val="goog_rdk_825"/>
              <w:id w:val="297654191"/>
            </w:sdtPr>
            <w:sdtContent>
              <w:ins w:id="1016" w:author="Marie-Christine Rufener" w:date="2024-07-09T17:22:00Z">
                <w:r>
                  <w:rPr>
                    <w:rFonts w:ascii="Arial" w:eastAsia="Arial" w:hAnsi="Arial" w:cs="Arial"/>
                    <w:i/>
                    <w:rPrChange w:id="1017" w:author="Marie-Christine Rufener" w:date="2024-07-09T17:23:00Z">
                      <w:rPr>
                        <w:rFonts w:ascii="Arial" w:eastAsia="Arial" w:hAnsi="Arial" w:cs="Arial"/>
                      </w:rPr>
                    </w:rPrChange>
                  </w:rPr>
                  <w:t>.</w:t>
                </w:r>
              </w:ins>
            </w:sdtContent>
          </w:sdt>
        </w:sdtContent>
      </w:sdt>
      <w:sdt>
        <w:sdtPr>
          <w:tag w:val="goog_rdk_826"/>
          <w:id w:val="-1122839968"/>
        </w:sdtPr>
        <w:sdtContent>
          <w:sdt>
            <w:sdtPr>
              <w:tag w:val="goog_rdk_827"/>
              <w:id w:val="1372642881"/>
            </w:sdtPr>
            <w:sdtContent>
              <w:del w:id="1018" w:author="Marie-Christine Rufener" w:date="2024-07-09T17:22:00Z">
                <w:r>
                  <w:rPr>
                    <w:rFonts w:ascii="Arial" w:eastAsia="Arial" w:hAnsi="Arial" w:cs="Arial"/>
                    <w:i/>
                    <w:rPrChange w:id="1019" w:author="Marie-Christine Rufener" w:date="2024-07-09T17:23:00Z">
                      <w:rPr>
                        <w:rFonts w:ascii="Arial" w:eastAsia="Arial" w:hAnsi="Arial" w:cs="Arial"/>
                      </w:rPr>
                    </w:rPrChange>
                  </w:rPr>
                  <w:delText>grammetry and</w:delText>
                </w:r>
              </w:del>
            </w:sdtContent>
          </w:sdt>
        </w:sdtContent>
      </w:sdt>
      <w:sdt>
        <w:sdtPr>
          <w:tag w:val="goog_rdk_828"/>
          <w:id w:val="207918304"/>
        </w:sdtPr>
        <w:sdtContent>
          <w:r>
            <w:rPr>
              <w:rFonts w:ascii="Arial" w:eastAsia="Arial" w:hAnsi="Arial" w:cs="Arial"/>
              <w:i/>
              <w:rPrChange w:id="1020" w:author="Marie-Christine Rufener" w:date="2024-07-09T17:23:00Z">
                <w:rPr>
                  <w:rFonts w:ascii="Arial" w:eastAsia="Arial" w:hAnsi="Arial" w:cs="Arial"/>
                </w:rPr>
              </w:rPrChange>
            </w:rPr>
            <w:t xml:space="preserve"> Rem</w:t>
          </w:r>
        </w:sdtContent>
      </w:sdt>
      <w:sdt>
        <w:sdtPr>
          <w:tag w:val="goog_rdk_829"/>
          <w:id w:val="1030763362"/>
        </w:sdtPr>
        <w:sdtContent>
          <w:sdt>
            <w:sdtPr>
              <w:tag w:val="goog_rdk_830"/>
              <w:id w:val="-1193381606"/>
            </w:sdtPr>
            <w:sdtContent>
              <w:ins w:id="1021" w:author="Marie-Christine Rufener" w:date="2024-07-09T17:22:00Z">
                <w:r>
                  <w:rPr>
                    <w:rFonts w:ascii="Arial" w:eastAsia="Arial" w:hAnsi="Arial" w:cs="Arial"/>
                    <w:i/>
                    <w:rPrChange w:id="1022" w:author="Marie-Christine Rufener" w:date="2024-07-09T17:23:00Z">
                      <w:rPr>
                        <w:rFonts w:ascii="Arial" w:eastAsia="Arial" w:hAnsi="Arial" w:cs="Arial"/>
                      </w:rPr>
                    </w:rPrChange>
                  </w:rPr>
                  <w:t>.</w:t>
                </w:r>
              </w:ins>
            </w:sdtContent>
          </w:sdt>
        </w:sdtContent>
      </w:sdt>
      <w:sdt>
        <w:sdtPr>
          <w:tag w:val="goog_rdk_831"/>
          <w:id w:val="-1427727038"/>
        </w:sdtPr>
        <w:sdtContent>
          <w:sdt>
            <w:sdtPr>
              <w:tag w:val="goog_rdk_832"/>
              <w:id w:val="2036846650"/>
            </w:sdtPr>
            <w:sdtContent>
              <w:del w:id="1023" w:author="Marie-Christine Rufener" w:date="2024-07-09T17:22:00Z">
                <w:r>
                  <w:rPr>
                    <w:rFonts w:ascii="Arial" w:eastAsia="Arial" w:hAnsi="Arial" w:cs="Arial"/>
                    <w:i/>
                    <w:rPrChange w:id="1024" w:author="Marie-Christine Rufener" w:date="2024-07-09T17:23:00Z">
                      <w:rPr>
                        <w:rFonts w:ascii="Arial" w:eastAsia="Arial" w:hAnsi="Arial" w:cs="Arial"/>
                      </w:rPr>
                    </w:rPrChange>
                  </w:rPr>
                  <w:delText>ote</w:delText>
                </w:r>
              </w:del>
            </w:sdtContent>
          </w:sdt>
        </w:sdtContent>
      </w:sdt>
      <w:sdt>
        <w:sdtPr>
          <w:tag w:val="goog_rdk_833"/>
          <w:id w:val="1099531399"/>
        </w:sdtPr>
        <w:sdtContent>
          <w:r>
            <w:rPr>
              <w:rFonts w:ascii="Arial" w:eastAsia="Arial" w:hAnsi="Arial" w:cs="Arial"/>
              <w:i/>
              <w:rPrChange w:id="1025" w:author="Marie-Christine Rufener" w:date="2024-07-09T17:23:00Z">
                <w:rPr>
                  <w:rFonts w:ascii="Arial" w:eastAsia="Arial" w:hAnsi="Arial" w:cs="Arial"/>
                </w:rPr>
              </w:rPrChange>
            </w:rPr>
            <w:t xml:space="preserve"> Sens</w:t>
          </w:r>
        </w:sdtContent>
      </w:sdt>
      <w:sdt>
        <w:sdtPr>
          <w:tag w:val="goog_rdk_834"/>
          <w:id w:val="222960871"/>
        </w:sdtPr>
        <w:sdtContent>
          <w:sdt>
            <w:sdtPr>
              <w:tag w:val="goog_rdk_835"/>
              <w:id w:val="-1622445172"/>
            </w:sdtPr>
            <w:sdtContent>
              <w:ins w:id="1026" w:author="Marie-Christine Rufener" w:date="2024-07-09T17:22:00Z">
                <w:r>
                  <w:rPr>
                    <w:rFonts w:ascii="Arial" w:eastAsia="Arial" w:hAnsi="Arial" w:cs="Arial"/>
                    <w:i/>
                    <w:rPrChange w:id="1027" w:author="Marie-Christine Rufener" w:date="2024-07-09T17:23:00Z">
                      <w:rPr>
                        <w:rFonts w:ascii="Arial" w:eastAsia="Arial" w:hAnsi="Arial" w:cs="Arial"/>
                      </w:rPr>
                    </w:rPrChange>
                  </w:rPr>
                  <w:t>.</w:t>
                </w:r>
              </w:ins>
            </w:sdtContent>
          </w:sdt>
        </w:sdtContent>
      </w:sdt>
      <w:sdt>
        <w:sdtPr>
          <w:tag w:val="goog_rdk_836"/>
          <w:id w:val="2076624332"/>
        </w:sdtPr>
        <w:sdtContent>
          <w:sdt>
            <w:sdtPr>
              <w:tag w:val="goog_rdk_837"/>
              <w:id w:val="650415172"/>
            </w:sdtPr>
            <w:sdtContent>
              <w:del w:id="1028" w:author="Marie-Christine Rufener" w:date="2024-07-09T17:22:00Z">
                <w:r>
                  <w:rPr>
                    <w:rFonts w:ascii="Arial" w:eastAsia="Arial" w:hAnsi="Arial" w:cs="Arial"/>
                    <w:i/>
                    <w:rPrChange w:id="1029" w:author="Marie-Christine Rufener" w:date="2024-07-09T17:23:00Z">
                      <w:rPr>
                        <w:rFonts w:ascii="Arial" w:eastAsia="Arial" w:hAnsi="Arial" w:cs="Arial"/>
                      </w:rPr>
                    </w:rPrChange>
                  </w:rPr>
                  <w:delText>ing</w:delText>
                </w:r>
              </w:del>
            </w:sdtContent>
          </w:sdt>
        </w:sdtContent>
      </w:sdt>
      <w:r>
        <w:rPr>
          <w:rFonts w:ascii="Arial" w:eastAsia="Arial" w:hAnsi="Arial" w:cs="Arial"/>
        </w:rPr>
        <w:t xml:space="preserve"> </w:t>
      </w:r>
      <w:sdt>
        <w:sdtPr>
          <w:tag w:val="goog_rdk_838"/>
          <w:id w:val="-1713258722"/>
        </w:sdtPr>
        <w:sdtContent>
          <w:r>
            <w:rPr>
              <w:rFonts w:ascii="Arial" w:eastAsia="Arial" w:hAnsi="Arial" w:cs="Arial"/>
              <w:b/>
              <w:rPrChange w:id="1030" w:author="Marie-Christine Rufener" w:date="2024-07-09T17:22:00Z">
                <w:rPr>
                  <w:rFonts w:ascii="Arial" w:eastAsia="Arial" w:hAnsi="Arial" w:cs="Arial"/>
                </w:rPr>
              </w:rPrChange>
            </w:rPr>
            <w:t>64</w:t>
          </w:r>
        </w:sdtContent>
      </w:sdt>
      <w:sdt>
        <w:sdtPr>
          <w:tag w:val="goog_rdk_839"/>
          <w:id w:val="989137754"/>
        </w:sdtPr>
        <w:sdtContent>
          <w:ins w:id="1031" w:author="Marie-Christine Rufener" w:date="2024-07-09T17:22:00Z">
            <w:r>
              <w:rPr>
                <w:rFonts w:ascii="Arial" w:eastAsia="Arial" w:hAnsi="Arial" w:cs="Arial"/>
              </w:rPr>
              <w:t xml:space="preserve">, </w:t>
            </w:r>
          </w:ins>
        </w:sdtContent>
      </w:sdt>
      <w:sdt>
        <w:sdtPr>
          <w:tag w:val="goog_rdk_840"/>
          <w:id w:val="-995023527"/>
        </w:sdtPr>
        <w:sdtContent>
          <w:del w:id="1032" w:author="Marie-Christine Rufener" w:date="2024-07-09T17:22:00Z">
            <w:r>
              <w:rPr>
                <w:rFonts w:ascii="Arial" w:eastAsia="Arial" w:hAnsi="Arial" w:cs="Arial"/>
              </w:rPr>
              <w:delText>(1):</w:delText>
            </w:r>
          </w:del>
        </w:sdtContent>
      </w:sdt>
      <w:r>
        <w:rPr>
          <w:rFonts w:ascii="Arial" w:eastAsia="Arial" w:hAnsi="Arial" w:cs="Arial"/>
        </w:rPr>
        <w:t>65–72</w:t>
      </w:r>
      <w:sdt>
        <w:sdtPr>
          <w:tag w:val="goog_rdk_841"/>
          <w:id w:val="249324225"/>
        </w:sdtPr>
        <w:sdtContent>
          <w:ins w:id="1033" w:author="Marie-Christine Rufener" w:date="2024-07-09T17:23:00Z">
            <w:r>
              <w:rPr>
                <w:rFonts w:ascii="Arial" w:eastAsia="Arial" w:hAnsi="Arial" w:cs="Arial"/>
              </w:rPr>
              <w:t xml:space="preserve">; </w:t>
            </w:r>
            <w:r>
              <w:fldChar w:fldCharType="begin"/>
            </w:r>
            <w:r>
              <w:instrText>HYPERLINK "https://doi.org/10.1016/j.isprsjprs.2008.09.005"</w:instrText>
            </w:r>
            <w:r>
              <w:fldChar w:fldCharType="separate"/>
            </w:r>
            <w:r>
              <w:rPr>
                <w:rFonts w:ascii="Arial" w:eastAsia="Arial" w:hAnsi="Arial" w:cs="Arial"/>
              </w:rPr>
              <w:t>https://doi.org/10.1016/j.isprsjprs.2008.09.005</w:t>
            </w:r>
            <w:r>
              <w:fldChar w:fldCharType="end"/>
            </w:r>
            <w:r>
              <w:rPr>
                <w:rFonts w:ascii="Arial" w:eastAsia="Arial" w:hAnsi="Arial" w:cs="Arial"/>
              </w:rPr>
              <w:t xml:space="preserve"> (2009).</w:t>
            </w:r>
          </w:ins>
        </w:sdtContent>
      </w:sdt>
    </w:p>
    <w:p w14:paraId="23CB7E3A" w14:textId="77777777" w:rsidR="00073438" w:rsidRDefault="00000000">
      <w:pPr>
        <w:widowControl w:val="0"/>
        <w:spacing w:before="280" w:after="280" w:line="240" w:lineRule="auto"/>
        <w:ind w:left="284" w:hanging="284"/>
        <w:rPr>
          <w:rFonts w:ascii="Arial" w:eastAsia="Arial" w:hAnsi="Arial" w:cs="Arial"/>
        </w:rPr>
      </w:pPr>
      <w:bookmarkStart w:id="1034" w:name="_heading=h.z337ya" w:colFirst="0" w:colLast="0"/>
      <w:bookmarkEnd w:id="1034"/>
      <w:r>
        <w:rPr>
          <w:rFonts w:ascii="Arial" w:eastAsia="Arial" w:hAnsi="Arial" w:cs="Arial"/>
        </w:rPr>
        <w:t>Fasiolo</w:t>
      </w:r>
      <w:sdt>
        <w:sdtPr>
          <w:tag w:val="goog_rdk_842"/>
          <w:id w:val="-540054256"/>
        </w:sdtPr>
        <w:sdtContent>
          <w:ins w:id="1035" w:author="Marie-Christine Rufener" w:date="2024-07-09T17:33:00Z">
            <w:r>
              <w:rPr>
                <w:rFonts w:ascii="Arial" w:eastAsia="Arial" w:hAnsi="Arial" w:cs="Arial"/>
              </w:rPr>
              <w:t>,</w:t>
            </w:r>
          </w:ins>
        </w:sdtContent>
      </w:sdt>
      <w:r>
        <w:rPr>
          <w:rFonts w:ascii="Arial" w:eastAsia="Arial" w:hAnsi="Arial" w:cs="Arial"/>
        </w:rPr>
        <w:t xml:space="preserve"> M</w:t>
      </w:r>
      <w:sdt>
        <w:sdtPr>
          <w:tag w:val="goog_rdk_843"/>
          <w:id w:val="1597286350"/>
        </w:sdtPr>
        <w:sdtContent>
          <w:ins w:id="1036" w:author="Marie-Christine Rufener" w:date="2024-07-09T17:35:00Z">
            <w:r>
              <w:rPr>
                <w:rFonts w:ascii="Arial" w:eastAsia="Arial" w:hAnsi="Arial" w:cs="Arial"/>
              </w:rPr>
              <w:t>.</w:t>
            </w:r>
          </w:ins>
        </w:sdtContent>
      </w:sdt>
      <w:r>
        <w:rPr>
          <w:rFonts w:ascii="Arial" w:eastAsia="Arial" w:hAnsi="Arial" w:cs="Arial"/>
        </w:rPr>
        <w:t>, Nedellec</w:t>
      </w:r>
      <w:sdt>
        <w:sdtPr>
          <w:tag w:val="goog_rdk_844"/>
          <w:id w:val="-116458243"/>
        </w:sdtPr>
        <w:sdtContent>
          <w:ins w:id="1037" w:author="Marie-Christine Rufener" w:date="2024-07-09T17:35:00Z">
            <w:r>
              <w:rPr>
                <w:rFonts w:ascii="Arial" w:eastAsia="Arial" w:hAnsi="Arial" w:cs="Arial"/>
              </w:rPr>
              <w:t>,</w:t>
            </w:r>
          </w:ins>
        </w:sdtContent>
      </w:sdt>
      <w:r>
        <w:rPr>
          <w:rFonts w:ascii="Arial" w:eastAsia="Arial" w:hAnsi="Arial" w:cs="Arial"/>
        </w:rPr>
        <w:t xml:space="preserve"> R</w:t>
      </w:r>
      <w:sdt>
        <w:sdtPr>
          <w:tag w:val="goog_rdk_845"/>
          <w:id w:val="-658373564"/>
        </w:sdtPr>
        <w:sdtContent>
          <w:ins w:id="1038" w:author="Marie-Christine Rufener" w:date="2024-07-09T17:35:00Z">
            <w:r>
              <w:rPr>
                <w:rFonts w:ascii="Arial" w:eastAsia="Arial" w:hAnsi="Arial" w:cs="Arial"/>
              </w:rPr>
              <w:t>.</w:t>
            </w:r>
          </w:ins>
        </w:sdtContent>
      </w:sdt>
      <w:r>
        <w:rPr>
          <w:rFonts w:ascii="Arial" w:eastAsia="Arial" w:hAnsi="Arial" w:cs="Arial"/>
        </w:rPr>
        <w:t>, Goude</w:t>
      </w:r>
      <w:sdt>
        <w:sdtPr>
          <w:tag w:val="goog_rdk_846"/>
          <w:id w:val="-363606557"/>
        </w:sdtPr>
        <w:sdtContent>
          <w:ins w:id="1039" w:author="Marie-Christine Rufener" w:date="2024-07-09T17:35:00Z">
            <w:r>
              <w:rPr>
                <w:rFonts w:ascii="Arial" w:eastAsia="Arial" w:hAnsi="Arial" w:cs="Arial"/>
              </w:rPr>
              <w:t>,</w:t>
            </w:r>
          </w:ins>
        </w:sdtContent>
      </w:sdt>
      <w:r>
        <w:rPr>
          <w:rFonts w:ascii="Arial" w:eastAsia="Arial" w:hAnsi="Arial" w:cs="Arial"/>
        </w:rPr>
        <w:t xml:space="preserve"> Y</w:t>
      </w:r>
      <w:sdt>
        <w:sdtPr>
          <w:tag w:val="goog_rdk_847"/>
          <w:id w:val="-218447949"/>
        </w:sdtPr>
        <w:sdtContent>
          <w:ins w:id="1040" w:author="Marie-Christine Rufener" w:date="2024-07-09T17:35:00Z">
            <w:r>
              <w:rPr>
                <w:rFonts w:ascii="Arial" w:eastAsia="Arial" w:hAnsi="Arial" w:cs="Arial"/>
              </w:rPr>
              <w:t>.</w:t>
            </w:r>
          </w:ins>
        </w:sdtContent>
      </w:sdt>
      <w:sdt>
        <w:sdtPr>
          <w:tag w:val="goog_rdk_848"/>
          <w:id w:val="-1960172690"/>
        </w:sdtPr>
        <w:sdtContent>
          <w:del w:id="1041" w:author="Marie-Christine Rufener" w:date="2024-07-09T17:35:00Z">
            <w:r>
              <w:rPr>
                <w:rFonts w:ascii="Arial" w:eastAsia="Arial" w:hAnsi="Arial" w:cs="Arial"/>
              </w:rPr>
              <w:delText>,</w:delText>
            </w:r>
          </w:del>
        </w:sdtContent>
      </w:sdt>
      <w:sdt>
        <w:sdtPr>
          <w:tag w:val="goog_rdk_849"/>
          <w:id w:val="-2136476785"/>
        </w:sdtPr>
        <w:sdtContent>
          <w:ins w:id="1042" w:author="Marie-Christine Rufener" w:date="2024-07-09T17:35:00Z">
            <w:r>
              <w:rPr>
                <w:rFonts w:ascii="Arial" w:eastAsia="Arial" w:hAnsi="Arial" w:cs="Arial"/>
              </w:rPr>
              <w:t xml:space="preserve"> &amp; Wood, S.</w:t>
            </w:r>
          </w:ins>
        </w:sdtContent>
      </w:sdt>
      <w:sdt>
        <w:sdtPr>
          <w:tag w:val="goog_rdk_850"/>
          <w:id w:val="275993702"/>
        </w:sdtPr>
        <w:sdtContent>
          <w:del w:id="1043" w:author="Marie-Christine Rufener" w:date="2024-07-09T17:35:00Z">
            <w:r>
              <w:rPr>
                <w:rFonts w:ascii="Arial" w:eastAsia="Arial" w:hAnsi="Arial" w:cs="Arial"/>
              </w:rPr>
              <w:delText xml:space="preserve"> et al (2018)</w:delText>
            </w:r>
          </w:del>
        </w:sdtContent>
      </w:sdt>
      <w:r>
        <w:rPr>
          <w:rFonts w:ascii="Arial" w:eastAsia="Arial" w:hAnsi="Arial" w:cs="Arial"/>
        </w:rPr>
        <w:t xml:space="preserve"> Scalable visualisation methods for modern generalized additive models. </w:t>
      </w:r>
      <w:sdt>
        <w:sdtPr>
          <w:tag w:val="goog_rdk_851"/>
          <w:id w:val="-1407995943"/>
        </w:sdtPr>
        <w:sdtContent>
          <w:ins w:id="1044" w:author="Marie-Christine Rufener" w:date="2024-07-09T17:37:00Z">
            <w:r>
              <w:rPr>
                <w:rFonts w:ascii="Arial" w:eastAsia="Arial" w:hAnsi="Arial" w:cs="Arial"/>
              </w:rPr>
              <w:t xml:space="preserve">J. Comp. Grap. Stat. 1, 78-86; </w:t>
            </w:r>
            <w:r>
              <w:fldChar w:fldCharType="begin"/>
            </w:r>
            <w:r>
              <w:instrText>HYPERLINK "https://doi.org/10.1080/10618600.2019.1629942"</w:instrText>
            </w:r>
            <w:r>
              <w:fldChar w:fldCharType="separate"/>
            </w:r>
            <w:r>
              <w:rPr>
                <w:rFonts w:ascii="Arial" w:eastAsia="Arial" w:hAnsi="Arial" w:cs="Arial"/>
              </w:rPr>
              <w:t>https://doi.org/10.1080/10618600.2019.1629942</w:t>
            </w:r>
            <w:r>
              <w:fldChar w:fldCharType="end"/>
            </w:r>
            <w:r>
              <w:rPr>
                <w:rFonts w:ascii="Arial" w:eastAsia="Arial" w:hAnsi="Arial" w:cs="Arial"/>
              </w:rPr>
              <w:t xml:space="preserve"> (2019).</w:t>
            </w:r>
          </w:ins>
          <w:customXmlInsRangeStart w:id="1045" w:author="Marie-Christine Rufener" w:date="2024-07-09T17:37:00Z"/>
          <w:sdt>
            <w:sdtPr>
              <w:tag w:val="goog_rdk_852"/>
              <w:id w:val="512422529"/>
            </w:sdtPr>
            <w:sdtContent>
              <w:customXmlInsRangeEnd w:id="1045"/>
              <w:ins w:id="1046" w:author="Marie-Christine Rufener" w:date="2024-07-09T17:37:00Z">
                <w:del w:id="1047" w:author="Marie-Christine Rufener" w:date="2024-07-09T17:37:00Z">
                  <w:r>
                    <w:rPr>
                      <w:rFonts w:ascii="Arial" w:eastAsia="Arial" w:hAnsi="Arial" w:cs="Arial"/>
                    </w:rPr>
                    <w:delText xml:space="preserve"> </w:delText>
                  </w:r>
                </w:del>
              </w:ins>
              <w:customXmlInsRangeStart w:id="1048" w:author="Marie-Christine Rufener" w:date="2024-07-09T17:37:00Z"/>
            </w:sdtContent>
          </w:sdt>
          <w:customXmlInsRangeEnd w:id="1048"/>
        </w:sdtContent>
      </w:sdt>
      <w:sdt>
        <w:sdtPr>
          <w:tag w:val="goog_rdk_853"/>
          <w:id w:val="1935705227"/>
        </w:sdtPr>
        <w:sdtContent>
          <w:del w:id="1049" w:author="Marie-Christine Rufener" w:date="2024-07-09T17:37:00Z">
            <w:r>
              <w:rPr>
                <w:rFonts w:ascii="Arial" w:eastAsia="Arial" w:hAnsi="Arial" w:cs="Arial"/>
              </w:rPr>
              <w:delText xml:space="preserve">Arxiv preprint </w:delText>
            </w:r>
            <w:r>
              <w:fldChar w:fldCharType="begin"/>
            </w:r>
            <w:r>
              <w:delInstrText>HYPERLINK "https://doi.org/10.48550/arXiv.1809.10632"</w:delInstrText>
            </w:r>
            <w:r>
              <w:fldChar w:fldCharType="separate"/>
            </w:r>
            <w:r>
              <w:rPr>
                <w:rFonts w:ascii="Arial" w:eastAsia="Arial" w:hAnsi="Arial" w:cs="Arial"/>
                <w:color w:val="0000FF"/>
              </w:rPr>
              <w:delText>https://doi.org/10.48550/arXiv.</w:delText>
            </w:r>
            <w:r>
              <w:fldChar w:fldCharType="end"/>
            </w:r>
            <w:r>
              <w:rPr>
                <w:rFonts w:ascii="Arial" w:eastAsia="Arial" w:hAnsi="Arial" w:cs="Arial"/>
                <w:color w:val="0000FF"/>
              </w:rPr>
              <w:delText xml:space="preserve"> </w:delText>
            </w:r>
            <w:r>
              <w:fldChar w:fldCharType="begin"/>
            </w:r>
            <w:r>
              <w:delInstrText>HYPERLINK "https://doi.org/10.48550/arXiv.1809.10632"</w:delInstrText>
            </w:r>
            <w:r>
              <w:fldChar w:fldCharType="separate"/>
            </w:r>
            <w:r>
              <w:rPr>
                <w:rFonts w:ascii="Arial" w:eastAsia="Arial" w:hAnsi="Arial" w:cs="Arial"/>
                <w:color w:val="0000FF"/>
              </w:rPr>
              <w:delText>1809.10632</w:delText>
            </w:r>
            <w:r>
              <w:fldChar w:fldCharType="end"/>
            </w:r>
          </w:del>
        </w:sdtContent>
      </w:sdt>
    </w:p>
    <w:p w14:paraId="50B6461E" w14:textId="77777777" w:rsidR="00073438" w:rsidRDefault="00000000">
      <w:pPr>
        <w:widowControl w:val="0"/>
        <w:spacing w:before="280" w:after="280" w:line="240" w:lineRule="auto"/>
        <w:ind w:left="284" w:hanging="284"/>
        <w:rPr>
          <w:rFonts w:ascii="Arial" w:eastAsia="Arial" w:hAnsi="Arial" w:cs="Arial"/>
        </w:rPr>
      </w:pPr>
      <w:bookmarkStart w:id="1050" w:name="_heading=h.3j2qqm3" w:colFirst="0" w:colLast="0"/>
      <w:bookmarkEnd w:id="1050"/>
      <w:r>
        <w:rPr>
          <w:rFonts w:ascii="Arial" w:eastAsia="Arial" w:hAnsi="Arial" w:cs="Arial"/>
        </w:rPr>
        <w:t>Froidevaux</w:t>
      </w:r>
      <w:sdt>
        <w:sdtPr>
          <w:tag w:val="goog_rdk_854"/>
          <w:id w:val="726497501"/>
        </w:sdtPr>
        <w:sdtContent>
          <w:ins w:id="1051" w:author="Marie-Christine Rufener" w:date="2024-07-09T17:23:00Z">
            <w:r>
              <w:rPr>
                <w:rFonts w:ascii="Arial" w:eastAsia="Arial" w:hAnsi="Arial" w:cs="Arial"/>
              </w:rPr>
              <w:t>,</w:t>
            </w:r>
          </w:ins>
        </w:sdtContent>
      </w:sdt>
      <w:r>
        <w:rPr>
          <w:rFonts w:ascii="Arial" w:eastAsia="Arial" w:hAnsi="Arial" w:cs="Arial"/>
        </w:rPr>
        <w:t xml:space="preserve"> A</w:t>
      </w:r>
      <w:sdt>
        <w:sdtPr>
          <w:tag w:val="goog_rdk_855"/>
          <w:id w:val="8879256"/>
        </w:sdtPr>
        <w:sdtContent>
          <w:ins w:id="1052" w:author="Marie-Christine Rufener" w:date="2024-07-09T17:23:00Z">
            <w:r>
              <w:rPr>
                <w:rFonts w:ascii="Arial" w:eastAsia="Arial" w:hAnsi="Arial" w:cs="Arial"/>
              </w:rPr>
              <w:t>.</w:t>
            </w:r>
          </w:ins>
        </w:sdtContent>
      </w:sdt>
      <w:sdt>
        <w:sdtPr>
          <w:tag w:val="goog_rdk_856"/>
          <w:id w:val="625359518"/>
        </w:sdtPr>
        <w:sdtContent>
          <w:del w:id="1053" w:author="Marie-Christine Rufener" w:date="2024-07-09T17:23:00Z">
            <w:r>
              <w:rPr>
                <w:rFonts w:ascii="Arial" w:eastAsia="Arial" w:hAnsi="Arial" w:cs="Arial"/>
              </w:rPr>
              <w:delText>, Julier</w:delText>
            </w:r>
          </w:del>
        </w:sdtContent>
      </w:sdt>
      <w:sdt>
        <w:sdtPr>
          <w:tag w:val="goog_rdk_857"/>
          <w:id w:val="-829131006"/>
        </w:sdtPr>
        <w:sdtContent>
          <w:customXmlInsRangeStart w:id="1054" w:author="Marie-Christine Rufener" w:date="2024-07-09T17:23:00Z"/>
          <w:sdt>
            <w:sdtPr>
              <w:tag w:val="goog_rdk_858"/>
              <w:id w:val="384998452"/>
            </w:sdtPr>
            <w:sdtContent>
              <w:customXmlInsRangeEnd w:id="1054"/>
              <w:ins w:id="1055" w:author="Marie-Christine Rufener" w:date="2024-07-09T17:23:00Z">
                <w:del w:id="1056" w:author="Marie-Christine Rufener" w:date="2024-07-09T17:23:00Z">
                  <w:r>
                    <w:rPr>
                      <w:rFonts w:ascii="Arial" w:eastAsia="Arial" w:hAnsi="Arial" w:cs="Arial"/>
                    </w:rPr>
                    <w:delText>,</w:delText>
                  </w:r>
                </w:del>
              </w:ins>
              <w:customXmlInsRangeStart w:id="1057" w:author="Marie-Christine Rufener" w:date="2024-07-09T17:23:00Z"/>
            </w:sdtContent>
          </w:sdt>
          <w:customXmlInsRangeEnd w:id="1057"/>
        </w:sdtContent>
      </w:sdt>
      <w:sdt>
        <w:sdtPr>
          <w:tag w:val="goog_rdk_859"/>
          <w:id w:val="-391202714"/>
        </w:sdtPr>
        <w:sdtContent>
          <w:del w:id="1058" w:author="Marie-Christine Rufener" w:date="2024-07-09T17:23:00Z">
            <w:r>
              <w:rPr>
                <w:rFonts w:ascii="Arial" w:eastAsia="Arial" w:hAnsi="Arial" w:cs="Arial"/>
              </w:rPr>
              <w:delText xml:space="preserve"> A</w:delText>
            </w:r>
          </w:del>
        </w:sdtContent>
      </w:sdt>
      <w:sdt>
        <w:sdtPr>
          <w:tag w:val="goog_rdk_860"/>
          <w:id w:val="-1403053650"/>
        </w:sdtPr>
        <w:sdtContent>
          <w:customXmlInsRangeStart w:id="1059" w:author="Marie-Christine Rufener" w:date="2024-07-09T17:24:00Z"/>
          <w:sdt>
            <w:sdtPr>
              <w:tag w:val="goog_rdk_861"/>
              <w:id w:val="-1836145599"/>
            </w:sdtPr>
            <w:sdtContent>
              <w:customXmlInsRangeEnd w:id="1059"/>
              <w:ins w:id="1060" w:author="Marie-Christine Rufener" w:date="2024-07-09T17:24:00Z">
                <w:del w:id="1061" w:author="Marie-Christine Rufener" w:date="2024-07-09T17:23:00Z">
                  <w:r>
                    <w:rPr>
                      <w:rFonts w:ascii="Arial" w:eastAsia="Arial" w:hAnsi="Arial" w:cs="Arial"/>
                    </w:rPr>
                    <w:delText>.</w:delText>
                  </w:r>
                </w:del>
              </w:ins>
              <w:customXmlInsRangeStart w:id="1062" w:author="Marie-Christine Rufener" w:date="2024-07-09T17:24:00Z"/>
            </w:sdtContent>
          </w:sdt>
          <w:customXmlInsRangeEnd w:id="1062"/>
        </w:sdtContent>
      </w:sdt>
      <w:sdt>
        <w:sdtPr>
          <w:tag w:val="goog_rdk_862"/>
          <w:id w:val="1935012068"/>
        </w:sdtPr>
        <w:sdtContent>
          <w:del w:id="1063" w:author="Marie-Christine Rufener" w:date="2024-07-09T17:23:00Z">
            <w:r>
              <w:rPr>
                <w:rFonts w:ascii="Arial" w:eastAsia="Arial" w:hAnsi="Arial" w:cs="Arial"/>
              </w:rPr>
              <w:delText>, Lifschitz A,</w:delText>
            </w:r>
          </w:del>
        </w:sdtContent>
      </w:sdt>
      <w:r>
        <w:rPr>
          <w:rFonts w:ascii="Arial" w:eastAsia="Arial" w:hAnsi="Arial" w:cs="Arial"/>
        </w:rPr>
        <w:t xml:space="preserve"> et al</w:t>
      </w:r>
      <w:sdt>
        <w:sdtPr>
          <w:tag w:val="goog_rdk_863"/>
          <w:id w:val="-785957078"/>
        </w:sdtPr>
        <w:sdtContent>
          <w:ins w:id="1064" w:author="Marie-Christine Rufener" w:date="2024-07-09T17:24:00Z">
            <w:r>
              <w:rPr>
                <w:rFonts w:ascii="Arial" w:eastAsia="Arial" w:hAnsi="Arial" w:cs="Arial"/>
              </w:rPr>
              <w:t>.</w:t>
            </w:r>
          </w:ins>
        </w:sdtContent>
      </w:sdt>
      <w:r>
        <w:rPr>
          <w:rFonts w:ascii="Arial" w:eastAsia="Arial" w:hAnsi="Arial" w:cs="Arial"/>
        </w:rPr>
        <w:t xml:space="preserve"> </w:t>
      </w:r>
      <w:sdt>
        <w:sdtPr>
          <w:tag w:val="goog_rdk_864"/>
          <w:id w:val="-1914465406"/>
        </w:sdtPr>
        <w:sdtContent>
          <w:del w:id="1065" w:author="Marie-Christine Rufener" w:date="2024-07-09T17:24:00Z">
            <w:r>
              <w:rPr>
                <w:rFonts w:ascii="Arial" w:eastAsia="Arial" w:hAnsi="Arial" w:cs="Arial"/>
              </w:rPr>
              <w:delText xml:space="preserve">(2020) </w:delText>
            </w:r>
          </w:del>
        </w:sdtContent>
      </w:sdt>
      <w:r>
        <w:rPr>
          <w:rFonts w:ascii="Arial" w:eastAsia="Arial" w:hAnsi="Arial" w:cs="Arial"/>
        </w:rPr>
        <w:t xml:space="preserve">Vehicle detection and counting from VHR satellite images: Efforts and open issues. </w:t>
      </w:r>
      <w:sdt>
        <w:sdtPr>
          <w:tag w:val="goog_rdk_865"/>
          <w:id w:val="2055428356"/>
        </w:sdtPr>
        <w:sdtContent>
          <w:sdt>
            <w:sdtPr>
              <w:tag w:val="goog_rdk_866"/>
              <w:id w:val="1040401645"/>
            </w:sdtPr>
            <w:sdtContent>
              <w:del w:id="1066" w:author="Marie-Christine Rufener" w:date="2024-07-09T17:24:00Z">
                <w:r>
                  <w:rPr>
                    <w:rFonts w:ascii="Arial" w:eastAsia="Arial" w:hAnsi="Arial" w:cs="Arial"/>
                    <w:i/>
                    <w:rPrChange w:id="1067" w:author="Marie-Christine Rufener" w:date="2024-07-09T17:28:00Z">
                      <w:rPr>
                        <w:rFonts w:ascii="Arial" w:eastAsia="Arial" w:hAnsi="Arial" w:cs="Arial"/>
                      </w:rPr>
                    </w:rPrChange>
                  </w:rPr>
                  <w:delText xml:space="preserve">In: IGARSS 2020-2020 </w:delText>
                </w:r>
              </w:del>
            </w:sdtContent>
          </w:sdt>
        </w:sdtContent>
      </w:sdt>
      <w:sdt>
        <w:sdtPr>
          <w:tag w:val="goog_rdk_867"/>
          <w:id w:val="1262870857"/>
        </w:sdtPr>
        <w:sdtContent>
          <w:r>
            <w:rPr>
              <w:rFonts w:ascii="Arial" w:eastAsia="Arial" w:hAnsi="Arial" w:cs="Arial"/>
              <w:i/>
              <w:rPrChange w:id="1068" w:author="Marie-Christine Rufener" w:date="2024-07-09T17:28:00Z">
                <w:rPr>
                  <w:rFonts w:ascii="Arial" w:eastAsia="Arial" w:hAnsi="Arial" w:cs="Arial"/>
                </w:rPr>
              </w:rPrChange>
            </w:rPr>
            <w:t>IEEE Int</w:t>
          </w:r>
        </w:sdtContent>
      </w:sdt>
      <w:sdt>
        <w:sdtPr>
          <w:tag w:val="goog_rdk_868"/>
          <w:id w:val="429548982"/>
        </w:sdtPr>
        <w:sdtContent>
          <w:sdt>
            <w:sdtPr>
              <w:tag w:val="goog_rdk_869"/>
              <w:id w:val="608935373"/>
            </w:sdtPr>
            <w:sdtContent>
              <w:ins w:id="1069" w:author="Marie-Christine Rufener" w:date="2024-07-09T17:25:00Z">
                <w:r>
                  <w:rPr>
                    <w:rFonts w:ascii="Arial" w:eastAsia="Arial" w:hAnsi="Arial" w:cs="Arial"/>
                    <w:i/>
                    <w:rPrChange w:id="1070" w:author="Marie-Christine Rufener" w:date="2024-07-09T17:28:00Z">
                      <w:rPr>
                        <w:rFonts w:ascii="Arial" w:eastAsia="Arial" w:hAnsi="Arial" w:cs="Arial"/>
                      </w:rPr>
                    </w:rPrChange>
                  </w:rPr>
                  <w:t>.</w:t>
                </w:r>
              </w:ins>
            </w:sdtContent>
          </w:sdt>
        </w:sdtContent>
      </w:sdt>
      <w:sdt>
        <w:sdtPr>
          <w:tag w:val="goog_rdk_870"/>
          <w:id w:val="-150980785"/>
        </w:sdtPr>
        <w:sdtContent>
          <w:sdt>
            <w:sdtPr>
              <w:tag w:val="goog_rdk_871"/>
              <w:id w:val="1100216250"/>
            </w:sdtPr>
            <w:sdtContent>
              <w:del w:id="1071" w:author="Marie-Christine Rufener" w:date="2024-07-09T17:25:00Z">
                <w:r>
                  <w:rPr>
                    <w:rFonts w:ascii="Arial" w:eastAsia="Arial" w:hAnsi="Arial" w:cs="Arial"/>
                    <w:i/>
                    <w:rPrChange w:id="1072" w:author="Marie-Christine Rufener" w:date="2024-07-09T17:28:00Z">
                      <w:rPr>
                        <w:rFonts w:ascii="Arial" w:eastAsia="Arial" w:hAnsi="Arial" w:cs="Arial"/>
                      </w:rPr>
                    </w:rPrChange>
                  </w:rPr>
                  <w:delText>ernational</w:delText>
                </w:r>
              </w:del>
            </w:sdtContent>
          </w:sdt>
        </w:sdtContent>
      </w:sdt>
      <w:sdt>
        <w:sdtPr>
          <w:tag w:val="goog_rdk_872"/>
          <w:id w:val="356782994"/>
        </w:sdtPr>
        <w:sdtContent>
          <w:r>
            <w:rPr>
              <w:rFonts w:ascii="Arial" w:eastAsia="Arial" w:hAnsi="Arial" w:cs="Arial"/>
              <w:i/>
              <w:rPrChange w:id="1073" w:author="Marie-Christine Rufener" w:date="2024-07-09T17:28:00Z">
                <w:rPr>
                  <w:rFonts w:ascii="Arial" w:eastAsia="Arial" w:hAnsi="Arial" w:cs="Arial"/>
                </w:rPr>
              </w:rPrChange>
            </w:rPr>
            <w:t xml:space="preserve"> Geosci</w:t>
          </w:r>
        </w:sdtContent>
      </w:sdt>
      <w:sdt>
        <w:sdtPr>
          <w:tag w:val="goog_rdk_873"/>
          <w:id w:val="-1223295688"/>
        </w:sdtPr>
        <w:sdtContent>
          <w:sdt>
            <w:sdtPr>
              <w:tag w:val="goog_rdk_874"/>
              <w:id w:val="91444250"/>
            </w:sdtPr>
            <w:sdtContent>
              <w:ins w:id="1074" w:author="Marie-Christine Rufener" w:date="2024-07-09T17:25:00Z">
                <w:r>
                  <w:rPr>
                    <w:rFonts w:ascii="Arial" w:eastAsia="Arial" w:hAnsi="Arial" w:cs="Arial"/>
                    <w:i/>
                    <w:rPrChange w:id="1075" w:author="Marie-Christine Rufener" w:date="2024-07-09T17:28:00Z">
                      <w:rPr>
                        <w:rFonts w:ascii="Arial" w:eastAsia="Arial" w:hAnsi="Arial" w:cs="Arial"/>
                      </w:rPr>
                    </w:rPrChange>
                  </w:rPr>
                  <w:t>.</w:t>
                </w:r>
              </w:ins>
            </w:sdtContent>
          </w:sdt>
        </w:sdtContent>
      </w:sdt>
      <w:sdt>
        <w:sdtPr>
          <w:tag w:val="goog_rdk_875"/>
          <w:id w:val="1515419037"/>
        </w:sdtPr>
        <w:sdtContent>
          <w:sdt>
            <w:sdtPr>
              <w:tag w:val="goog_rdk_876"/>
              <w:id w:val="-1090858445"/>
            </w:sdtPr>
            <w:sdtContent>
              <w:del w:id="1076" w:author="Marie-Christine Rufener" w:date="2024-07-09T17:25:00Z">
                <w:r>
                  <w:rPr>
                    <w:rFonts w:ascii="Arial" w:eastAsia="Arial" w:hAnsi="Arial" w:cs="Arial"/>
                    <w:i/>
                    <w:rPrChange w:id="1077" w:author="Marie-Christine Rufener" w:date="2024-07-09T17:28:00Z">
                      <w:rPr>
                        <w:rFonts w:ascii="Arial" w:eastAsia="Arial" w:hAnsi="Arial" w:cs="Arial"/>
                      </w:rPr>
                    </w:rPrChange>
                  </w:rPr>
                  <w:delText>ence</w:delText>
                </w:r>
              </w:del>
            </w:sdtContent>
          </w:sdt>
        </w:sdtContent>
      </w:sdt>
      <w:sdt>
        <w:sdtPr>
          <w:tag w:val="goog_rdk_877"/>
          <w:id w:val="1443503298"/>
        </w:sdtPr>
        <w:sdtContent>
          <w:r>
            <w:rPr>
              <w:rFonts w:ascii="Arial" w:eastAsia="Arial" w:hAnsi="Arial" w:cs="Arial"/>
              <w:i/>
              <w:rPrChange w:id="1078" w:author="Marie-Christine Rufener" w:date="2024-07-09T17:28:00Z">
                <w:rPr>
                  <w:rFonts w:ascii="Arial" w:eastAsia="Arial" w:hAnsi="Arial" w:cs="Arial"/>
                </w:rPr>
              </w:rPrChange>
            </w:rPr>
            <w:t xml:space="preserve"> </w:t>
          </w:r>
        </w:sdtContent>
      </w:sdt>
      <w:sdt>
        <w:sdtPr>
          <w:tag w:val="goog_rdk_878"/>
          <w:id w:val="-369454598"/>
        </w:sdtPr>
        <w:sdtContent>
          <w:sdt>
            <w:sdtPr>
              <w:tag w:val="goog_rdk_879"/>
              <w:id w:val="-1847009012"/>
            </w:sdtPr>
            <w:sdtContent>
              <w:del w:id="1079" w:author="Marie-Christine Rufener" w:date="2024-07-09T17:25:00Z">
                <w:r>
                  <w:rPr>
                    <w:rFonts w:ascii="Arial" w:eastAsia="Arial" w:hAnsi="Arial" w:cs="Arial"/>
                    <w:i/>
                    <w:rPrChange w:id="1080" w:author="Marie-Christine Rufener" w:date="2024-07-09T17:28:00Z">
                      <w:rPr>
                        <w:rFonts w:ascii="Arial" w:eastAsia="Arial" w:hAnsi="Arial" w:cs="Arial"/>
                      </w:rPr>
                    </w:rPrChange>
                  </w:rPr>
                  <w:delText xml:space="preserve">and </w:delText>
                </w:r>
              </w:del>
            </w:sdtContent>
          </w:sdt>
        </w:sdtContent>
      </w:sdt>
      <w:sdt>
        <w:sdtPr>
          <w:tag w:val="goog_rdk_880"/>
          <w:id w:val="-1910607458"/>
        </w:sdtPr>
        <w:sdtContent>
          <w:r>
            <w:rPr>
              <w:rFonts w:ascii="Arial" w:eastAsia="Arial" w:hAnsi="Arial" w:cs="Arial"/>
              <w:i/>
              <w:rPrChange w:id="1081" w:author="Marie-Christine Rufener" w:date="2024-07-09T17:28:00Z">
                <w:rPr>
                  <w:rFonts w:ascii="Arial" w:eastAsia="Arial" w:hAnsi="Arial" w:cs="Arial"/>
                </w:rPr>
              </w:rPrChange>
            </w:rPr>
            <w:t>Rem</w:t>
          </w:r>
        </w:sdtContent>
      </w:sdt>
      <w:sdt>
        <w:sdtPr>
          <w:tag w:val="goog_rdk_881"/>
          <w:id w:val="1268348310"/>
        </w:sdtPr>
        <w:sdtContent>
          <w:sdt>
            <w:sdtPr>
              <w:tag w:val="goog_rdk_882"/>
              <w:id w:val="215478523"/>
            </w:sdtPr>
            <w:sdtContent>
              <w:ins w:id="1082" w:author="Marie-Christine Rufener" w:date="2024-07-09T17:25:00Z">
                <w:r>
                  <w:rPr>
                    <w:rFonts w:ascii="Arial" w:eastAsia="Arial" w:hAnsi="Arial" w:cs="Arial"/>
                    <w:i/>
                    <w:rPrChange w:id="1083" w:author="Marie-Christine Rufener" w:date="2024-07-09T17:28:00Z">
                      <w:rPr>
                        <w:rFonts w:ascii="Arial" w:eastAsia="Arial" w:hAnsi="Arial" w:cs="Arial"/>
                      </w:rPr>
                    </w:rPrChange>
                  </w:rPr>
                  <w:t>.</w:t>
                </w:r>
              </w:ins>
            </w:sdtContent>
          </w:sdt>
        </w:sdtContent>
      </w:sdt>
      <w:sdt>
        <w:sdtPr>
          <w:tag w:val="goog_rdk_883"/>
          <w:id w:val="-2132551739"/>
        </w:sdtPr>
        <w:sdtContent>
          <w:sdt>
            <w:sdtPr>
              <w:tag w:val="goog_rdk_884"/>
              <w:id w:val="1315068900"/>
            </w:sdtPr>
            <w:sdtContent>
              <w:del w:id="1084" w:author="Marie-Christine Rufener" w:date="2024-07-09T17:25:00Z">
                <w:r>
                  <w:rPr>
                    <w:rFonts w:ascii="Arial" w:eastAsia="Arial" w:hAnsi="Arial" w:cs="Arial"/>
                    <w:i/>
                    <w:rPrChange w:id="1085" w:author="Marie-Christine Rufener" w:date="2024-07-09T17:28:00Z">
                      <w:rPr>
                        <w:rFonts w:ascii="Arial" w:eastAsia="Arial" w:hAnsi="Arial" w:cs="Arial"/>
                      </w:rPr>
                    </w:rPrChange>
                  </w:rPr>
                  <w:delText>ote</w:delText>
                </w:r>
              </w:del>
            </w:sdtContent>
          </w:sdt>
        </w:sdtContent>
      </w:sdt>
      <w:sdt>
        <w:sdtPr>
          <w:tag w:val="goog_rdk_885"/>
          <w:id w:val="24846050"/>
        </w:sdtPr>
        <w:sdtContent>
          <w:r>
            <w:rPr>
              <w:rFonts w:ascii="Arial" w:eastAsia="Arial" w:hAnsi="Arial" w:cs="Arial"/>
              <w:i/>
              <w:rPrChange w:id="1086" w:author="Marie-Christine Rufener" w:date="2024-07-09T17:28:00Z">
                <w:rPr>
                  <w:rFonts w:ascii="Arial" w:eastAsia="Arial" w:hAnsi="Arial" w:cs="Arial"/>
                </w:rPr>
              </w:rPrChange>
            </w:rPr>
            <w:t xml:space="preserve"> Sens</w:t>
          </w:r>
        </w:sdtContent>
      </w:sdt>
      <w:sdt>
        <w:sdtPr>
          <w:tag w:val="goog_rdk_886"/>
          <w:id w:val="-224984792"/>
        </w:sdtPr>
        <w:sdtContent>
          <w:sdt>
            <w:sdtPr>
              <w:tag w:val="goog_rdk_887"/>
              <w:id w:val="68777544"/>
            </w:sdtPr>
            <w:sdtContent>
              <w:ins w:id="1087" w:author="Marie-Christine Rufener" w:date="2024-07-09T17:25:00Z">
                <w:r>
                  <w:rPr>
                    <w:rFonts w:ascii="Arial" w:eastAsia="Arial" w:hAnsi="Arial" w:cs="Arial"/>
                    <w:i/>
                    <w:rPrChange w:id="1088" w:author="Marie-Christine Rufener" w:date="2024-07-09T17:28:00Z">
                      <w:rPr>
                        <w:rFonts w:ascii="Arial" w:eastAsia="Arial" w:hAnsi="Arial" w:cs="Arial"/>
                      </w:rPr>
                    </w:rPrChange>
                  </w:rPr>
                  <w:t>.</w:t>
                </w:r>
              </w:ins>
            </w:sdtContent>
          </w:sdt>
        </w:sdtContent>
      </w:sdt>
      <w:sdt>
        <w:sdtPr>
          <w:tag w:val="goog_rdk_888"/>
          <w:id w:val="-973827484"/>
        </w:sdtPr>
        <w:sdtContent>
          <w:sdt>
            <w:sdtPr>
              <w:tag w:val="goog_rdk_889"/>
              <w:id w:val="-1796206160"/>
            </w:sdtPr>
            <w:sdtContent>
              <w:del w:id="1089" w:author="Marie-Christine Rufener" w:date="2024-07-09T17:25:00Z">
                <w:r>
                  <w:rPr>
                    <w:rFonts w:ascii="Arial" w:eastAsia="Arial" w:hAnsi="Arial" w:cs="Arial"/>
                    <w:i/>
                    <w:rPrChange w:id="1090" w:author="Marie-Christine Rufener" w:date="2024-07-09T17:28:00Z">
                      <w:rPr>
                        <w:rFonts w:ascii="Arial" w:eastAsia="Arial" w:hAnsi="Arial" w:cs="Arial"/>
                      </w:rPr>
                    </w:rPrChange>
                  </w:rPr>
                  <w:delText>ing</w:delText>
                </w:r>
              </w:del>
            </w:sdtContent>
          </w:sdt>
        </w:sdtContent>
      </w:sdt>
      <w:sdt>
        <w:sdtPr>
          <w:tag w:val="goog_rdk_890"/>
          <w:id w:val="1492990082"/>
        </w:sdtPr>
        <w:sdtContent>
          <w:r>
            <w:rPr>
              <w:rFonts w:ascii="Arial" w:eastAsia="Arial" w:hAnsi="Arial" w:cs="Arial"/>
              <w:i/>
              <w:rPrChange w:id="1091" w:author="Marie-Christine Rufener" w:date="2024-07-09T17:28:00Z">
                <w:rPr>
                  <w:rFonts w:ascii="Arial" w:eastAsia="Arial" w:hAnsi="Arial" w:cs="Arial"/>
                </w:rPr>
              </w:rPrChange>
            </w:rPr>
            <w:t xml:space="preserve"> Symp</w:t>
          </w:r>
        </w:sdtContent>
      </w:sdt>
      <w:sdt>
        <w:sdtPr>
          <w:tag w:val="goog_rdk_891"/>
          <w:id w:val="1809207131"/>
        </w:sdtPr>
        <w:sdtContent>
          <w:sdt>
            <w:sdtPr>
              <w:tag w:val="goog_rdk_892"/>
              <w:id w:val="325098378"/>
            </w:sdtPr>
            <w:sdtContent>
              <w:ins w:id="1092" w:author="Marie-Christine Rufener" w:date="2024-07-09T17:25:00Z">
                <w:r>
                  <w:rPr>
                    <w:rFonts w:ascii="Arial" w:eastAsia="Arial" w:hAnsi="Arial" w:cs="Arial"/>
                    <w:i/>
                    <w:rPrChange w:id="1093" w:author="Marie-Christine Rufener" w:date="2024-07-09T17:28:00Z">
                      <w:rPr>
                        <w:rFonts w:ascii="Arial" w:eastAsia="Arial" w:hAnsi="Arial" w:cs="Arial"/>
                      </w:rPr>
                    </w:rPrChange>
                  </w:rPr>
                  <w:t>.</w:t>
                </w:r>
              </w:ins>
            </w:sdtContent>
          </w:sdt>
        </w:sdtContent>
      </w:sdt>
      <w:sdt>
        <w:sdtPr>
          <w:tag w:val="goog_rdk_893"/>
          <w:id w:val="474034922"/>
        </w:sdtPr>
        <w:sdtContent>
          <w:sdt>
            <w:sdtPr>
              <w:tag w:val="goog_rdk_894"/>
              <w:id w:val="-1312178603"/>
            </w:sdtPr>
            <w:sdtContent>
              <w:del w:id="1094" w:author="Marie-Christine Rufener" w:date="2024-07-09T17:25:00Z">
                <w:r>
                  <w:rPr>
                    <w:rFonts w:ascii="Arial" w:eastAsia="Arial" w:hAnsi="Arial" w:cs="Arial"/>
                    <w:i/>
                    <w:rPrChange w:id="1095" w:author="Marie-Christine Rufener" w:date="2024-07-09T17:28:00Z">
                      <w:rPr>
                        <w:rFonts w:ascii="Arial" w:eastAsia="Arial" w:hAnsi="Arial" w:cs="Arial"/>
                      </w:rPr>
                    </w:rPrChange>
                  </w:rPr>
                  <w:delText>osium, IEEE, pp</w:delText>
                </w:r>
              </w:del>
            </w:sdtContent>
          </w:sdt>
        </w:sdtContent>
      </w:sdt>
      <w:sdt>
        <w:sdtPr>
          <w:tag w:val="goog_rdk_895"/>
          <w:id w:val="-1834682337"/>
        </w:sdtPr>
        <w:sdtContent>
          <w:ins w:id="1096" w:author="Marie-Christine Rufener" w:date="2024-07-09T17:25:00Z">
            <w:r>
              <w:rPr>
                <w:rFonts w:ascii="Arial" w:eastAsia="Arial" w:hAnsi="Arial" w:cs="Arial"/>
              </w:rPr>
              <w:t>,</w:t>
            </w:r>
          </w:ins>
        </w:sdtContent>
      </w:sdt>
      <w:r>
        <w:rPr>
          <w:rFonts w:ascii="Arial" w:eastAsia="Arial" w:hAnsi="Arial" w:cs="Arial"/>
        </w:rPr>
        <w:t xml:space="preserve"> 256–259</w:t>
      </w:r>
      <w:sdt>
        <w:sdtPr>
          <w:tag w:val="goog_rdk_896"/>
          <w:id w:val="684026498"/>
        </w:sdtPr>
        <w:sdtContent>
          <w:ins w:id="1097" w:author="Marie-Christine Rufener" w:date="2024-07-09T17:28:00Z">
            <w:r>
              <w:rPr>
                <w:rFonts w:ascii="Arial" w:eastAsia="Arial" w:hAnsi="Arial" w:cs="Arial"/>
              </w:rPr>
              <w:t xml:space="preserve">; </w:t>
            </w:r>
            <w:r>
              <w:fldChar w:fldCharType="begin"/>
            </w:r>
            <w:r>
              <w:instrText>HYPERLINK "https://doi.org/10.1109/IGARSS39084.2020.9323827"</w:instrText>
            </w:r>
            <w:r>
              <w:fldChar w:fldCharType="separate"/>
            </w:r>
            <w:r>
              <w:rPr>
                <w:rFonts w:ascii="Arial" w:eastAsia="Arial" w:hAnsi="Arial" w:cs="Arial"/>
              </w:rPr>
              <w:t>https://doi.org/10.1109/IGARSS39084.2020.9323827</w:t>
            </w:r>
            <w:r>
              <w:fldChar w:fldCharType="end"/>
            </w:r>
            <w:r>
              <w:rPr>
                <w:rFonts w:ascii="Arial" w:eastAsia="Arial" w:hAnsi="Arial" w:cs="Arial"/>
              </w:rPr>
              <w:t xml:space="preserve"> (2020).</w:t>
            </w:r>
          </w:ins>
        </w:sdtContent>
      </w:sdt>
    </w:p>
    <w:p w14:paraId="7BACDEF0" w14:textId="77777777" w:rsidR="00073438" w:rsidRDefault="00000000">
      <w:pPr>
        <w:widowControl w:val="0"/>
        <w:spacing w:before="280" w:after="280" w:line="240" w:lineRule="auto"/>
        <w:ind w:left="284" w:hanging="284"/>
        <w:rPr>
          <w:rFonts w:ascii="Arial" w:eastAsia="Arial" w:hAnsi="Arial" w:cs="Arial"/>
        </w:rPr>
      </w:pPr>
      <w:bookmarkStart w:id="1098" w:name="_heading=h.1y810tw" w:colFirst="0" w:colLast="0"/>
      <w:bookmarkEnd w:id="1098"/>
      <w:r>
        <w:rPr>
          <w:rFonts w:ascii="Arial" w:eastAsia="Arial" w:hAnsi="Arial" w:cs="Arial"/>
        </w:rPr>
        <w:t>Gao</w:t>
      </w:r>
      <w:sdt>
        <w:sdtPr>
          <w:tag w:val="goog_rdk_897"/>
          <w:id w:val="1453435469"/>
        </w:sdtPr>
        <w:sdtContent>
          <w:ins w:id="1099" w:author="Marie-Christine Rufener" w:date="2024-07-09T17:28:00Z">
            <w:r>
              <w:rPr>
                <w:rFonts w:ascii="Arial" w:eastAsia="Arial" w:hAnsi="Arial" w:cs="Arial"/>
              </w:rPr>
              <w:t>,</w:t>
            </w:r>
          </w:ins>
        </w:sdtContent>
      </w:sdt>
      <w:r>
        <w:rPr>
          <w:rFonts w:ascii="Arial" w:eastAsia="Arial" w:hAnsi="Arial" w:cs="Arial"/>
        </w:rPr>
        <w:t xml:space="preserve"> S</w:t>
      </w:r>
      <w:sdt>
        <w:sdtPr>
          <w:tag w:val="goog_rdk_898"/>
          <w:id w:val="-1353800713"/>
        </w:sdtPr>
        <w:sdtContent>
          <w:ins w:id="1100" w:author="Marie-Christine Rufener" w:date="2024-07-09T17:28:00Z">
            <w:r>
              <w:rPr>
                <w:rFonts w:ascii="Arial" w:eastAsia="Arial" w:hAnsi="Arial" w:cs="Arial"/>
              </w:rPr>
              <w:t>.</w:t>
            </w:r>
          </w:ins>
        </w:sdtContent>
      </w:sdt>
      <w:r>
        <w:rPr>
          <w:rFonts w:ascii="Arial" w:eastAsia="Arial" w:hAnsi="Arial" w:cs="Arial"/>
        </w:rPr>
        <w:t xml:space="preserve"> </w:t>
      </w:r>
      <w:sdt>
        <w:sdtPr>
          <w:tag w:val="goog_rdk_899"/>
          <w:id w:val="-1589389868"/>
        </w:sdtPr>
        <w:sdtContent>
          <w:del w:id="1101" w:author="Marie-Christine Rufener" w:date="2024-07-09T17:28:00Z">
            <w:r>
              <w:rPr>
                <w:rFonts w:ascii="Arial" w:eastAsia="Arial" w:hAnsi="Arial" w:cs="Arial"/>
              </w:rPr>
              <w:delText xml:space="preserve">(2015) </w:delText>
            </w:r>
          </w:del>
        </w:sdtContent>
      </w:sdt>
      <w:r>
        <w:rPr>
          <w:rFonts w:ascii="Arial" w:eastAsia="Arial" w:hAnsi="Arial" w:cs="Arial"/>
        </w:rPr>
        <w:t xml:space="preserve">Spatio-temporal analytics for exploring human mobility patterns and urban dynamics in the mobile age. </w:t>
      </w:r>
      <w:sdt>
        <w:sdtPr>
          <w:tag w:val="goog_rdk_900"/>
          <w:id w:val="-2113276736"/>
        </w:sdtPr>
        <w:sdtContent>
          <w:r>
            <w:rPr>
              <w:rFonts w:ascii="Arial" w:eastAsia="Arial" w:hAnsi="Arial" w:cs="Arial"/>
              <w:i/>
              <w:rPrChange w:id="1102" w:author="Marie-Christine Rufener" w:date="2024-07-09T17:39:00Z">
                <w:rPr>
                  <w:rFonts w:ascii="Arial" w:eastAsia="Arial" w:hAnsi="Arial" w:cs="Arial"/>
                </w:rPr>
              </w:rPrChange>
            </w:rPr>
            <w:t>Spat</w:t>
          </w:r>
        </w:sdtContent>
      </w:sdt>
      <w:sdt>
        <w:sdtPr>
          <w:tag w:val="goog_rdk_901"/>
          <w:id w:val="-2001650476"/>
        </w:sdtPr>
        <w:sdtContent>
          <w:sdt>
            <w:sdtPr>
              <w:tag w:val="goog_rdk_902"/>
              <w:id w:val="-784575550"/>
            </w:sdtPr>
            <w:sdtContent>
              <w:ins w:id="1103" w:author="Marie-Christine Rufener" w:date="2024-07-09T17:28:00Z">
                <w:r>
                  <w:rPr>
                    <w:rFonts w:ascii="Arial" w:eastAsia="Arial" w:hAnsi="Arial" w:cs="Arial"/>
                    <w:i/>
                    <w:rPrChange w:id="1104" w:author="Marie-Christine Rufener" w:date="2024-07-09T17:39:00Z">
                      <w:rPr>
                        <w:rFonts w:ascii="Arial" w:eastAsia="Arial" w:hAnsi="Arial" w:cs="Arial"/>
                      </w:rPr>
                    </w:rPrChange>
                  </w:rPr>
                  <w:t>.</w:t>
                </w:r>
              </w:ins>
            </w:sdtContent>
          </w:sdt>
        </w:sdtContent>
      </w:sdt>
      <w:sdt>
        <w:sdtPr>
          <w:tag w:val="goog_rdk_903"/>
          <w:id w:val="-1669017090"/>
        </w:sdtPr>
        <w:sdtContent>
          <w:sdt>
            <w:sdtPr>
              <w:tag w:val="goog_rdk_904"/>
              <w:id w:val="-341162544"/>
            </w:sdtPr>
            <w:sdtContent>
              <w:del w:id="1105" w:author="Marie-Christine Rufener" w:date="2024-07-09T17:28:00Z">
                <w:r>
                  <w:rPr>
                    <w:rFonts w:ascii="Arial" w:eastAsia="Arial" w:hAnsi="Arial" w:cs="Arial"/>
                    <w:i/>
                    <w:rPrChange w:id="1106" w:author="Marie-Christine Rufener" w:date="2024-07-09T17:39:00Z">
                      <w:rPr>
                        <w:rFonts w:ascii="Arial" w:eastAsia="Arial" w:hAnsi="Arial" w:cs="Arial"/>
                      </w:rPr>
                    </w:rPrChange>
                  </w:rPr>
                  <w:delText>ial</w:delText>
                </w:r>
              </w:del>
            </w:sdtContent>
          </w:sdt>
        </w:sdtContent>
      </w:sdt>
      <w:sdt>
        <w:sdtPr>
          <w:tag w:val="goog_rdk_905"/>
          <w:id w:val="1579486453"/>
        </w:sdtPr>
        <w:sdtContent>
          <w:r>
            <w:rPr>
              <w:rFonts w:ascii="Arial" w:eastAsia="Arial" w:hAnsi="Arial" w:cs="Arial"/>
              <w:i/>
              <w:rPrChange w:id="1107" w:author="Marie-Christine Rufener" w:date="2024-07-09T17:39:00Z">
                <w:rPr>
                  <w:rFonts w:ascii="Arial" w:eastAsia="Arial" w:hAnsi="Arial" w:cs="Arial"/>
                </w:rPr>
              </w:rPrChange>
            </w:rPr>
            <w:t xml:space="preserve"> Cogn</w:t>
          </w:r>
        </w:sdtContent>
      </w:sdt>
      <w:sdt>
        <w:sdtPr>
          <w:tag w:val="goog_rdk_906"/>
          <w:id w:val="-1653594562"/>
        </w:sdtPr>
        <w:sdtContent>
          <w:sdt>
            <w:sdtPr>
              <w:tag w:val="goog_rdk_907"/>
              <w:id w:val="1823696919"/>
            </w:sdtPr>
            <w:sdtContent>
              <w:ins w:id="1108" w:author="Marie-Christine Rufener" w:date="2024-07-09T17:29:00Z">
                <w:r>
                  <w:rPr>
                    <w:rFonts w:ascii="Arial" w:eastAsia="Arial" w:hAnsi="Arial" w:cs="Arial"/>
                    <w:i/>
                    <w:rPrChange w:id="1109" w:author="Marie-Christine Rufener" w:date="2024-07-09T17:39:00Z">
                      <w:rPr>
                        <w:rFonts w:ascii="Arial" w:eastAsia="Arial" w:hAnsi="Arial" w:cs="Arial"/>
                      </w:rPr>
                    </w:rPrChange>
                  </w:rPr>
                  <w:t>.</w:t>
                </w:r>
              </w:ins>
            </w:sdtContent>
          </w:sdt>
        </w:sdtContent>
      </w:sdt>
      <w:sdt>
        <w:sdtPr>
          <w:tag w:val="goog_rdk_908"/>
          <w:id w:val="665677129"/>
        </w:sdtPr>
        <w:sdtContent>
          <w:sdt>
            <w:sdtPr>
              <w:tag w:val="goog_rdk_909"/>
              <w:id w:val="1653415964"/>
            </w:sdtPr>
            <w:sdtContent>
              <w:del w:id="1110" w:author="Marie-Christine Rufener" w:date="2024-07-09T17:29:00Z">
                <w:r>
                  <w:rPr>
                    <w:rFonts w:ascii="Arial" w:eastAsia="Arial" w:hAnsi="Arial" w:cs="Arial"/>
                    <w:i/>
                    <w:rPrChange w:id="1111" w:author="Marie-Christine Rufener" w:date="2024-07-09T17:39:00Z">
                      <w:rPr>
                        <w:rFonts w:ascii="Arial" w:eastAsia="Arial" w:hAnsi="Arial" w:cs="Arial"/>
                      </w:rPr>
                    </w:rPrChange>
                  </w:rPr>
                  <w:delText>ition</w:delText>
                </w:r>
              </w:del>
            </w:sdtContent>
          </w:sdt>
        </w:sdtContent>
      </w:sdt>
      <w:sdt>
        <w:sdtPr>
          <w:tag w:val="goog_rdk_910"/>
          <w:id w:val="-411159879"/>
        </w:sdtPr>
        <w:sdtContent>
          <w:r>
            <w:rPr>
              <w:rFonts w:ascii="Arial" w:eastAsia="Arial" w:hAnsi="Arial" w:cs="Arial"/>
              <w:i/>
              <w:rPrChange w:id="1112" w:author="Marie-Christine Rufener" w:date="2024-07-09T17:39:00Z">
                <w:rPr>
                  <w:rFonts w:ascii="Arial" w:eastAsia="Arial" w:hAnsi="Arial" w:cs="Arial"/>
                </w:rPr>
              </w:rPrChange>
            </w:rPr>
            <w:t xml:space="preserve"> </w:t>
          </w:r>
        </w:sdtContent>
      </w:sdt>
      <w:sdt>
        <w:sdtPr>
          <w:tag w:val="goog_rdk_911"/>
          <w:id w:val="-679436021"/>
        </w:sdtPr>
        <w:sdtContent>
          <w:sdt>
            <w:sdtPr>
              <w:tag w:val="goog_rdk_912"/>
              <w:id w:val="964463640"/>
            </w:sdtPr>
            <w:sdtContent>
              <w:del w:id="1113" w:author="Marie-Christine Rufener" w:date="2024-07-09T17:29:00Z">
                <w:r>
                  <w:rPr>
                    <w:rFonts w:ascii="Arial" w:eastAsia="Arial" w:hAnsi="Arial" w:cs="Arial"/>
                    <w:i/>
                    <w:rPrChange w:id="1114" w:author="Marie-Christine Rufener" w:date="2024-07-09T17:39:00Z">
                      <w:rPr>
                        <w:rFonts w:ascii="Arial" w:eastAsia="Arial" w:hAnsi="Arial" w:cs="Arial"/>
                      </w:rPr>
                    </w:rPrChange>
                  </w:rPr>
                  <w:delText xml:space="preserve">&amp; </w:delText>
                </w:r>
              </w:del>
            </w:sdtContent>
          </w:sdt>
        </w:sdtContent>
      </w:sdt>
      <w:sdt>
        <w:sdtPr>
          <w:tag w:val="goog_rdk_913"/>
          <w:id w:val="2001080316"/>
        </w:sdtPr>
        <w:sdtContent>
          <w:r>
            <w:rPr>
              <w:rFonts w:ascii="Arial" w:eastAsia="Arial" w:hAnsi="Arial" w:cs="Arial"/>
              <w:i/>
              <w:rPrChange w:id="1115" w:author="Marie-Christine Rufener" w:date="2024-07-09T17:39:00Z">
                <w:rPr>
                  <w:rFonts w:ascii="Arial" w:eastAsia="Arial" w:hAnsi="Arial" w:cs="Arial"/>
                </w:rPr>
              </w:rPrChange>
            </w:rPr>
            <w:t>Comput</w:t>
          </w:r>
        </w:sdtContent>
      </w:sdt>
      <w:sdt>
        <w:sdtPr>
          <w:tag w:val="goog_rdk_914"/>
          <w:id w:val="-3203390"/>
        </w:sdtPr>
        <w:sdtContent>
          <w:sdt>
            <w:sdtPr>
              <w:tag w:val="goog_rdk_915"/>
              <w:id w:val="-1888564501"/>
            </w:sdtPr>
            <w:sdtContent>
              <w:ins w:id="1116" w:author="Marie-Christine Rufener" w:date="2024-07-09T17:29:00Z">
                <w:r>
                  <w:rPr>
                    <w:rFonts w:ascii="Arial" w:eastAsia="Arial" w:hAnsi="Arial" w:cs="Arial"/>
                    <w:i/>
                    <w:rPrChange w:id="1117" w:author="Marie-Christine Rufener" w:date="2024-07-09T17:39:00Z">
                      <w:rPr>
                        <w:rFonts w:ascii="Arial" w:eastAsia="Arial" w:hAnsi="Arial" w:cs="Arial"/>
                      </w:rPr>
                    </w:rPrChange>
                  </w:rPr>
                  <w:t>.</w:t>
                </w:r>
              </w:ins>
            </w:sdtContent>
          </w:sdt>
        </w:sdtContent>
      </w:sdt>
      <w:sdt>
        <w:sdtPr>
          <w:tag w:val="goog_rdk_916"/>
          <w:id w:val="1621266448"/>
        </w:sdtPr>
        <w:sdtContent>
          <w:sdt>
            <w:sdtPr>
              <w:tag w:val="goog_rdk_917"/>
              <w:id w:val="1012957201"/>
            </w:sdtPr>
            <w:sdtContent>
              <w:del w:id="1118" w:author="Marie-Christine Rufener" w:date="2024-07-09T17:29:00Z">
                <w:r>
                  <w:rPr>
                    <w:rFonts w:ascii="Arial" w:eastAsia="Arial" w:hAnsi="Arial" w:cs="Arial"/>
                    <w:i/>
                    <w:rPrChange w:id="1119" w:author="Marie-Christine Rufener" w:date="2024-07-09T17:39:00Z">
                      <w:rPr>
                        <w:rFonts w:ascii="Arial" w:eastAsia="Arial" w:hAnsi="Arial" w:cs="Arial"/>
                      </w:rPr>
                    </w:rPrChange>
                  </w:rPr>
                  <w:delText>ation</w:delText>
                </w:r>
              </w:del>
            </w:sdtContent>
          </w:sdt>
        </w:sdtContent>
      </w:sdt>
      <w:r>
        <w:rPr>
          <w:rFonts w:ascii="Arial" w:eastAsia="Arial" w:hAnsi="Arial" w:cs="Arial"/>
        </w:rPr>
        <w:t xml:space="preserve"> </w:t>
      </w:r>
      <w:sdt>
        <w:sdtPr>
          <w:tag w:val="goog_rdk_918"/>
          <w:id w:val="124211156"/>
        </w:sdtPr>
        <w:sdtContent>
          <w:r>
            <w:rPr>
              <w:rFonts w:ascii="Arial" w:eastAsia="Arial" w:hAnsi="Arial" w:cs="Arial"/>
              <w:b/>
              <w:rPrChange w:id="1120" w:author="Marie-Christine Rufener" w:date="2024-07-09T17:39:00Z">
                <w:rPr>
                  <w:rFonts w:ascii="Arial" w:eastAsia="Arial" w:hAnsi="Arial" w:cs="Arial"/>
                </w:rPr>
              </w:rPrChange>
            </w:rPr>
            <w:t>15</w:t>
          </w:r>
        </w:sdtContent>
      </w:sdt>
      <w:sdt>
        <w:sdtPr>
          <w:tag w:val="goog_rdk_919"/>
          <w:id w:val="-737872187"/>
        </w:sdtPr>
        <w:sdtContent>
          <w:ins w:id="1121" w:author="Marie-Christine Rufener" w:date="2024-07-09T17:29:00Z">
            <w:r>
              <w:rPr>
                <w:rFonts w:ascii="Arial" w:eastAsia="Arial" w:hAnsi="Arial" w:cs="Arial"/>
              </w:rPr>
              <w:t xml:space="preserve">, </w:t>
            </w:r>
          </w:ins>
        </w:sdtContent>
      </w:sdt>
      <w:sdt>
        <w:sdtPr>
          <w:tag w:val="goog_rdk_920"/>
          <w:id w:val="1418361502"/>
        </w:sdtPr>
        <w:sdtContent>
          <w:del w:id="1122" w:author="Marie-Christine Rufener" w:date="2024-07-09T17:29:00Z">
            <w:r>
              <w:rPr>
                <w:rFonts w:ascii="Arial" w:eastAsia="Arial" w:hAnsi="Arial" w:cs="Arial"/>
              </w:rPr>
              <w:delText>:</w:delText>
            </w:r>
          </w:del>
        </w:sdtContent>
      </w:sdt>
      <w:r>
        <w:rPr>
          <w:rFonts w:ascii="Arial" w:eastAsia="Arial" w:hAnsi="Arial" w:cs="Arial"/>
        </w:rPr>
        <w:t>86–114</w:t>
      </w:r>
      <w:sdt>
        <w:sdtPr>
          <w:tag w:val="goog_rdk_921"/>
          <w:id w:val="1492068614"/>
        </w:sdtPr>
        <w:sdtContent>
          <w:ins w:id="1123" w:author="Marie-Christine Rufener" w:date="2024-07-09T17:30:00Z">
            <w:r>
              <w:rPr>
                <w:rFonts w:ascii="Arial" w:eastAsia="Arial" w:hAnsi="Arial" w:cs="Arial"/>
              </w:rPr>
              <w:t xml:space="preserve">; </w:t>
            </w:r>
            <w:r>
              <w:fldChar w:fldCharType="begin"/>
            </w:r>
            <w:r>
              <w:instrText>HYPERLINK "https://doi.org/10.1080/13875868.2014.984300"</w:instrText>
            </w:r>
            <w:r>
              <w:fldChar w:fldCharType="separate"/>
            </w:r>
            <w:r>
              <w:rPr>
                <w:rFonts w:ascii="Arial" w:eastAsia="Arial" w:hAnsi="Arial" w:cs="Arial"/>
              </w:rPr>
              <w:t>https://doi.org/10.1080/13875868.2014.984300</w:t>
            </w:r>
            <w:r>
              <w:fldChar w:fldCharType="end"/>
            </w:r>
            <w:r>
              <w:rPr>
                <w:rFonts w:ascii="Arial" w:eastAsia="Arial" w:hAnsi="Arial" w:cs="Arial"/>
              </w:rPr>
              <w:t xml:space="preserve"> (2015).</w:t>
            </w:r>
          </w:ins>
        </w:sdtContent>
      </w:sdt>
    </w:p>
    <w:bookmarkStart w:id="1124" w:name="_heading=h.4i7ojhp" w:colFirst="0" w:colLast="0" w:displacedByCustomXml="next"/>
    <w:bookmarkEnd w:id="1124" w:displacedByCustomXml="next"/>
    <w:sdt>
      <w:sdtPr>
        <w:tag w:val="goog_rdk_941"/>
        <w:id w:val="-996648560"/>
      </w:sdtPr>
      <w:sdtContent>
        <w:p w14:paraId="31F18890" w14:textId="77777777" w:rsidR="00073438" w:rsidRDefault="00000000">
          <w:pPr>
            <w:widowControl w:val="0"/>
            <w:spacing w:before="280" w:after="280" w:line="240" w:lineRule="auto"/>
            <w:ind w:left="284" w:hanging="284"/>
            <w:rPr>
              <w:rFonts w:ascii="Arial" w:eastAsia="Arial" w:hAnsi="Arial" w:cs="Arial"/>
            </w:rPr>
          </w:pPr>
          <w:r>
            <w:rPr>
              <w:rFonts w:ascii="Arial" w:eastAsia="Arial" w:hAnsi="Arial" w:cs="Arial"/>
            </w:rPr>
            <w:t>George</w:t>
          </w:r>
          <w:sdt>
            <w:sdtPr>
              <w:tag w:val="goog_rdk_922"/>
              <w:id w:val="715326598"/>
            </w:sdtPr>
            <w:sdtContent>
              <w:ins w:id="1125" w:author="Marie-Christine Rufener" w:date="2024-07-09T17:30:00Z">
                <w:r>
                  <w:rPr>
                    <w:rFonts w:ascii="Arial" w:eastAsia="Arial" w:hAnsi="Arial" w:cs="Arial"/>
                  </w:rPr>
                  <w:t>,</w:t>
                </w:r>
              </w:ins>
            </w:sdtContent>
          </w:sdt>
          <w:r>
            <w:rPr>
              <w:rFonts w:ascii="Arial" w:eastAsia="Arial" w:hAnsi="Arial" w:cs="Arial"/>
            </w:rPr>
            <w:t xml:space="preserve"> M</w:t>
          </w:r>
          <w:sdt>
            <w:sdtPr>
              <w:tag w:val="goog_rdk_923"/>
              <w:id w:val="-798678869"/>
            </w:sdtPr>
            <w:sdtContent>
              <w:ins w:id="1126" w:author="Marie-Christine Rufener" w:date="2024-07-09T17:30:00Z">
                <w:r>
                  <w:rPr>
                    <w:rFonts w:ascii="Arial" w:eastAsia="Arial" w:hAnsi="Arial" w:cs="Arial"/>
                  </w:rPr>
                  <w:t>. V.</w:t>
                </w:r>
              </w:ins>
            </w:sdtContent>
          </w:sdt>
          <w:sdt>
            <w:sdtPr>
              <w:tag w:val="goog_rdk_924"/>
              <w:id w:val="-2022610573"/>
            </w:sdtPr>
            <w:sdtContent>
              <w:del w:id="1127" w:author="Marie-Christine Rufener" w:date="2024-07-09T17:30:00Z">
                <w:r>
                  <w:rPr>
                    <w:rFonts w:ascii="Arial" w:eastAsia="Arial" w:hAnsi="Arial" w:cs="Arial"/>
                  </w:rPr>
                  <w:delText>t</w:delText>
                </w:r>
              </w:del>
            </w:sdtContent>
          </w:sdt>
          <w:r>
            <w:rPr>
              <w:rFonts w:ascii="Arial" w:eastAsia="Arial" w:hAnsi="Arial" w:cs="Arial"/>
            </w:rPr>
            <w:t>, Smith</w:t>
          </w:r>
          <w:sdt>
            <w:sdtPr>
              <w:tag w:val="goog_rdk_925"/>
              <w:id w:val="-1467273067"/>
            </w:sdtPr>
            <w:sdtContent>
              <w:ins w:id="1128" w:author="Marie-Christine Rufener" w:date="2024-07-09T17:40:00Z">
                <w:r>
                  <w:rPr>
                    <w:rFonts w:ascii="Arial" w:eastAsia="Arial" w:hAnsi="Arial" w:cs="Arial"/>
                  </w:rPr>
                  <w:t>,</w:t>
                </w:r>
              </w:ins>
            </w:sdtContent>
          </w:sdt>
          <w:r>
            <w:rPr>
              <w:rFonts w:ascii="Arial" w:eastAsia="Arial" w:hAnsi="Arial" w:cs="Arial"/>
            </w:rPr>
            <w:t xml:space="preserve"> S</w:t>
          </w:r>
          <w:sdt>
            <w:sdtPr>
              <w:tag w:val="goog_rdk_926"/>
              <w:id w:val="177317371"/>
            </w:sdtPr>
            <w:sdtContent>
              <w:ins w:id="1129" w:author="Marie-Christine Rufener" w:date="2024-07-09T17:40:00Z">
                <w:r>
                  <w:rPr>
                    <w:rFonts w:ascii="Arial" w:eastAsia="Arial" w:hAnsi="Arial" w:cs="Arial"/>
                  </w:rPr>
                  <w:t xml:space="preserve">. </w:t>
                </w:r>
              </w:ins>
            </w:sdtContent>
          </w:sdt>
          <w:r>
            <w:rPr>
              <w:rFonts w:ascii="Arial" w:eastAsia="Arial" w:hAnsi="Arial" w:cs="Arial"/>
            </w:rPr>
            <w:t>K</w:t>
          </w:r>
          <w:sdt>
            <w:sdtPr>
              <w:tag w:val="goog_rdk_927"/>
              <w:id w:val="-197863454"/>
            </w:sdtPr>
            <w:sdtContent>
              <w:ins w:id="1130" w:author="Marie-Christine Rufener" w:date="2024-07-09T17:40:00Z">
                <w:r>
                  <w:rPr>
                    <w:rFonts w:ascii="Arial" w:eastAsia="Arial" w:hAnsi="Arial" w:cs="Arial"/>
                  </w:rPr>
                  <w:t>.</w:t>
                </w:r>
              </w:ins>
            </w:sdtContent>
          </w:sdt>
          <w:r>
            <w:rPr>
              <w:rFonts w:ascii="Arial" w:eastAsia="Arial" w:hAnsi="Arial" w:cs="Arial"/>
            </w:rPr>
            <w:t>, Swanson</w:t>
          </w:r>
          <w:sdt>
            <w:sdtPr>
              <w:tag w:val="goog_rdk_928"/>
              <w:id w:val="1854762562"/>
            </w:sdtPr>
            <w:sdtContent>
              <w:ins w:id="1131" w:author="Marie-Christine Rufener" w:date="2024-07-09T17:40:00Z">
                <w:r>
                  <w:rPr>
                    <w:rFonts w:ascii="Arial" w:eastAsia="Arial" w:hAnsi="Arial" w:cs="Arial"/>
                  </w:rPr>
                  <w:t>,</w:t>
                </w:r>
              </w:ins>
            </w:sdtContent>
          </w:sdt>
          <w:r>
            <w:rPr>
              <w:rFonts w:ascii="Arial" w:eastAsia="Arial" w:hAnsi="Arial" w:cs="Arial"/>
            </w:rPr>
            <w:t xml:space="preserve"> D</w:t>
          </w:r>
          <w:sdt>
            <w:sdtPr>
              <w:tag w:val="goog_rdk_929"/>
              <w:id w:val="1092517432"/>
            </w:sdtPr>
            <w:sdtContent>
              <w:ins w:id="1132" w:author="Marie-Christine Rufener" w:date="2024-07-09T17:40:00Z">
                <w:r>
                  <w:rPr>
                    <w:rFonts w:ascii="Arial" w:eastAsia="Arial" w:hAnsi="Arial" w:cs="Arial"/>
                  </w:rPr>
                  <w:t xml:space="preserve">. </w:t>
                </w:r>
              </w:ins>
            </w:sdtContent>
          </w:sdt>
          <w:r>
            <w:rPr>
              <w:rFonts w:ascii="Arial" w:eastAsia="Arial" w:hAnsi="Arial" w:cs="Arial"/>
            </w:rPr>
            <w:t>A</w:t>
          </w:r>
          <w:sdt>
            <w:sdtPr>
              <w:tag w:val="goog_rdk_930"/>
              <w:id w:val="-1813862630"/>
            </w:sdtPr>
            <w:sdtContent>
              <w:ins w:id="1133" w:author="Marie-Christine Rufener" w:date="2024-07-09T17:40:00Z">
                <w:r>
                  <w:rPr>
                    <w:rFonts w:ascii="Arial" w:eastAsia="Arial" w:hAnsi="Arial" w:cs="Arial"/>
                  </w:rPr>
                  <w:t>.</w:t>
                </w:r>
              </w:ins>
            </w:sdtContent>
          </w:sdt>
          <w:sdt>
            <w:sdtPr>
              <w:tag w:val="goog_rdk_931"/>
              <w:id w:val="-259681827"/>
            </w:sdtPr>
            <w:sdtContent>
              <w:del w:id="1134" w:author="Marie-Christine Rufener" w:date="2024-07-09T17:40:00Z">
                <w:r>
                  <w:rPr>
                    <w:rFonts w:ascii="Arial" w:eastAsia="Arial" w:hAnsi="Arial" w:cs="Arial"/>
                  </w:rPr>
                  <w:delText>,</w:delText>
                </w:r>
              </w:del>
            </w:sdtContent>
          </w:sdt>
          <w:sdt>
            <w:sdtPr>
              <w:tag w:val="goog_rdk_932"/>
              <w:id w:val="597062242"/>
            </w:sdtPr>
            <w:sdtContent>
              <w:ins w:id="1135" w:author="Marie-Christine Rufener" w:date="2024-07-09T17:40:00Z">
                <w:r>
                  <w:rPr>
                    <w:rFonts w:ascii="Arial" w:eastAsia="Arial" w:hAnsi="Arial" w:cs="Arial"/>
                  </w:rPr>
                  <w:t xml:space="preserve"> &amp; Tayman, J.</w:t>
                </w:r>
              </w:ins>
            </w:sdtContent>
          </w:sdt>
          <w:sdt>
            <w:sdtPr>
              <w:tag w:val="goog_rdk_933"/>
              <w:id w:val="2078089647"/>
            </w:sdtPr>
            <w:sdtContent>
              <w:del w:id="1136" w:author="Marie-Christine Rufener" w:date="2024-07-09T17:40:00Z">
                <w:r>
                  <w:rPr>
                    <w:rFonts w:ascii="Arial" w:eastAsia="Arial" w:hAnsi="Arial" w:cs="Arial"/>
                  </w:rPr>
                  <w:delText xml:space="preserve"> et al (2004)</w:delText>
                </w:r>
              </w:del>
            </w:sdtContent>
          </w:sdt>
          <w:r>
            <w:rPr>
              <w:rFonts w:ascii="Arial" w:eastAsia="Arial" w:hAnsi="Arial" w:cs="Arial"/>
            </w:rPr>
            <w:t xml:space="preserve"> Population projections. </w:t>
          </w:r>
          <w:sdt>
            <w:sdtPr>
              <w:tag w:val="goog_rdk_934"/>
              <w:id w:val="2135753332"/>
            </w:sdtPr>
            <w:sdtContent>
              <w:ins w:id="1137" w:author="Marie-Christine Rufener" w:date="2024-07-09T17:45:00Z">
                <w:r>
                  <w:rPr>
                    <w:rFonts w:ascii="Arial" w:eastAsia="Arial" w:hAnsi="Arial" w:cs="Arial"/>
                  </w:rPr>
                  <w:t>in</w:t>
                </w:r>
              </w:ins>
            </w:sdtContent>
          </w:sdt>
          <w:sdt>
            <w:sdtPr>
              <w:tag w:val="goog_rdk_935"/>
              <w:id w:val="1874258739"/>
            </w:sdtPr>
            <w:sdtContent>
              <w:del w:id="1138" w:author="Marie-Christine Rufener" w:date="2024-07-09T17:45:00Z">
                <w:r>
                  <w:rPr>
                    <w:rFonts w:ascii="Arial" w:eastAsia="Arial" w:hAnsi="Arial" w:cs="Arial"/>
                  </w:rPr>
                  <w:delText>In:</w:delText>
                </w:r>
              </w:del>
            </w:sdtContent>
          </w:sdt>
          <w:r>
            <w:rPr>
              <w:rFonts w:ascii="Arial" w:eastAsia="Arial" w:hAnsi="Arial" w:cs="Arial"/>
            </w:rPr>
            <w:t xml:space="preserve"> </w:t>
          </w:r>
          <w:sdt>
            <w:sdtPr>
              <w:tag w:val="goog_rdk_936"/>
              <w:id w:val="1647854878"/>
            </w:sdtPr>
            <w:sdtContent>
              <w:del w:id="1139" w:author="Marie-Christine Rufener" w:date="2024-07-09T17:42:00Z">
                <w:r>
                  <w:rPr>
                    <w:rFonts w:ascii="Arial" w:eastAsia="Arial" w:hAnsi="Arial" w:cs="Arial"/>
                  </w:rPr>
                  <w:delText xml:space="preserve">Jacob SS, David AS (eds) </w:delText>
                </w:r>
              </w:del>
            </w:sdtContent>
          </w:sdt>
          <w:sdt>
            <w:sdtPr>
              <w:tag w:val="goog_rdk_937"/>
              <w:id w:val="-388575844"/>
            </w:sdtPr>
            <w:sdtContent>
              <w:r>
                <w:rPr>
                  <w:rFonts w:ascii="Arial" w:eastAsia="Arial" w:hAnsi="Arial" w:cs="Arial"/>
                  <w:i/>
                  <w:rPrChange w:id="1140" w:author="Marie-Christine Rufener" w:date="2024-07-09T17:43:00Z">
                    <w:rPr>
                      <w:rFonts w:ascii="Arial" w:eastAsia="Arial" w:hAnsi="Arial" w:cs="Arial"/>
                    </w:rPr>
                  </w:rPrChange>
                </w:rPr>
                <w:t>The Methods and Materials of Demography</w:t>
              </w:r>
            </w:sdtContent>
          </w:sdt>
          <w:sdt>
            <w:sdtPr>
              <w:tag w:val="goog_rdk_938"/>
              <w:id w:val="1404098853"/>
            </w:sdtPr>
            <w:sdtContent>
              <w:ins w:id="1141" w:author="Marie-Christine Rufener" w:date="2024-07-09T17:42:00Z">
                <w:r>
                  <w:rPr>
                    <w:rFonts w:ascii="Arial" w:eastAsia="Arial" w:hAnsi="Arial" w:cs="Arial"/>
                  </w:rPr>
                  <w:t xml:space="preserve"> (ed. Jacob, S. S. &amp; David, A. S.)</w:t>
                </w:r>
              </w:ins>
            </w:sdtContent>
          </w:sdt>
          <w:sdt>
            <w:sdtPr>
              <w:tag w:val="goog_rdk_939"/>
              <w:id w:val="-606724934"/>
            </w:sdtPr>
            <w:sdtContent>
              <w:del w:id="1142" w:author="Marie-Christine Rufener" w:date="2024-07-09T17:42:00Z">
                <w:r>
                  <w:rPr>
                    <w:rFonts w:ascii="Arial" w:eastAsia="Arial" w:hAnsi="Arial" w:cs="Arial"/>
                  </w:rPr>
                  <w:delText>. Elsevier, London, p</w:delText>
                </w:r>
              </w:del>
            </w:sdtContent>
          </w:sdt>
          <w:r>
            <w:rPr>
              <w:rFonts w:ascii="Arial" w:eastAsia="Arial" w:hAnsi="Arial" w:cs="Arial"/>
            </w:rPr>
            <w:t xml:space="preserve"> 561–601</w:t>
          </w:r>
          <w:sdt>
            <w:sdtPr>
              <w:tag w:val="goog_rdk_940"/>
              <w:id w:val="1199200539"/>
            </w:sdtPr>
            <w:sdtContent>
              <w:ins w:id="1143" w:author="Marie-Christine Rufener" w:date="2024-07-09T17:33:00Z">
                <w:r>
                  <w:rPr>
                    <w:rFonts w:ascii="Arial" w:eastAsia="Arial" w:hAnsi="Arial" w:cs="Arial"/>
                  </w:rPr>
                  <w:t>(2004).</w:t>
                </w:r>
              </w:ins>
            </w:sdtContent>
          </w:sdt>
        </w:p>
      </w:sdtContent>
    </w:sdt>
    <w:p w14:paraId="1A10BB08" w14:textId="77777777" w:rsidR="00073438" w:rsidRDefault="00000000">
      <w:pPr>
        <w:widowControl w:val="0"/>
        <w:spacing w:before="280" w:after="280" w:line="240" w:lineRule="auto"/>
        <w:ind w:left="284" w:hanging="284"/>
        <w:rPr>
          <w:rFonts w:ascii="Arial" w:eastAsia="Arial" w:hAnsi="Arial" w:cs="Arial"/>
        </w:rPr>
      </w:pPr>
      <w:bookmarkStart w:id="1144" w:name="_heading=h.2xcytpi" w:colFirst="0" w:colLast="0"/>
      <w:bookmarkEnd w:id="1144"/>
      <w:r>
        <w:rPr>
          <w:rFonts w:ascii="Arial" w:eastAsia="Arial" w:hAnsi="Arial" w:cs="Arial"/>
        </w:rPr>
        <w:t>Girshick</w:t>
      </w:r>
      <w:sdt>
        <w:sdtPr>
          <w:tag w:val="goog_rdk_942"/>
          <w:id w:val="1106231168"/>
        </w:sdtPr>
        <w:sdtContent>
          <w:ins w:id="1145" w:author="Marie-Christine Rufener" w:date="2024-07-09T17:45:00Z">
            <w:r>
              <w:rPr>
                <w:rFonts w:ascii="Arial" w:eastAsia="Arial" w:hAnsi="Arial" w:cs="Arial"/>
              </w:rPr>
              <w:t>,</w:t>
            </w:r>
          </w:ins>
        </w:sdtContent>
      </w:sdt>
      <w:r>
        <w:rPr>
          <w:rFonts w:ascii="Arial" w:eastAsia="Arial" w:hAnsi="Arial" w:cs="Arial"/>
        </w:rPr>
        <w:t xml:space="preserve"> R</w:t>
      </w:r>
      <w:sdt>
        <w:sdtPr>
          <w:tag w:val="goog_rdk_943"/>
          <w:id w:val="-389885662"/>
        </w:sdtPr>
        <w:sdtContent>
          <w:ins w:id="1146" w:author="Marie-Christine Rufener" w:date="2024-07-09T17:45:00Z">
            <w:r>
              <w:rPr>
                <w:rFonts w:ascii="Arial" w:eastAsia="Arial" w:hAnsi="Arial" w:cs="Arial"/>
              </w:rPr>
              <w:t>.</w:t>
            </w:r>
          </w:ins>
        </w:sdtContent>
      </w:sdt>
      <w:sdt>
        <w:sdtPr>
          <w:tag w:val="goog_rdk_944"/>
          <w:id w:val="1688023243"/>
        </w:sdtPr>
        <w:sdtContent>
          <w:del w:id="1147" w:author="Marie-Christine Rufener" w:date="2024-07-09T17:45:00Z">
            <w:r>
              <w:rPr>
                <w:rFonts w:ascii="Arial" w:eastAsia="Arial" w:hAnsi="Arial" w:cs="Arial"/>
              </w:rPr>
              <w:delText xml:space="preserve"> (2015)</w:delText>
            </w:r>
          </w:del>
        </w:sdtContent>
      </w:sdt>
      <w:r>
        <w:rPr>
          <w:rFonts w:ascii="Arial" w:eastAsia="Arial" w:hAnsi="Arial" w:cs="Arial"/>
        </w:rPr>
        <w:t xml:space="preserve"> Fast R-CNN.</w:t>
      </w:r>
      <w:sdt>
        <w:sdtPr>
          <w:tag w:val="goog_rdk_945"/>
          <w:id w:val="614027579"/>
        </w:sdtPr>
        <w:sdtContent>
          <w:del w:id="1148" w:author="Marie-Christine Rufener" w:date="2024-07-09T17:46:00Z">
            <w:r>
              <w:rPr>
                <w:rFonts w:ascii="Arial" w:eastAsia="Arial" w:hAnsi="Arial" w:cs="Arial"/>
              </w:rPr>
              <w:delText xml:space="preserve"> In: Proceedings of the </w:delText>
            </w:r>
          </w:del>
        </w:sdtContent>
      </w:sdt>
      <w:r>
        <w:rPr>
          <w:rFonts w:ascii="Arial" w:eastAsia="Arial" w:hAnsi="Arial" w:cs="Arial"/>
        </w:rPr>
        <w:t xml:space="preserve">IEEE </w:t>
      </w:r>
      <w:sdt>
        <w:sdtPr>
          <w:tag w:val="goog_rdk_946"/>
          <w:id w:val="-1403363895"/>
        </w:sdtPr>
        <w:sdtContent>
          <w:ins w:id="1149" w:author="Marie-Christine Rufener" w:date="2024-07-09T17:46:00Z">
            <w:r>
              <w:rPr>
                <w:rFonts w:ascii="Arial" w:eastAsia="Arial" w:hAnsi="Arial" w:cs="Arial"/>
              </w:rPr>
              <w:t>I</w:t>
            </w:r>
          </w:ins>
        </w:sdtContent>
      </w:sdt>
      <w:sdt>
        <w:sdtPr>
          <w:tag w:val="goog_rdk_947"/>
          <w:id w:val="1144628553"/>
        </w:sdtPr>
        <w:sdtContent>
          <w:del w:id="1150" w:author="Marie-Christine Rufener" w:date="2024-07-09T17:46:00Z">
            <w:r>
              <w:rPr>
                <w:rFonts w:ascii="Arial" w:eastAsia="Arial" w:hAnsi="Arial" w:cs="Arial"/>
              </w:rPr>
              <w:delText>i</w:delText>
            </w:r>
          </w:del>
        </w:sdtContent>
      </w:sdt>
      <w:r>
        <w:rPr>
          <w:rFonts w:ascii="Arial" w:eastAsia="Arial" w:hAnsi="Arial" w:cs="Arial"/>
        </w:rPr>
        <w:t>nt</w:t>
      </w:r>
      <w:sdt>
        <w:sdtPr>
          <w:tag w:val="goog_rdk_948"/>
          <w:id w:val="838043601"/>
        </w:sdtPr>
        <w:sdtContent>
          <w:ins w:id="1151" w:author="Marie-Christine Rufener" w:date="2024-07-09T17:46:00Z">
            <w:r>
              <w:rPr>
                <w:rFonts w:ascii="Arial" w:eastAsia="Arial" w:hAnsi="Arial" w:cs="Arial"/>
              </w:rPr>
              <w:t>.</w:t>
            </w:r>
          </w:ins>
        </w:sdtContent>
      </w:sdt>
      <w:sdt>
        <w:sdtPr>
          <w:tag w:val="goog_rdk_949"/>
          <w:id w:val="-973755868"/>
        </w:sdtPr>
        <w:sdtContent>
          <w:del w:id="1152" w:author="Marie-Christine Rufener" w:date="2024-07-09T17:46:00Z">
            <w:r>
              <w:rPr>
                <w:rFonts w:ascii="Arial" w:eastAsia="Arial" w:hAnsi="Arial" w:cs="Arial"/>
              </w:rPr>
              <w:delText>ernational</w:delText>
            </w:r>
          </w:del>
        </w:sdtContent>
      </w:sdt>
      <w:r>
        <w:rPr>
          <w:rFonts w:ascii="Arial" w:eastAsia="Arial" w:hAnsi="Arial" w:cs="Arial"/>
        </w:rPr>
        <w:t xml:space="preserve"> </w:t>
      </w:r>
      <w:sdt>
        <w:sdtPr>
          <w:tag w:val="goog_rdk_950"/>
          <w:id w:val="2025124194"/>
        </w:sdtPr>
        <w:sdtContent>
          <w:ins w:id="1153" w:author="Marie-Christine Rufener" w:date="2024-07-09T17:46:00Z">
            <w:r>
              <w:rPr>
                <w:rFonts w:ascii="Arial" w:eastAsia="Arial" w:hAnsi="Arial" w:cs="Arial"/>
              </w:rPr>
              <w:t>C</w:t>
            </w:r>
          </w:ins>
        </w:sdtContent>
      </w:sdt>
      <w:sdt>
        <w:sdtPr>
          <w:tag w:val="goog_rdk_951"/>
          <w:id w:val="-1419405198"/>
        </w:sdtPr>
        <w:sdtContent>
          <w:del w:id="1154" w:author="Marie-Christine Rufener" w:date="2024-07-09T17:46:00Z">
            <w:r>
              <w:rPr>
                <w:rFonts w:ascii="Arial" w:eastAsia="Arial" w:hAnsi="Arial" w:cs="Arial"/>
              </w:rPr>
              <w:delText>c</w:delText>
            </w:r>
          </w:del>
        </w:sdtContent>
      </w:sdt>
      <w:r>
        <w:rPr>
          <w:rFonts w:ascii="Arial" w:eastAsia="Arial" w:hAnsi="Arial" w:cs="Arial"/>
        </w:rPr>
        <w:t>onf</w:t>
      </w:r>
      <w:sdt>
        <w:sdtPr>
          <w:tag w:val="goog_rdk_952"/>
          <w:id w:val="-1195772223"/>
        </w:sdtPr>
        <w:sdtContent>
          <w:ins w:id="1155" w:author="Marie-Christine Rufener" w:date="2024-07-09T17:46:00Z">
            <w:r>
              <w:rPr>
                <w:rFonts w:ascii="Arial" w:eastAsia="Arial" w:hAnsi="Arial" w:cs="Arial"/>
              </w:rPr>
              <w:t>.</w:t>
            </w:r>
          </w:ins>
        </w:sdtContent>
      </w:sdt>
      <w:sdt>
        <w:sdtPr>
          <w:tag w:val="goog_rdk_953"/>
          <w:id w:val="-1140655902"/>
        </w:sdtPr>
        <w:sdtContent>
          <w:del w:id="1156" w:author="Marie-Christine Rufener" w:date="2024-07-09T17:46:00Z">
            <w:r>
              <w:rPr>
                <w:rFonts w:ascii="Arial" w:eastAsia="Arial" w:hAnsi="Arial" w:cs="Arial"/>
              </w:rPr>
              <w:delText>erence on</w:delText>
            </w:r>
          </w:del>
        </w:sdtContent>
      </w:sdt>
      <w:r>
        <w:rPr>
          <w:rFonts w:ascii="Arial" w:eastAsia="Arial" w:hAnsi="Arial" w:cs="Arial"/>
        </w:rPr>
        <w:t xml:space="preserve"> </w:t>
      </w:r>
      <w:sdt>
        <w:sdtPr>
          <w:tag w:val="goog_rdk_954"/>
          <w:id w:val="1561053702"/>
        </w:sdtPr>
        <w:sdtContent>
          <w:ins w:id="1157" w:author="Marie-Christine Rufener" w:date="2024-07-09T17:46:00Z">
            <w:r>
              <w:rPr>
                <w:rFonts w:ascii="Arial" w:eastAsia="Arial" w:hAnsi="Arial" w:cs="Arial"/>
              </w:rPr>
              <w:t>C</w:t>
            </w:r>
          </w:ins>
        </w:sdtContent>
      </w:sdt>
      <w:sdt>
        <w:sdtPr>
          <w:tag w:val="goog_rdk_955"/>
          <w:id w:val="-1085539472"/>
        </w:sdtPr>
        <w:sdtContent>
          <w:del w:id="1158" w:author="Marie-Christine Rufener" w:date="2024-07-09T17:46:00Z">
            <w:r>
              <w:rPr>
                <w:rFonts w:ascii="Arial" w:eastAsia="Arial" w:hAnsi="Arial" w:cs="Arial"/>
              </w:rPr>
              <w:delText>c</w:delText>
            </w:r>
          </w:del>
        </w:sdtContent>
      </w:sdt>
      <w:r>
        <w:rPr>
          <w:rFonts w:ascii="Arial" w:eastAsia="Arial" w:hAnsi="Arial" w:cs="Arial"/>
        </w:rPr>
        <w:t>omp</w:t>
      </w:r>
      <w:sdt>
        <w:sdtPr>
          <w:tag w:val="goog_rdk_956"/>
          <w:id w:val="1776595919"/>
        </w:sdtPr>
        <w:sdtContent>
          <w:ins w:id="1159" w:author="Marie-Christine Rufener" w:date="2024-07-09T17:46:00Z">
            <w:r>
              <w:rPr>
                <w:rFonts w:ascii="Arial" w:eastAsia="Arial" w:hAnsi="Arial" w:cs="Arial"/>
              </w:rPr>
              <w:t>.</w:t>
            </w:r>
          </w:ins>
        </w:sdtContent>
      </w:sdt>
      <w:sdt>
        <w:sdtPr>
          <w:tag w:val="goog_rdk_957"/>
          <w:id w:val="1915272113"/>
        </w:sdtPr>
        <w:sdtContent>
          <w:del w:id="1160" w:author="Marie-Christine Rufener" w:date="2024-07-09T17:46:00Z">
            <w:r>
              <w:rPr>
                <w:rFonts w:ascii="Arial" w:eastAsia="Arial" w:hAnsi="Arial" w:cs="Arial"/>
              </w:rPr>
              <w:delText>uter</w:delText>
            </w:r>
          </w:del>
        </w:sdtContent>
      </w:sdt>
      <w:r>
        <w:rPr>
          <w:rFonts w:ascii="Arial" w:eastAsia="Arial" w:hAnsi="Arial" w:cs="Arial"/>
        </w:rPr>
        <w:t xml:space="preserve"> </w:t>
      </w:r>
      <w:sdt>
        <w:sdtPr>
          <w:tag w:val="goog_rdk_958"/>
          <w:id w:val="-454184201"/>
        </w:sdtPr>
        <w:sdtContent>
          <w:ins w:id="1161" w:author="Marie-Christine Rufener" w:date="2024-07-09T17:46:00Z">
            <w:r>
              <w:rPr>
                <w:rFonts w:ascii="Arial" w:eastAsia="Arial" w:hAnsi="Arial" w:cs="Arial"/>
              </w:rPr>
              <w:t>V</w:t>
            </w:r>
          </w:ins>
        </w:sdtContent>
      </w:sdt>
      <w:sdt>
        <w:sdtPr>
          <w:tag w:val="goog_rdk_959"/>
          <w:id w:val="51664398"/>
        </w:sdtPr>
        <w:sdtContent>
          <w:del w:id="1162" w:author="Marie-Christine Rufener" w:date="2024-07-09T17:46:00Z">
            <w:r>
              <w:rPr>
                <w:rFonts w:ascii="Arial" w:eastAsia="Arial" w:hAnsi="Arial" w:cs="Arial"/>
              </w:rPr>
              <w:delText>v</w:delText>
            </w:r>
          </w:del>
        </w:sdtContent>
      </w:sdt>
      <w:r>
        <w:rPr>
          <w:rFonts w:ascii="Arial" w:eastAsia="Arial" w:hAnsi="Arial" w:cs="Arial"/>
        </w:rPr>
        <w:t>ision,</w:t>
      </w:r>
      <w:sdt>
        <w:sdtPr>
          <w:tag w:val="goog_rdk_960"/>
          <w:id w:val="-1248415128"/>
        </w:sdtPr>
        <w:sdtContent>
          <w:del w:id="1163" w:author="Marie-Christine Rufener" w:date="2024-07-09T17:46:00Z">
            <w:r>
              <w:rPr>
                <w:rFonts w:ascii="Arial" w:eastAsia="Arial" w:hAnsi="Arial" w:cs="Arial"/>
              </w:rPr>
              <w:delText xml:space="preserve"> pp</w:delText>
            </w:r>
          </w:del>
        </w:sdtContent>
      </w:sdt>
      <w:r>
        <w:rPr>
          <w:rFonts w:ascii="Arial" w:eastAsia="Arial" w:hAnsi="Arial" w:cs="Arial"/>
        </w:rPr>
        <w:t xml:space="preserve"> 1440–1448</w:t>
      </w:r>
      <w:sdt>
        <w:sdtPr>
          <w:tag w:val="goog_rdk_961"/>
          <w:id w:val="-1573269455"/>
        </w:sdtPr>
        <w:sdtContent>
          <w:ins w:id="1164" w:author="Marie-Christine Rufener" w:date="2024-07-09T17:46:00Z">
            <w:r>
              <w:rPr>
                <w:rFonts w:ascii="Arial" w:eastAsia="Arial" w:hAnsi="Arial" w:cs="Arial"/>
              </w:rPr>
              <w:t xml:space="preserve">; </w:t>
            </w:r>
            <w:r>
              <w:fldChar w:fldCharType="begin"/>
            </w:r>
            <w:r>
              <w:instrText>HYPERLINK "https://doi.org/doi:10.1109/ICCV.2015.169"</w:instrText>
            </w:r>
            <w:r>
              <w:fldChar w:fldCharType="separate"/>
            </w:r>
            <w:r>
              <w:rPr>
                <w:rFonts w:ascii="Arial" w:eastAsia="Arial" w:hAnsi="Arial" w:cs="Arial"/>
              </w:rPr>
              <w:t>https://doi.org/doi:10.1109/ICCV.2015.169</w:t>
            </w:r>
            <w:r>
              <w:fldChar w:fldCharType="end"/>
            </w:r>
            <w:r>
              <w:rPr>
                <w:rFonts w:ascii="Arial" w:eastAsia="Arial" w:hAnsi="Arial" w:cs="Arial"/>
              </w:rPr>
              <w:t xml:space="preserve"> (2015). </w:t>
            </w:r>
          </w:ins>
        </w:sdtContent>
      </w:sdt>
    </w:p>
    <w:p w14:paraId="0EE3D6A9" w14:textId="77777777" w:rsidR="00073438" w:rsidRDefault="00000000">
      <w:pPr>
        <w:widowControl w:val="0"/>
        <w:spacing w:before="280" w:after="280" w:line="240" w:lineRule="auto"/>
        <w:ind w:left="284" w:hanging="284"/>
        <w:rPr>
          <w:rFonts w:ascii="Arial" w:eastAsia="Arial" w:hAnsi="Arial" w:cs="Arial"/>
        </w:rPr>
      </w:pPr>
      <w:bookmarkStart w:id="1165" w:name="_heading=h.1ci93xb" w:colFirst="0" w:colLast="0"/>
      <w:bookmarkEnd w:id="1165"/>
      <w:r>
        <w:rPr>
          <w:rFonts w:ascii="Arial" w:eastAsia="Arial" w:hAnsi="Arial" w:cs="Arial"/>
        </w:rPr>
        <w:t>Hastie</w:t>
      </w:r>
      <w:sdt>
        <w:sdtPr>
          <w:tag w:val="goog_rdk_962"/>
          <w:id w:val="1499919524"/>
        </w:sdtPr>
        <w:sdtContent>
          <w:ins w:id="1166" w:author="Marie-Christine Rufener" w:date="2024-07-09T17:47:00Z">
            <w:r>
              <w:rPr>
                <w:rFonts w:ascii="Arial" w:eastAsia="Arial" w:hAnsi="Arial" w:cs="Arial"/>
              </w:rPr>
              <w:t>,</w:t>
            </w:r>
          </w:ins>
        </w:sdtContent>
      </w:sdt>
      <w:r>
        <w:rPr>
          <w:rFonts w:ascii="Arial" w:eastAsia="Arial" w:hAnsi="Arial" w:cs="Arial"/>
        </w:rPr>
        <w:t xml:space="preserve"> T</w:t>
      </w:r>
      <w:sdt>
        <w:sdtPr>
          <w:tag w:val="goog_rdk_963"/>
          <w:id w:val="-1727980146"/>
        </w:sdtPr>
        <w:sdtContent>
          <w:ins w:id="1167" w:author="Marie-Christine Rufener" w:date="2024-07-09T17:47:00Z">
            <w:r>
              <w:rPr>
                <w:rFonts w:ascii="Arial" w:eastAsia="Arial" w:hAnsi="Arial" w:cs="Arial"/>
              </w:rPr>
              <w:t>.</w:t>
            </w:r>
          </w:ins>
        </w:sdtContent>
      </w:sdt>
      <w:sdt>
        <w:sdtPr>
          <w:tag w:val="goog_rdk_964"/>
          <w:id w:val="581108588"/>
        </w:sdtPr>
        <w:sdtContent>
          <w:del w:id="1168" w:author="Marie-Christine Rufener" w:date="2024-07-09T17:47:00Z">
            <w:r>
              <w:rPr>
                <w:rFonts w:ascii="Arial" w:eastAsia="Arial" w:hAnsi="Arial" w:cs="Arial"/>
              </w:rPr>
              <w:delText>,</w:delText>
            </w:r>
          </w:del>
        </w:sdtContent>
      </w:sdt>
      <w:sdt>
        <w:sdtPr>
          <w:tag w:val="goog_rdk_965"/>
          <w:id w:val="-2077345121"/>
        </w:sdtPr>
        <w:sdtContent>
          <w:ins w:id="1169" w:author="Marie-Christine Rufener" w:date="2024-07-09T17:47:00Z">
            <w:r>
              <w:rPr>
                <w:rFonts w:ascii="Arial" w:eastAsia="Arial" w:hAnsi="Arial" w:cs="Arial"/>
              </w:rPr>
              <w:t xml:space="preserve"> &amp;</w:t>
            </w:r>
          </w:ins>
        </w:sdtContent>
      </w:sdt>
      <w:r>
        <w:rPr>
          <w:rFonts w:ascii="Arial" w:eastAsia="Arial" w:hAnsi="Arial" w:cs="Arial"/>
        </w:rPr>
        <w:t xml:space="preserve"> Tibshirani</w:t>
      </w:r>
      <w:sdt>
        <w:sdtPr>
          <w:tag w:val="goog_rdk_966"/>
          <w:id w:val="921917257"/>
        </w:sdtPr>
        <w:sdtContent>
          <w:ins w:id="1170" w:author="Marie-Christine Rufener" w:date="2024-07-09T17:47:00Z">
            <w:r>
              <w:rPr>
                <w:rFonts w:ascii="Arial" w:eastAsia="Arial" w:hAnsi="Arial" w:cs="Arial"/>
              </w:rPr>
              <w:t>,</w:t>
            </w:r>
          </w:ins>
        </w:sdtContent>
      </w:sdt>
      <w:r>
        <w:rPr>
          <w:rFonts w:ascii="Arial" w:eastAsia="Arial" w:hAnsi="Arial" w:cs="Arial"/>
        </w:rPr>
        <w:t xml:space="preserve"> R</w:t>
      </w:r>
      <w:sdt>
        <w:sdtPr>
          <w:tag w:val="goog_rdk_967"/>
          <w:id w:val="-368530265"/>
        </w:sdtPr>
        <w:sdtContent>
          <w:ins w:id="1171" w:author="Marie-Christine Rufener" w:date="2024-07-09T17:47:00Z">
            <w:r>
              <w:rPr>
                <w:rFonts w:ascii="Arial" w:eastAsia="Arial" w:hAnsi="Arial" w:cs="Arial"/>
              </w:rPr>
              <w:t>.</w:t>
            </w:r>
          </w:ins>
        </w:sdtContent>
      </w:sdt>
      <w:sdt>
        <w:sdtPr>
          <w:tag w:val="goog_rdk_968"/>
          <w:id w:val="-325824133"/>
        </w:sdtPr>
        <w:sdtContent>
          <w:del w:id="1172" w:author="Marie-Christine Rufener" w:date="2024-07-09T17:47:00Z">
            <w:r>
              <w:rPr>
                <w:rFonts w:ascii="Arial" w:eastAsia="Arial" w:hAnsi="Arial" w:cs="Arial"/>
              </w:rPr>
              <w:delText xml:space="preserve"> (1990)</w:delText>
            </w:r>
          </w:del>
        </w:sdtContent>
      </w:sdt>
      <w:r>
        <w:rPr>
          <w:rFonts w:ascii="Arial" w:eastAsia="Arial" w:hAnsi="Arial" w:cs="Arial"/>
        </w:rPr>
        <w:t xml:space="preserve"> Generalized Additive Models. Chapman and Hall/CRC, </w:t>
      </w:r>
      <w:sdt>
        <w:sdtPr>
          <w:tag w:val="goog_rdk_969"/>
          <w:id w:val="1017661755"/>
        </w:sdtPr>
        <w:sdtContent>
          <w:ins w:id="1173" w:author="Marie-Christine Rufener" w:date="2024-07-09T17:48:00Z">
            <w:r>
              <w:rPr>
                <w:rFonts w:ascii="Arial" w:eastAsia="Arial" w:hAnsi="Arial" w:cs="Arial"/>
              </w:rPr>
              <w:t>352 pp (1990).</w:t>
            </w:r>
          </w:ins>
        </w:sdtContent>
      </w:sdt>
      <w:sdt>
        <w:sdtPr>
          <w:tag w:val="goog_rdk_970"/>
          <w:id w:val="-1351950967"/>
        </w:sdtPr>
        <w:sdtContent>
          <w:del w:id="1174" w:author="Marie-Christine Rufener" w:date="2024-07-09T17:48:00Z">
            <w:r>
              <w:rPr>
                <w:rFonts w:ascii="Arial" w:eastAsia="Arial" w:hAnsi="Arial" w:cs="Arial"/>
              </w:rPr>
              <w:delText>Boca Raton, New York</w:delText>
            </w:r>
          </w:del>
        </w:sdtContent>
      </w:sdt>
      <w:sdt>
        <w:sdtPr>
          <w:tag w:val="goog_rdk_971"/>
          <w:id w:val="-1510974482"/>
        </w:sdtPr>
        <w:sdtContent>
          <w:customXmlInsRangeStart w:id="1175" w:author="Marie-Christine Rufener" w:date="2024-07-09T17:48:00Z"/>
          <w:sdt>
            <w:sdtPr>
              <w:tag w:val="goog_rdk_972"/>
              <w:id w:val="1206829740"/>
            </w:sdtPr>
            <w:sdtContent>
              <w:customXmlInsRangeEnd w:id="1175"/>
              <w:ins w:id="1176" w:author="Marie-Christine Rufener" w:date="2024-07-09T17:48:00Z">
                <w:del w:id="1177" w:author="Marie-Christine Rufener" w:date="2024-07-09T17:48:00Z">
                  <w:r>
                    <w:rPr>
                      <w:rFonts w:ascii="Arial" w:eastAsia="Arial" w:hAnsi="Arial" w:cs="Arial"/>
                    </w:rPr>
                    <w:delText>.</w:delText>
                  </w:r>
                </w:del>
              </w:ins>
              <w:customXmlInsRangeStart w:id="1178" w:author="Marie-Christine Rufener" w:date="2024-07-09T17:48:00Z"/>
            </w:sdtContent>
          </w:sdt>
          <w:customXmlInsRangeEnd w:id="1178"/>
          <w:ins w:id="1179" w:author="Marie-Christine Rufener" w:date="2024-07-09T17:48:00Z">
            <w:r>
              <w:rPr>
                <w:rFonts w:ascii="Arial" w:eastAsia="Arial" w:hAnsi="Arial" w:cs="Arial"/>
              </w:rPr>
              <w:t xml:space="preserve"> </w:t>
            </w:r>
          </w:ins>
        </w:sdtContent>
      </w:sdt>
    </w:p>
    <w:p w14:paraId="55AEC013" w14:textId="77777777" w:rsidR="00073438" w:rsidRDefault="00000000">
      <w:pPr>
        <w:widowControl w:val="0"/>
        <w:spacing w:before="280" w:after="280" w:line="240" w:lineRule="auto"/>
        <w:ind w:left="284" w:hanging="284"/>
        <w:rPr>
          <w:rFonts w:ascii="Arial" w:eastAsia="Arial" w:hAnsi="Arial" w:cs="Arial"/>
        </w:rPr>
      </w:pPr>
      <w:r>
        <w:rPr>
          <w:rFonts w:ascii="Arial" w:eastAsia="Arial" w:hAnsi="Arial" w:cs="Arial"/>
        </w:rPr>
        <w:t>HRW</w:t>
      </w:r>
      <w:sdt>
        <w:sdtPr>
          <w:tag w:val="goog_rdk_973"/>
          <w:id w:val="166525136"/>
        </w:sdtPr>
        <w:sdtContent>
          <w:ins w:id="1180" w:author="Marie-Christine Rufener" w:date="2024-07-09T17:52:00Z">
            <w:r>
              <w:rPr>
                <w:rFonts w:ascii="Arial" w:eastAsia="Arial" w:hAnsi="Arial" w:cs="Arial"/>
              </w:rPr>
              <w:t>.</w:t>
            </w:r>
          </w:ins>
        </w:sdtContent>
      </w:sdt>
      <w:sdt>
        <w:sdtPr>
          <w:tag w:val="goog_rdk_974"/>
          <w:id w:val="-1596938562"/>
        </w:sdtPr>
        <w:sdtContent>
          <w:del w:id="1181" w:author="Marie-Christine Rufener" w:date="2024-07-09T17:52:00Z">
            <w:r>
              <w:rPr>
                <w:rFonts w:ascii="Arial" w:eastAsia="Arial" w:hAnsi="Arial" w:cs="Arial"/>
              </w:rPr>
              <w:delText xml:space="preserve"> (2022)</w:delText>
            </w:r>
          </w:del>
        </w:sdtContent>
      </w:sdt>
      <w:r>
        <w:rPr>
          <w:rFonts w:ascii="Arial" w:eastAsia="Arial" w:hAnsi="Arial" w:cs="Arial"/>
        </w:rPr>
        <w:t xml:space="preserve"> Fleeing war in Ukraine: people waiting to cross border need humanitarian assistance. </w:t>
      </w:r>
      <w:sdt>
        <w:sdtPr>
          <w:tag w:val="goog_rdk_975"/>
          <w:id w:val="841437908"/>
        </w:sdtPr>
        <w:sdtContent>
          <w:ins w:id="1182" w:author="Marie-Christine Rufener" w:date="2024-07-09T17:51:00Z">
            <w:r>
              <w:rPr>
                <w:rFonts w:ascii="Arial" w:eastAsia="Arial" w:hAnsi="Arial" w:cs="Arial"/>
              </w:rPr>
              <w:t xml:space="preserve">HRW Blog Network </w:t>
            </w:r>
            <w:r>
              <w:fldChar w:fldCharType="begin"/>
            </w:r>
            <w:r>
              <w:instrText>HYPERLINK "https://www.hrw.org/news/2022/02/28/fleeing-war-ukraine"</w:instrText>
            </w:r>
            <w:r>
              <w:fldChar w:fldCharType="separate"/>
            </w:r>
            <w:r>
              <w:rPr>
                <w:rFonts w:ascii="Arial" w:eastAsia="Arial" w:hAnsi="Arial" w:cs="Arial"/>
              </w:rPr>
              <w:t>https://www.hrw.org/news/2022/02/28/fleeing-war-ukraine</w:t>
            </w:r>
            <w:r>
              <w:fldChar w:fldCharType="end"/>
            </w:r>
            <w:r>
              <w:rPr>
                <w:rFonts w:ascii="Arial" w:eastAsia="Arial" w:hAnsi="Arial" w:cs="Arial"/>
              </w:rPr>
              <w:t xml:space="preserve"> (2022).</w:t>
            </w:r>
          </w:ins>
        </w:sdtContent>
      </w:sdt>
      <w:sdt>
        <w:sdtPr>
          <w:tag w:val="goog_rdk_976"/>
          <w:id w:val="-412320751"/>
        </w:sdtPr>
        <w:sdtContent>
          <w:del w:id="1183" w:author="Marie-Christine Rufener" w:date="2024-07-09T17:51:00Z">
            <w:r>
              <w:rPr>
                <w:rFonts w:ascii="Arial" w:eastAsia="Arial" w:hAnsi="Arial" w:cs="Arial"/>
              </w:rPr>
              <w:delText xml:space="preserve">Accessed via </w:delText>
            </w:r>
            <w:r>
              <w:fldChar w:fldCharType="begin"/>
            </w:r>
            <w:r>
              <w:delInstrText>HYPERLINK "https://www.hrw.org/news/2022/02/28/"</w:delInstrText>
            </w:r>
            <w:r>
              <w:fldChar w:fldCharType="separate"/>
            </w:r>
            <w:r>
              <w:rPr>
                <w:rFonts w:ascii="Arial" w:eastAsia="Arial" w:hAnsi="Arial" w:cs="Arial"/>
                <w:color w:val="467886"/>
                <w:u w:val="single"/>
              </w:rPr>
              <w:delText>https://www.hrw.org/news/2022/02/28</w:delText>
            </w:r>
            <w:r>
              <w:fldChar w:fldCharType="end"/>
            </w:r>
          </w:del>
        </w:sdtContent>
      </w:sdt>
      <w:sdt>
        <w:sdtPr>
          <w:tag w:val="goog_rdk_977"/>
          <w:id w:val="-770701716"/>
        </w:sdtPr>
        <w:sdtContent>
          <w:customXmlInsRangeStart w:id="1184" w:author="Marie-Christine Rufener" w:date="2024-07-09T17:51:00Z"/>
          <w:sdt>
            <w:sdtPr>
              <w:tag w:val="goog_rdk_978"/>
              <w:id w:val="13585407"/>
            </w:sdtPr>
            <w:sdtContent>
              <w:customXmlInsRangeEnd w:id="1184"/>
              <w:ins w:id="1185" w:author="Marie-Christine Rufener" w:date="2024-07-09T17:51:00Z">
                <w:del w:id="1186" w:author="Marie-Christine Rufener" w:date="2024-07-09T17:51:00Z">
                  <w:r>
                    <w:fldChar w:fldCharType="begin"/>
                  </w:r>
                  <w:r>
                    <w:delInstrText>HYPERLINK "https://www.hrw.org/news/2022/02/28/"</w:delInstrText>
                  </w:r>
                  <w:r>
                    <w:fldChar w:fldCharType="separate"/>
                  </w:r>
                  <w:r>
                    <w:rPr>
                      <w:rFonts w:ascii="Arial" w:eastAsia="Arial" w:hAnsi="Arial" w:cs="Arial"/>
                      <w:color w:val="467886"/>
                      <w:u w:val="single"/>
                    </w:rPr>
                    <w:delText>/</w:delText>
                  </w:r>
                  <w:r>
                    <w:fldChar w:fldCharType="end"/>
                  </w:r>
                </w:del>
              </w:ins>
              <w:customXmlInsRangeStart w:id="1187" w:author="Marie-Christine Rufener" w:date="2024-07-09T17:51:00Z"/>
            </w:sdtContent>
          </w:sdt>
          <w:customXmlInsRangeEnd w:id="1187"/>
        </w:sdtContent>
      </w:sdt>
      <w:sdt>
        <w:sdtPr>
          <w:tag w:val="goog_rdk_979"/>
          <w:id w:val="-1414084819"/>
        </w:sdtPr>
        <w:sdtContent>
          <w:del w:id="1188" w:author="Marie-Christine Rufener" w:date="2024-07-09T17:51:00Z">
            <w:r>
              <w:fldChar w:fldCharType="begin"/>
            </w:r>
            <w:r>
              <w:delInstrText>HYPERLINK "https://www.hrw.org/news/2022/02/28/"</w:delInstrText>
            </w:r>
            <w:r>
              <w:fldChar w:fldCharType="separate"/>
            </w:r>
            <w:r>
              <w:rPr>
                <w:rFonts w:ascii="Arial" w:eastAsia="Arial" w:hAnsi="Arial" w:cs="Arial"/>
                <w:color w:val="467886"/>
                <w:u w:val="single"/>
              </w:rPr>
              <w:delText>/</w:delText>
            </w:r>
            <w:r>
              <w:fldChar w:fldCharType="end"/>
            </w:r>
            <w:r>
              <w:fldChar w:fldCharType="begin"/>
            </w:r>
            <w:r>
              <w:delInstrText>HYPERLINK "https://www.hrw.org/news/2022/02/28/fleeing-war-ukraine"</w:delInstrText>
            </w:r>
            <w:r>
              <w:fldChar w:fldCharType="separate"/>
            </w:r>
            <w:r>
              <w:rPr>
                <w:rFonts w:ascii="Arial" w:eastAsia="Arial" w:hAnsi="Arial" w:cs="Arial"/>
                <w:color w:val="0000FF"/>
              </w:rPr>
              <w:delText>fleeing-war-ukraine</w:delText>
            </w:r>
            <w:r>
              <w:fldChar w:fldCharType="end"/>
            </w:r>
          </w:del>
        </w:sdtContent>
      </w:sdt>
      <w:sdt>
        <w:sdtPr>
          <w:tag w:val="goog_rdk_980"/>
          <w:id w:val="498006831"/>
        </w:sdtPr>
        <w:sdtContent>
          <w:customXmlInsRangeStart w:id="1189" w:author="Marie-Christine Rufener" w:date="2024-07-09T17:51:00Z"/>
          <w:sdt>
            <w:sdtPr>
              <w:tag w:val="goog_rdk_981"/>
              <w:id w:val="1732038263"/>
            </w:sdtPr>
            <w:sdtContent>
              <w:customXmlInsRangeEnd w:id="1189"/>
              <w:ins w:id="1190" w:author="Marie-Christine Rufener" w:date="2024-07-09T17:51:00Z">
                <w:del w:id="1191" w:author="Marie-Christine Rufener" w:date="2024-07-09T17:51:00Z">
                  <w:r>
                    <w:rPr>
                      <w:rFonts w:ascii="Arial" w:eastAsia="Arial" w:hAnsi="Arial" w:cs="Arial"/>
                      <w:color w:val="0000FF"/>
                    </w:rPr>
                    <w:delText xml:space="preserve"> </w:delText>
                  </w:r>
                </w:del>
              </w:ins>
              <w:customXmlInsRangeStart w:id="1192" w:author="Marie-Christine Rufener" w:date="2024-07-09T17:51:00Z"/>
            </w:sdtContent>
          </w:sdt>
          <w:customXmlInsRangeEnd w:id="1192"/>
        </w:sdtContent>
      </w:sdt>
    </w:p>
    <w:p w14:paraId="2C0B78F6" w14:textId="77777777" w:rsidR="00073438" w:rsidRDefault="00000000">
      <w:pPr>
        <w:widowControl w:val="0"/>
        <w:tabs>
          <w:tab w:val="left" w:pos="1850"/>
        </w:tabs>
        <w:spacing w:before="280" w:after="280" w:line="240" w:lineRule="auto"/>
        <w:ind w:left="284" w:hanging="284"/>
        <w:rPr>
          <w:rFonts w:ascii="Arial" w:eastAsia="Arial" w:hAnsi="Arial" w:cs="Arial"/>
        </w:rPr>
      </w:pPr>
      <w:bookmarkStart w:id="1193" w:name="_heading=h.3whwml4" w:colFirst="0" w:colLast="0"/>
      <w:bookmarkEnd w:id="1193"/>
      <w:r>
        <w:rPr>
          <w:rFonts w:ascii="Arial" w:eastAsia="Arial" w:hAnsi="Arial" w:cs="Arial"/>
        </w:rPr>
        <w:lastRenderedPageBreak/>
        <w:t>IDMC</w:t>
      </w:r>
      <w:sdt>
        <w:sdtPr>
          <w:tag w:val="goog_rdk_982"/>
          <w:id w:val="-1296358136"/>
        </w:sdtPr>
        <w:sdtContent>
          <w:ins w:id="1194" w:author="Marie-Christine Rufener" w:date="2024-07-09T17:52:00Z">
            <w:r>
              <w:rPr>
                <w:rFonts w:ascii="Arial" w:eastAsia="Arial" w:hAnsi="Arial" w:cs="Arial"/>
              </w:rPr>
              <w:t>.</w:t>
            </w:r>
          </w:ins>
        </w:sdtContent>
      </w:sdt>
      <w:sdt>
        <w:sdtPr>
          <w:tag w:val="goog_rdk_983"/>
          <w:id w:val="-229856688"/>
        </w:sdtPr>
        <w:sdtContent>
          <w:del w:id="1195" w:author="Marie-Christine Rufener" w:date="2024-07-09T17:52:00Z">
            <w:r>
              <w:rPr>
                <w:rFonts w:ascii="Arial" w:eastAsia="Arial" w:hAnsi="Arial" w:cs="Arial"/>
              </w:rPr>
              <w:delText xml:space="preserve"> (2022)</w:delText>
            </w:r>
          </w:del>
        </w:sdtContent>
      </w:sdt>
      <w:r>
        <w:rPr>
          <w:rFonts w:ascii="Arial" w:eastAsia="Arial" w:hAnsi="Arial" w:cs="Arial"/>
        </w:rPr>
        <w:t xml:space="preserve"> IDMC’s 2023 global report on internal displacement. </w:t>
      </w:r>
      <w:sdt>
        <w:sdtPr>
          <w:tag w:val="goog_rdk_984"/>
          <w:id w:val="783549995"/>
        </w:sdtPr>
        <w:sdtContent>
          <w:ins w:id="1196" w:author="Marie-Christine Rufener" w:date="2024-07-09T17:53:00Z">
            <w:r>
              <w:rPr>
                <w:rFonts w:ascii="Arial" w:eastAsia="Arial" w:hAnsi="Arial" w:cs="Arial"/>
              </w:rPr>
              <w:t xml:space="preserve">iDMC Blog Network </w:t>
            </w:r>
            <w:r>
              <w:fldChar w:fldCharType="begin"/>
            </w:r>
            <w:r>
              <w:instrText>HYPERLINK "https://www.internal-displacement.org/publications/2023-global-report-on-internal-displacement-grid/"</w:instrText>
            </w:r>
            <w:r>
              <w:fldChar w:fldCharType="separate"/>
            </w:r>
            <w:r>
              <w:rPr>
                <w:rFonts w:ascii="Arial" w:eastAsia="Arial" w:hAnsi="Arial" w:cs="Arial"/>
              </w:rPr>
              <w:t>https://www.internal-displacement.org/publications/2023-global-report-on-internal-displacement-grid/</w:t>
            </w:r>
            <w:r>
              <w:fldChar w:fldCharType="end"/>
            </w:r>
            <w:r>
              <w:rPr>
                <w:rFonts w:ascii="Arial" w:eastAsia="Arial" w:hAnsi="Arial" w:cs="Arial"/>
              </w:rPr>
              <w:t xml:space="preserve"> (2023)</w:t>
            </w:r>
          </w:ins>
        </w:sdtContent>
      </w:sdt>
      <w:sdt>
        <w:sdtPr>
          <w:tag w:val="goog_rdk_985"/>
          <w:id w:val="-487555545"/>
        </w:sdtPr>
        <w:sdtContent>
          <w:del w:id="1197" w:author="Marie-Christine Rufener" w:date="2024-07-09T17:53:00Z">
            <w:r>
              <w:rPr>
                <w:rFonts w:ascii="Arial" w:eastAsia="Arial" w:hAnsi="Arial" w:cs="Arial"/>
              </w:rPr>
              <w:delText xml:space="preserve">Accessed via </w:delText>
            </w:r>
            <w:r>
              <w:fldChar w:fldCharType="begin"/>
            </w:r>
            <w:r>
              <w:delInstrText>HYPERLINK "https://www.internal-displacement.org/sites/default/files/2023-05/"</w:delInstrText>
            </w:r>
            <w:r>
              <w:fldChar w:fldCharType="separate"/>
            </w:r>
            <w:r>
              <w:rPr>
                <w:rFonts w:ascii="Arial" w:eastAsia="Arial" w:hAnsi="Arial" w:cs="Arial"/>
                <w:color w:val="467886"/>
                <w:u w:val="single"/>
              </w:rPr>
              <w:delText>https://www.internal-displacement.org/sites/default/files/2023-05/</w:delText>
            </w:r>
            <w:r>
              <w:fldChar w:fldCharType="end"/>
            </w:r>
            <w:r>
              <w:rPr>
                <w:rFonts w:ascii="Arial" w:eastAsia="Arial" w:hAnsi="Arial" w:cs="Arial"/>
                <w:color w:val="0000FF"/>
              </w:rPr>
              <w:delText xml:space="preserve"> </w:delText>
            </w:r>
            <w:r>
              <w:fldChar w:fldCharType="begin"/>
            </w:r>
            <w:r>
              <w:delInstrText>HYPERLINK "https://www.internal-displacement.org/sites/default/files/2023-05/IDMC_GRID_2023_Global_Report_on_Internal_Displacement_HQ.pdf"</w:delInstrText>
            </w:r>
            <w:r>
              <w:fldChar w:fldCharType="separate"/>
            </w:r>
            <w:r>
              <w:rPr>
                <w:rFonts w:ascii="Arial" w:eastAsia="Arial" w:hAnsi="Arial" w:cs="Arial"/>
                <w:color w:val="0000FF"/>
              </w:rPr>
              <w:delText>IDMC GRID 2023 Global Report on Internal Displacement HQ.pdf</w:delText>
            </w:r>
            <w:r>
              <w:fldChar w:fldCharType="end"/>
            </w:r>
          </w:del>
        </w:sdtContent>
      </w:sdt>
      <w:r>
        <w:rPr>
          <w:noProof/>
        </w:rPr>
        <mc:AlternateContent>
          <mc:Choice Requires="wps">
            <w:drawing>
              <wp:anchor distT="0" distB="0" distL="0" distR="0" simplePos="0" relativeHeight="251661312" behindDoc="1" locked="0" layoutInCell="1" hidden="0" allowOverlap="1" wp14:anchorId="42E45B68" wp14:editId="4D936A50">
                <wp:simplePos x="0" y="0"/>
                <wp:positionH relativeFrom="column">
                  <wp:posOffset>838200</wp:posOffset>
                </wp:positionH>
                <wp:positionV relativeFrom="paragraph">
                  <wp:posOffset>533400</wp:posOffset>
                </wp:positionV>
                <wp:extent cx="1270" cy="12700"/>
                <wp:effectExtent l="0" t="0" r="0" b="0"/>
                <wp:wrapNone/>
                <wp:docPr id="223" name="Freeform 223"/>
                <wp:cNvGraphicFramePr/>
                <a:graphic xmlns:a="http://schemas.openxmlformats.org/drawingml/2006/main">
                  <a:graphicData uri="http://schemas.microsoft.com/office/word/2010/wordprocessingShape">
                    <wps:wsp>
                      <wps:cNvSpPr/>
                      <wps:spPr>
                        <a:xfrm>
                          <a:off x="5326950" y="3779365"/>
                          <a:ext cx="38100" cy="1270"/>
                        </a:xfrm>
                        <a:custGeom>
                          <a:avLst/>
                          <a:gdLst/>
                          <a:ahLst/>
                          <a:cxnLst/>
                          <a:rect l="l" t="t" r="r" b="b"/>
                          <a:pathLst>
                            <a:path w="38100" h="120000" extrusionOk="0">
                              <a:moveTo>
                                <a:pt x="0" y="0"/>
                              </a:moveTo>
                              <a:lnTo>
                                <a:pt x="37960" y="0"/>
                              </a:lnTo>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column">
                  <wp:posOffset>838200</wp:posOffset>
                </wp:positionH>
                <wp:positionV relativeFrom="paragraph">
                  <wp:posOffset>533400</wp:posOffset>
                </wp:positionV>
                <wp:extent cx="1270" cy="12700"/>
                <wp:effectExtent b="0" l="0" r="0" t="0"/>
                <wp:wrapNone/>
                <wp:docPr id="223" name="image8.png"/>
                <a:graphic>
                  <a:graphicData uri="http://schemas.openxmlformats.org/drawingml/2006/picture">
                    <pic:pic>
                      <pic:nvPicPr>
                        <pic:cNvPr id="0" name="image8.png"/>
                        <pic:cNvPicPr preferRelativeResize="0"/>
                      </pic:nvPicPr>
                      <pic:blipFill>
                        <a:blip r:embed="rId43"/>
                        <a:srcRect/>
                        <a:stretch>
                          <a:fillRect/>
                        </a:stretch>
                      </pic:blipFill>
                      <pic:spPr>
                        <a:xfrm>
                          <a:off x="0" y="0"/>
                          <a:ext cx="1270" cy="12700"/>
                        </a:xfrm>
                        <a:prstGeom prst="rect"/>
                        <a:ln/>
                      </pic:spPr>
                    </pic:pic>
                  </a:graphicData>
                </a:graphic>
              </wp:anchor>
            </w:drawing>
          </mc:Fallback>
        </mc:AlternateContent>
      </w:r>
      <w:r>
        <w:rPr>
          <w:noProof/>
        </w:rPr>
        <mc:AlternateContent>
          <mc:Choice Requires="wps">
            <w:drawing>
              <wp:anchor distT="0" distB="0" distL="0" distR="0" simplePos="0" relativeHeight="251662336" behindDoc="1" locked="0" layoutInCell="1" hidden="0" allowOverlap="1" wp14:anchorId="2B626E7C" wp14:editId="7A354257">
                <wp:simplePos x="0" y="0"/>
                <wp:positionH relativeFrom="column">
                  <wp:posOffset>1219200</wp:posOffset>
                </wp:positionH>
                <wp:positionV relativeFrom="paragraph">
                  <wp:posOffset>533400</wp:posOffset>
                </wp:positionV>
                <wp:extent cx="1270" cy="12700"/>
                <wp:effectExtent l="0" t="0" r="0" b="0"/>
                <wp:wrapNone/>
                <wp:docPr id="226" name="Freeform 226"/>
                <wp:cNvGraphicFramePr/>
                <a:graphic xmlns:a="http://schemas.openxmlformats.org/drawingml/2006/main">
                  <a:graphicData uri="http://schemas.microsoft.com/office/word/2010/wordprocessingShape">
                    <wps:wsp>
                      <wps:cNvSpPr/>
                      <wps:spPr>
                        <a:xfrm>
                          <a:off x="5326950" y="3779365"/>
                          <a:ext cx="38100" cy="1270"/>
                        </a:xfrm>
                        <a:custGeom>
                          <a:avLst/>
                          <a:gdLst/>
                          <a:ahLst/>
                          <a:cxnLst/>
                          <a:rect l="l" t="t" r="r" b="b"/>
                          <a:pathLst>
                            <a:path w="38100" h="120000" extrusionOk="0">
                              <a:moveTo>
                                <a:pt x="0" y="0"/>
                              </a:moveTo>
                              <a:lnTo>
                                <a:pt x="37960" y="0"/>
                              </a:lnTo>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column">
                  <wp:posOffset>1219200</wp:posOffset>
                </wp:positionH>
                <wp:positionV relativeFrom="paragraph">
                  <wp:posOffset>533400</wp:posOffset>
                </wp:positionV>
                <wp:extent cx="1270" cy="12700"/>
                <wp:effectExtent b="0" l="0" r="0" t="0"/>
                <wp:wrapNone/>
                <wp:docPr id="226" name="image11.png"/>
                <a:graphic>
                  <a:graphicData uri="http://schemas.openxmlformats.org/drawingml/2006/picture">
                    <pic:pic>
                      <pic:nvPicPr>
                        <pic:cNvPr id="0" name="image11.png"/>
                        <pic:cNvPicPr preferRelativeResize="0"/>
                      </pic:nvPicPr>
                      <pic:blipFill>
                        <a:blip r:embed="rId44"/>
                        <a:srcRect/>
                        <a:stretch>
                          <a:fillRect/>
                        </a:stretch>
                      </pic:blipFill>
                      <pic:spPr>
                        <a:xfrm>
                          <a:off x="0" y="0"/>
                          <a:ext cx="1270" cy="12700"/>
                        </a:xfrm>
                        <a:prstGeom prst="rect"/>
                        <a:ln/>
                      </pic:spPr>
                    </pic:pic>
                  </a:graphicData>
                </a:graphic>
              </wp:anchor>
            </w:drawing>
          </mc:Fallback>
        </mc:AlternateContent>
      </w:r>
      <w:r>
        <w:rPr>
          <w:noProof/>
        </w:rPr>
        <mc:AlternateContent>
          <mc:Choice Requires="wps">
            <w:drawing>
              <wp:anchor distT="0" distB="0" distL="0" distR="0" simplePos="0" relativeHeight="251663360" behindDoc="1" locked="0" layoutInCell="1" hidden="0" allowOverlap="1" wp14:anchorId="683F05C1" wp14:editId="54CCAA95">
                <wp:simplePos x="0" y="0"/>
                <wp:positionH relativeFrom="column">
                  <wp:posOffset>1511300</wp:posOffset>
                </wp:positionH>
                <wp:positionV relativeFrom="paragraph">
                  <wp:posOffset>533400</wp:posOffset>
                </wp:positionV>
                <wp:extent cx="1270" cy="12700"/>
                <wp:effectExtent l="0" t="0" r="0" b="0"/>
                <wp:wrapNone/>
                <wp:docPr id="229" name="Freeform 229"/>
                <wp:cNvGraphicFramePr/>
                <a:graphic xmlns:a="http://schemas.openxmlformats.org/drawingml/2006/main">
                  <a:graphicData uri="http://schemas.microsoft.com/office/word/2010/wordprocessingShape">
                    <wps:wsp>
                      <wps:cNvSpPr/>
                      <wps:spPr>
                        <a:xfrm>
                          <a:off x="5326950" y="3779365"/>
                          <a:ext cx="38100" cy="1270"/>
                        </a:xfrm>
                        <a:custGeom>
                          <a:avLst/>
                          <a:gdLst/>
                          <a:ahLst/>
                          <a:cxnLst/>
                          <a:rect l="l" t="t" r="r" b="b"/>
                          <a:pathLst>
                            <a:path w="38100" h="120000" extrusionOk="0">
                              <a:moveTo>
                                <a:pt x="0" y="0"/>
                              </a:moveTo>
                              <a:lnTo>
                                <a:pt x="37960" y="0"/>
                              </a:lnTo>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column">
                  <wp:posOffset>1511300</wp:posOffset>
                </wp:positionH>
                <wp:positionV relativeFrom="paragraph">
                  <wp:posOffset>533400</wp:posOffset>
                </wp:positionV>
                <wp:extent cx="1270" cy="12700"/>
                <wp:effectExtent b="0" l="0" r="0" t="0"/>
                <wp:wrapNone/>
                <wp:docPr id="229" name="image14.png"/>
                <a:graphic>
                  <a:graphicData uri="http://schemas.openxmlformats.org/drawingml/2006/picture">
                    <pic:pic>
                      <pic:nvPicPr>
                        <pic:cNvPr id="0" name="image14.png"/>
                        <pic:cNvPicPr preferRelativeResize="0"/>
                      </pic:nvPicPr>
                      <pic:blipFill>
                        <a:blip r:embed="rId45"/>
                        <a:srcRect/>
                        <a:stretch>
                          <a:fillRect/>
                        </a:stretch>
                      </pic:blipFill>
                      <pic:spPr>
                        <a:xfrm>
                          <a:off x="0" y="0"/>
                          <a:ext cx="1270" cy="12700"/>
                        </a:xfrm>
                        <a:prstGeom prst="rect"/>
                        <a:ln/>
                      </pic:spPr>
                    </pic:pic>
                  </a:graphicData>
                </a:graphic>
              </wp:anchor>
            </w:drawing>
          </mc:Fallback>
        </mc:AlternateContent>
      </w:r>
      <w:r>
        <w:rPr>
          <w:noProof/>
        </w:rPr>
        <mc:AlternateContent>
          <mc:Choice Requires="wps">
            <w:drawing>
              <wp:anchor distT="0" distB="0" distL="0" distR="0" simplePos="0" relativeHeight="251664384" behindDoc="1" locked="0" layoutInCell="1" hidden="0" allowOverlap="1" wp14:anchorId="4AB8FE6E" wp14:editId="360595CE">
                <wp:simplePos x="0" y="0"/>
                <wp:positionH relativeFrom="column">
                  <wp:posOffset>1930400</wp:posOffset>
                </wp:positionH>
                <wp:positionV relativeFrom="paragraph">
                  <wp:posOffset>533400</wp:posOffset>
                </wp:positionV>
                <wp:extent cx="1270" cy="12700"/>
                <wp:effectExtent l="0" t="0" r="0" b="0"/>
                <wp:wrapNone/>
                <wp:docPr id="219" name="Freeform 219"/>
                <wp:cNvGraphicFramePr/>
                <a:graphic xmlns:a="http://schemas.openxmlformats.org/drawingml/2006/main">
                  <a:graphicData uri="http://schemas.microsoft.com/office/word/2010/wordprocessingShape">
                    <wps:wsp>
                      <wps:cNvSpPr/>
                      <wps:spPr>
                        <a:xfrm>
                          <a:off x="5326950" y="3779365"/>
                          <a:ext cx="38100" cy="1270"/>
                        </a:xfrm>
                        <a:custGeom>
                          <a:avLst/>
                          <a:gdLst/>
                          <a:ahLst/>
                          <a:cxnLst/>
                          <a:rect l="l" t="t" r="r" b="b"/>
                          <a:pathLst>
                            <a:path w="38100" h="120000" extrusionOk="0">
                              <a:moveTo>
                                <a:pt x="0" y="0"/>
                              </a:moveTo>
                              <a:lnTo>
                                <a:pt x="37960" y="0"/>
                              </a:lnTo>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column">
                  <wp:posOffset>1930400</wp:posOffset>
                </wp:positionH>
                <wp:positionV relativeFrom="paragraph">
                  <wp:posOffset>533400</wp:posOffset>
                </wp:positionV>
                <wp:extent cx="1270" cy="12700"/>
                <wp:effectExtent b="0" l="0" r="0" t="0"/>
                <wp:wrapNone/>
                <wp:docPr id="219" name="image4.png"/>
                <a:graphic>
                  <a:graphicData uri="http://schemas.openxmlformats.org/drawingml/2006/picture">
                    <pic:pic>
                      <pic:nvPicPr>
                        <pic:cNvPr id="0" name="image4.png"/>
                        <pic:cNvPicPr preferRelativeResize="0"/>
                      </pic:nvPicPr>
                      <pic:blipFill>
                        <a:blip r:embed="rId46"/>
                        <a:srcRect/>
                        <a:stretch>
                          <a:fillRect/>
                        </a:stretch>
                      </pic:blipFill>
                      <pic:spPr>
                        <a:xfrm>
                          <a:off x="0" y="0"/>
                          <a:ext cx="1270" cy="12700"/>
                        </a:xfrm>
                        <a:prstGeom prst="rect"/>
                        <a:ln/>
                      </pic:spPr>
                    </pic:pic>
                  </a:graphicData>
                </a:graphic>
              </wp:anchor>
            </w:drawing>
          </mc:Fallback>
        </mc:AlternateContent>
      </w:r>
      <w:r>
        <w:rPr>
          <w:noProof/>
        </w:rPr>
        <mc:AlternateContent>
          <mc:Choice Requires="wps">
            <w:drawing>
              <wp:anchor distT="0" distB="0" distL="0" distR="0" simplePos="0" relativeHeight="251665408" behindDoc="1" locked="0" layoutInCell="1" hidden="0" allowOverlap="1" wp14:anchorId="0F50E37E" wp14:editId="2D342294">
                <wp:simplePos x="0" y="0"/>
                <wp:positionH relativeFrom="column">
                  <wp:posOffset>2349500</wp:posOffset>
                </wp:positionH>
                <wp:positionV relativeFrom="paragraph">
                  <wp:posOffset>533400</wp:posOffset>
                </wp:positionV>
                <wp:extent cx="1270" cy="12700"/>
                <wp:effectExtent l="0" t="0" r="0" b="0"/>
                <wp:wrapNone/>
                <wp:docPr id="230" name="Freeform 230"/>
                <wp:cNvGraphicFramePr/>
                <a:graphic xmlns:a="http://schemas.openxmlformats.org/drawingml/2006/main">
                  <a:graphicData uri="http://schemas.microsoft.com/office/word/2010/wordprocessingShape">
                    <wps:wsp>
                      <wps:cNvSpPr/>
                      <wps:spPr>
                        <a:xfrm>
                          <a:off x="5326950" y="3779365"/>
                          <a:ext cx="38100" cy="1270"/>
                        </a:xfrm>
                        <a:custGeom>
                          <a:avLst/>
                          <a:gdLst/>
                          <a:ahLst/>
                          <a:cxnLst/>
                          <a:rect l="l" t="t" r="r" b="b"/>
                          <a:pathLst>
                            <a:path w="38100" h="120000" extrusionOk="0">
                              <a:moveTo>
                                <a:pt x="0" y="0"/>
                              </a:moveTo>
                              <a:lnTo>
                                <a:pt x="37960" y="0"/>
                              </a:lnTo>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column">
                  <wp:posOffset>2349500</wp:posOffset>
                </wp:positionH>
                <wp:positionV relativeFrom="paragraph">
                  <wp:posOffset>533400</wp:posOffset>
                </wp:positionV>
                <wp:extent cx="1270" cy="12700"/>
                <wp:effectExtent b="0" l="0" r="0" t="0"/>
                <wp:wrapNone/>
                <wp:docPr id="230" name="image15.png"/>
                <a:graphic>
                  <a:graphicData uri="http://schemas.openxmlformats.org/drawingml/2006/picture">
                    <pic:pic>
                      <pic:nvPicPr>
                        <pic:cNvPr id="0" name="image15.png"/>
                        <pic:cNvPicPr preferRelativeResize="0"/>
                      </pic:nvPicPr>
                      <pic:blipFill>
                        <a:blip r:embed="rId47"/>
                        <a:srcRect/>
                        <a:stretch>
                          <a:fillRect/>
                        </a:stretch>
                      </pic:blipFill>
                      <pic:spPr>
                        <a:xfrm>
                          <a:off x="0" y="0"/>
                          <a:ext cx="1270" cy="12700"/>
                        </a:xfrm>
                        <a:prstGeom prst="rect"/>
                        <a:ln/>
                      </pic:spPr>
                    </pic:pic>
                  </a:graphicData>
                </a:graphic>
              </wp:anchor>
            </w:drawing>
          </mc:Fallback>
        </mc:AlternateContent>
      </w:r>
      <w:r>
        <w:rPr>
          <w:noProof/>
        </w:rPr>
        <mc:AlternateContent>
          <mc:Choice Requires="wps">
            <w:drawing>
              <wp:anchor distT="0" distB="0" distL="0" distR="0" simplePos="0" relativeHeight="251666432" behindDoc="1" locked="0" layoutInCell="1" hidden="0" allowOverlap="1" wp14:anchorId="441F5E62" wp14:editId="0274AE8C">
                <wp:simplePos x="0" y="0"/>
                <wp:positionH relativeFrom="column">
                  <wp:posOffset>2540000</wp:posOffset>
                </wp:positionH>
                <wp:positionV relativeFrom="paragraph">
                  <wp:posOffset>533400</wp:posOffset>
                </wp:positionV>
                <wp:extent cx="1270" cy="12700"/>
                <wp:effectExtent l="0" t="0" r="0" b="0"/>
                <wp:wrapNone/>
                <wp:docPr id="222" name="Freeform 222"/>
                <wp:cNvGraphicFramePr/>
                <a:graphic xmlns:a="http://schemas.openxmlformats.org/drawingml/2006/main">
                  <a:graphicData uri="http://schemas.microsoft.com/office/word/2010/wordprocessingShape">
                    <wps:wsp>
                      <wps:cNvSpPr/>
                      <wps:spPr>
                        <a:xfrm>
                          <a:off x="5326950" y="3779365"/>
                          <a:ext cx="38100" cy="1270"/>
                        </a:xfrm>
                        <a:custGeom>
                          <a:avLst/>
                          <a:gdLst/>
                          <a:ahLst/>
                          <a:cxnLst/>
                          <a:rect l="l" t="t" r="r" b="b"/>
                          <a:pathLst>
                            <a:path w="38100" h="120000" extrusionOk="0">
                              <a:moveTo>
                                <a:pt x="0" y="0"/>
                              </a:moveTo>
                              <a:lnTo>
                                <a:pt x="37960" y="0"/>
                              </a:lnTo>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column">
                  <wp:posOffset>2540000</wp:posOffset>
                </wp:positionH>
                <wp:positionV relativeFrom="paragraph">
                  <wp:posOffset>533400</wp:posOffset>
                </wp:positionV>
                <wp:extent cx="1270" cy="12700"/>
                <wp:effectExtent b="0" l="0" r="0" t="0"/>
                <wp:wrapNone/>
                <wp:docPr id="222" name="image7.png"/>
                <a:graphic>
                  <a:graphicData uri="http://schemas.openxmlformats.org/drawingml/2006/picture">
                    <pic:pic>
                      <pic:nvPicPr>
                        <pic:cNvPr id="0" name="image7.png"/>
                        <pic:cNvPicPr preferRelativeResize="0"/>
                      </pic:nvPicPr>
                      <pic:blipFill>
                        <a:blip r:embed="rId48"/>
                        <a:srcRect/>
                        <a:stretch>
                          <a:fillRect/>
                        </a:stretch>
                      </pic:blipFill>
                      <pic:spPr>
                        <a:xfrm>
                          <a:off x="0" y="0"/>
                          <a:ext cx="1270" cy="12700"/>
                        </a:xfrm>
                        <a:prstGeom prst="rect"/>
                        <a:ln/>
                      </pic:spPr>
                    </pic:pic>
                  </a:graphicData>
                </a:graphic>
              </wp:anchor>
            </w:drawing>
          </mc:Fallback>
        </mc:AlternateContent>
      </w:r>
      <w:r>
        <w:rPr>
          <w:noProof/>
        </w:rPr>
        <mc:AlternateContent>
          <mc:Choice Requires="wps">
            <w:drawing>
              <wp:anchor distT="0" distB="0" distL="0" distR="0" simplePos="0" relativeHeight="251667456" behindDoc="1" locked="0" layoutInCell="1" hidden="0" allowOverlap="1" wp14:anchorId="5158D546" wp14:editId="57FAC2E9">
                <wp:simplePos x="0" y="0"/>
                <wp:positionH relativeFrom="column">
                  <wp:posOffset>3022600</wp:posOffset>
                </wp:positionH>
                <wp:positionV relativeFrom="paragraph">
                  <wp:posOffset>533400</wp:posOffset>
                </wp:positionV>
                <wp:extent cx="1270" cy="12700"/>
                <wp:effectExtent l="0" t="0" r="0" b="0"/>
                <wp:wrapNone/>
                <wp:docPr id="233" name="Freeform 233"/>
                <wp:cNvGraphicFramePr/>
                <a:graphic xmlns:a="http://schemas.openxmlformats.org/drawingml/2006/main">
                  <a:graphicData uri="http://schemas.microsoft.com/office/word/2010/wordprocessingShape">
                    <wps:wsp>
                      <wps:cNvSpPr/>
                      <wps:spPr>
                        <a:xfrm>
                          <a:off x="5326950" y="3779365"/>
                          <a:ext cx="38100" cy="1270"/>
                        </a:xfrm>
                        <a:custGeom>
                          <a:avLst/>
                          <a:gdLst/>
                          <a:ahLst/>
                          <a:cxnLst/>
                          <a:rect l="l" t="t" r="r" b="b"/>
                          <a:pathLst>
                            <a:path w="38100" h="120000" extrusionOk="0">
                              <a:moveTo>
                                <a:pt x="0" y="0"/>
                              </a:moveTo>
                              <a:lnTo>
                                <a:pt x="37960" y="0"/>
                              </a:lnTo>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column">
                  <wp:posOffset>3022600</wp:posOffset>
                </wp:positionH>
                <wp:positionV relativeFrom="paragraph">
                  <wp:posOffset>533400</wp:posOffset>
                </wp:positionV>
                <wp:extent cx="1270" cy="12700"/>
                <wp:effectExtent b="0" l="0" r="0" t="0"/>
                <wp:wrapNone/>
                <wp:docPr id="233" name="image18.png"/>
                <a:graphic>
                  <a:graphicData uri="http://schemas.openxmlformats.org/drawingml/2006/picture">
                    <pic:pic>
                      <pic:nvPicPr>
                        <pic:cNvPr id="0" name="image18.png"/>
                        <pic:cNvPicPr preferRelativeResize="0"/>
                      </pic:nvPicPr>
                      <pic:blipFill>
                        <a:blip r:embed="rId49"/>
                        <a:srcRect/>
                        <a:stretch>
                          <a:fillRect/>
                        </a:stretch>
                      </pic:blipFill>
                      <pic:spPr>
                        <a:xfrm>
                          <a:off x="0" y="0"/>
                          <a:ext cx="1270" cy="12700"/>
                        </a:xfrm>
                        <a:prstGeom prst="rect"/>
                        <a:ln/>
                      </pic:spPr>
                    </pic:pic>
                  </a:graphicData>
                </a:graphic>
              </wp:anchor>
            </w:drawing>
          </mc:Fallback>
        </mc:AlternateContent>
      </w:r>
      <w:r>
        <w:rPr>
          <w:noProof/>
        </w:rPr>
        <mc:AlternateContent>
          <mc:Choice Requires="wps">
            <w:drawing>
              <wp:anchor distT="0" distB="0" distL="0" distR="0" simplePos="0" relativeHeight="251668480" behindDoc="1" locked="0" layoutInCell="1" hidden="0" allowOverlap="1" wp14:anchorId="4A144560" wp14:editId="06B660D3">
                <wp:simplePos x="0" y="0"/>
                <wp:positionH relativeFrom="column">
                  <wp:posOffset>3797300</wp:posOffset>
                </wp:positionH>
                <wp:positionV relativeFrom="paragraph">
                  <wp:posOffset>533400</wp:posOffset>
                </wp:positionV>
                <wp:extent cx="1270" cy="12700"/>
                <wp:effectExtent l="0" t="0" r="0" b="0"/>
                <wp:wrapNone/>
                <wp:docPr id="224" name="Freeform 224"/>
                <wp:cNvGraphicFramePr/>
                <a:graphic xmlns:a="http://schemas.openxmlformats.org/drawingml/2006/main">
                  <a:graphicData uri="http://schemas.microsoft.com/office/word/2010/wordprocessingShape">
                    <wps:wsp>
                      <wps:cNvSpPr/>
                      <wps:spPr>
                        <a:xfrm>
                          <a:off x="5326950" y="3779365"/>
                          <a:ext cx="38100" cy="1270"/>
                        </a:xfrm>
                        <a:custGeom>
                          <a:avLst/>
                          <a:gdLst/>
                          <a:ahLst/>
                          <a:cxnLst/>
                          <a:rect l="l" t="t" r="r" b="b"/>
                          <a:pathLst>
                            <a:path w="38100" h="120000" extrusionOk="0">
                              <a:moveTo>
                                <a:pt x="0" y="0"/>
                              </a:moveTo>
                              <a:lnTo>
                                <a:pt x="37960" y="0"/>
                              </a:lnTo>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column">
                  <wp:posOffset>3797300</wp:posOffset>
                </wp:positionH>
                <wp:positionV relativeFrom="paragraph">
                  <wp:posOffset>533400</wp:posOffset>
                </wp:positionV>
                <wp:extent cx="1270" cy="12700"/>
                <wp:effectExtent b="0" l="0" r="0" t="0"/>
                <wp:wrapNone/>
                <wp:docPr id="224" name="image9.png"/>
                <a:graphic>
                  <a:graphicData uri="http://schemas.openxmlformats.org/drawingml/2006/picture">
                    <pic:pic>
                      <pic:nvPicPr>
                        <pic:cNvPr id="0" name="image9.png"/>
                        <pic:cNvPicPr preferRelativeResize="0"/>
                      </pic:nvPicPr>
                      <pic:blipFill>
                        <a:blip r:embed="rId50"/>
                        <a:srcRect/>
                        <a:stretch>
                          <a:fillRect/>
                        </a:stretch>
                      </pic:blipFill>
                      <pic:spPr>
                        <a:xfrm>
                          <a:off x="0" y="0"/>
                          <a:ext cx="1270" cy="12700"/>
                        </a:xfrm>
                        <a:prstGeom prst="rect"/>
                        <a:ln/>
                      </pic:spPr>
                    </pic:pic>
                  </a:graphicData>
                </a:graphic>
              </wp:anchor>
            </w:drawing>
          </mc:Fallback>
        </mc:AlternateContent>
      </w:r>
    </w:p>
    <w:p w14:paraId="4F2C49F6" w14:textId="77777777" w:rsidR="00073438" w:rsidRDefault="00000000">
      <w:pPr>
        <w:widowControl w:val="0"/>
        <w:spacing w:before="280" w:after="280" w:line="240" w:lineRule="auto"/>
        <w:ind w:left="284" w:hanging="284"/>
        <w:rPr>
          <w:rFonts w:ascii="Arial" w:eastAsia="Arial" w:hAnsi="Arial" w:cs="Arial"/>
        </w:rPr>
      </w:pPr>
      <w:bookmarkStart w:id="1198" w:name="_heading=h.2bn6wsx" w:colFirst="0" w:colLast="0"/>
      <w:bookmarkEnd w:id="1198"/>
      <w:r>
        <w:rPr>
          <w:rFonts w:ascii="Arial" w:eastAsia="Arial" w:hAnsi="Arial" w:cs="Arial"/>
        </w:rPr>
        <w:t>IFRC</w:t>
      </w:r>
      <w:sdt>
        <w:sdtPr>
          <w:tag w:val="goog_rdk_986"/>
          <w:id w:val="-273473073"/>
        </w:sdtPr>
        <w:sdtContent>
          <w:ins w:id="1199" w:author="Marie-Christine Rufener" w:date="2024-07-09T17:55:00Z">
            <w:r>
              <w:rPr>
                <w:rFonts w:ascii="Arial" w:eastAsia="Arial" w:hAnsi="Arial" w:cs="Arial"/>
              </w:rPr>
              <w:t>.</w:t>
            </w:r>
          </w:ins>
        </w:sdtContent>
      </w:sdt>
      <w:sdt>
        <w:sdtPr>
          <w:tag w:val="goog_rdk_987"/>
          <w:id w:val="1042177507"/>
        </w:sdtPr>
        <w:sdtContent>
          <w:del w:id="1200" w:author="Marie-Christine Rufener" w:date="2024-07-09T17:55:00Z">
            <w:r>
              <w:rPr>
                <w:rFonts w:ascii="Arial" w:eastAsia="Arial" w:hAnsi="Arial" w:cs="Arial"/>
              </w:rPr>
              <w:delText xml:space="preserve"> (2021)</w:delText>
            </w:r>
          </w:del>
        </w:sdtContent>
      </w:sdt>
      <w:r>
        <w:rPr>
          <w:rFonts w:ascii="Arial" w:eastAsia="Arial" w:hAnsi="Arial" w:cs="Arial"/>
        </w:rPr>
        <w:t xml:space="preserve"> Displacement in a changing climate. </w:t>
      </w:r>
      <w:sdt>
        <w:sdtPr>
          <w:tag w:val="goog_rdk_988"/>
          <w:id w:val="212776978"/>
        </w:sdtPr>
        <w:sdtContent>
          <w:ins w:id="1201" w:author="Marie-Christine Rufener" w:date="2024-07-09T17:55:00Z">
            <w:r>
              <w:rPr>
                <w:rFonts w:ascii="Arial" w:eastAsia="Arial" w:hAnsi="Arial" w:cs="Arial"/>
              </w:rPr>
              <w:t>IFRC Blog Network</w:t>
            </w:r>
          </w:ins>
          <w:customXmlInsRangeStart w:id="1202" w:author="Marie-Christine Rufener" w:date="2024-07-09T17:55:00Z"/>
          <w:sdt>
            <w:sdtPr>
              <w:tag w:val="goog_rdk_989"/>
              <w:id w:val="799279096"/>
            </w:sdtPr>
            <w:sdtContent>
              <w:customXmlInsRangeEnd w:id="1202"/>
              <w:ins w:id="1203" w:author="Marie-Christine Rufener" w:date="2024-07-09T17:55:00Z">
                <w:del w:id="1204" w:author="Marie-Christine Rufener" w:date="2024-07-09T17:55:00Z">
                  <w:r>
                    <w:rPr>
                      <w:rFonts w:ascii="Arial" w:eastAsia="Arial" w:hAnsi="Arial" w:cs="Arial"/>
                    </w:rPr>
                    <w:delText xml:space="preserve"> </w:delText>
                  </w:r>
                </w:del>
              </w:ins>
              <w:customXmlInsRangeStart w:id="1205" w:author="Marie-Christine Rufener" w:date="2024-07-09T17:55:00Z"/>
            </w:sdtContent>
          </w:sdt>
          <w:customXmlInsRangeEnd w:id="1205"/>
        </w:sdtContent>
      </w:sdt>
      <w:sdt>
        <w:sdtPr>
          <w:tag w:val="goog_rdk_990"/>
          <w:id w:val="-1278034"/>
        </w:sdtPr>
        <w:sdtContent>
          <w:del w:id="1206" w:author="Marie-Christine Rufener" w:date="2024-07-09T17:55:00Z">
            <w:r>
              <w:rPr>
                <w:rFonts w:ascii="Arial" w:eastAsia="Arial" w:hAnsi="Arial" w:cs="Arial"/>
              </w:rPr>
              <w:delText>Accessed via</w:delText>
            </w:r>
          </w:del>
        </w:sdtContent>
      </w:sdt>
      <w:r>
        <w:rPr>
          <w:rFonts w:ascii="Arial" w:eastAsia="Arial" w:hAnsi="Arial" w:cs="Arial"/>
        </w:rPr>
        <w:t xml:space="preserve"> </w:t>
      </w:r>
      <w:hyperlink r:id="rId51">
        <w:r>
          <w:rPr>
            <w:rFonts w:ascii="Arial" w:eastAsia="Arial" w:hAnsi="Arial" w:cs="Arial"/>
            <w:color w:val="0000FF"/>
          </w:rPr>
          <w:t>https://www.ifrc.org/</w:t>
        </w:r>
      </w:hyperlink>
      <w:r>
        <w:rPr>
          <w:rFonts w:ascii="Arial" w:eastAsia="Arial" w:hAnsi="Arial" w:cs="Arial"/>
          <w:color w:val="0000FF"/>
        </w:rPr>
        <w:t xml:space="preserve"> </w:t>
      </w:r>
      <w:hyperlink r:id="rId52">
        <w:r>
          <w:rPr>
            <w:rFonts w:ascii="Arial" w:eastAsia="Arial" w:hAnsi="Arial" w:cs="Arial"/>
            <w:color w:val="0000FF"/>
          </w:rPr>
          <w:t>document/displacement-in-a-changing-climate</w:t>
        </w:r>
      </w:hyperlink>
      <w:sdt>
        <w:sdtPr>
          <w:tag w:val="goog_rdk_991"/>
          <w:id w:val="-1947305440"/>
        </w:sdtPr>
        <w:sdtContent>
          <w:ins w:id="1207" w:author="Marie-Christine Rufener" w:date="2024-07-09T17:55:00Z">
            <w:r>
              <w:rPr>
                <w:rFonts w:ascii="Arial" w:eastAsia="Arial" w:hAnsi="Arial" w:cs="Arial"/>
                <w:color w:val="0000FF"/>
              </w:rPr>
              <w:t xml:space="preserve"> (2021). </w:t>
            </w:r>
          </w:ins>
        </w:sdtContent>
      </w:sdt>
    </w:p>
    <w:p w14:paraId="711E3EFA" w14:textId="77777777" w:rsidR="00073438" w:rsidRDefault="00000000">
      <w:pPr>
        <w:widowControl w:val="0"/>
        <w:spacing w:before="280" w:after="280" w:line="240" w:lineRule="auto"/>
        <w:ind w:left="284" w:hanging="284"/>
        <w:rPr>
          <w:rFonts w:ascii="Arial" w:eastAsia="Arial" w:hAnsi="Arial" w:cs="Arial"/>
        </w:rPr>
      </w:pPr>
      <w:bookmarkStart w:id="1208" w:name="_heading=h.qsh70q" w:colFirst="0" w:colLast="0"/>
      <w:bookmarkEnd w:id="1208"/>
      <w:r>
        <w:rPr>
          <w:rFonts w:ascii="Arial" w:eastAsia="Arial" w:hAnsi="Arial" w:cs="Arial"/>
        </w:rPr>
        <w:t>IOM</w:t>
      </w:r>
      <w:sdt>
        <w:sdtPr>
          <w:tag w:val="goog_rdk_992"/>
          <w:id w:val="-2037880611"/>
        </w:sdtPr>
        <w:sdtContent>
          <w:ins w:id="1209" w:author="Marie-Christine Rufener" w:date="2024-07-09T17:56:00Z">
            <w:r>
              <w:rPr>
                <w:rFonts w:ascii="Arial" w:eastAsia="Arial" w:hAnsi="Arial" w:cs="Arial"/>
              </w:rPr>
              <w:t>.</w:t>
            </w:r>
          </w:ins>
        </w:sdtContent>
      </w:sdt>
      <w:sdt>
        <w:sdtPr>
          <w:tag w:val="goog_rdk_993"/>
          <w:id w:val="1338511107"/>
        </w:sdtPr>
        <w:sdtContent>
          <w:del w:id="1210" w:author="Marie-Christine Rufener" w:date="2024-07-09T17:56:00Z">
            <w:r>
              <w:rPr>
                <w:rFonts w:ascii="Arial" w:eastAsia="Arial" w:hAnsi="Arial" w:cs="Arial"/>
              </w:rPr>
              <w:delText xml:space="preserve"> (2023)</w:delText>
            </w:r>
          </w:del>
        </w:sdtContent>
      </w:sdt>
      <w:r>
        <w:rPr>
          <w:rFonts w:ascii="Arial" w:eastAsia="Arial" w:hAnsi="Arial" w:cs="Arial"/>
        </w:rPr>
        <w:t xml:space="preserve"> DTM Ukraine – internal displacement report – general population survey round 14 (september – october 2023).</w:t>
      </w:r>
      <w:sdt>
        <w:sdtPr>
          <w:tag w:val="goog_rdk_994"/>
          <w:id w:val="968090673"/>
        </w:sdtPr>
        <w:sdtContent>
          <w:r>
            <w:rPr>
              <w:rFonts w:ascii="Arial" w:eastAsia="Arial" w:hAnsi="Arial" w:cs="Arial"/>
              <w:i/>
              <w:rPrChange w:id="1211" w:author="Marie-Christine Rufener" w:date="2024-07-09T17:56:00Z">
                <w:rPr>
                  <w:rFonts w:ascii="Arial" w:eastAsia="Arial" w:hAnsi="Arial" w:cs="Arial"/>
                </w:rPr>
              </w:rPrChange>
            </w:rPr>
            <w:t xml:space="preserve"> </w:t>
          </w:r>
        </w:sdtContent>
      </w:sdt>
      <w:sdt>
        <w:sdtPr>
          <w:tag w:val="goog_rdk_995"/>
          <w:id w:val="-1689216635"/>
        </w:sdtPr>
        <w:sdtContent>
          <w:sdt>
            <w:sdtPr>
              <w:tag w:val="goog_rdk_996"/>
              <w:id w:val="-1787115530"/>
            </w:sdtPr>
            <w:sdtContent>
              <w:ins w:id="1212" w:author="Marie-Christine Rufener" w:date="2024-07-09T17:56:00Z">
                <w:r>
                  <w:rPr>
                    <w:rFonts w:ascii="Arial" w:eastAsia="Arial" w:hAnsi="Arial" w:cs="Arial"/>
                    <w:i/>
                    <w:rPrChange w:id="1213" w:author="Marie-Christine Rufener" w:date="2024-07-09T17:56:00Z">
                      <w:rPr>
                        <w:rFonts w:ascii="Arial" w:eastAsia="Arial" w:hAnsi="Arial" w:cs="Arial"/>
                      </w:rPr>
                    </w:rPrChange>
                  </w:rPr>
                  <w:t>IOM Blog Network</w:t>
                </w:r>
              </w:ins>
            </w:sdtContent>
          </w:sdt>
        </w:sdtContent>
      </w:sdt>
      <w:sdt>
        <w:sdtPr>
          <w:tag w:val="goog_rdk_997"/>
          <w:id w:val="-655231711"/>
        </w:sdtPr>
        <w:sdtContent>
          <w:del w:id="1214" w:author="Marie-Christine Rufener" w:date="2024-07-09T17:56:00Z">
            <w:r>
              <w:rPr>
                <w:rFonts w:ascii="Arial" w:eastAsia="Arial" w:hAnsi="Arial" w:cs="Arial"/>
              </w:rPr>
              <w:delText>Accessed via</w:delText>
            </w:r>
          </w:del>
        </w:sdtContent>
      </w:sdt>
      <w:r>
        <w:rPr>
          <w:rFonts w:ascii="Arial" w:eastAsia="Arial" w:hAnsi="Arial" w:cs="Arial"/>
        </w:rPr>
        <w:t xml:space="preserve"> </w:t>
      </w:r>
      <w:hyperlink r:id="rId53">
        <w:r>
          <w:rPr>
            <w:rFonts w:ascii="Arial" w:eastAsia="Arial" w:hAnsi="Arial" w:cs="Arial"/>
            <w:color w:val="0000FF"/>
          </w:rPr>
          <w:t>https://dtm.iom.int/reports/ukraine-internal-displacement-report-general-population-survey-round-14-september-october</w:t>
        </w:r>
      </w:hyperlink>
      <w:sdt>
        <w:sdtPr>
          <w:tag w:val="goog_rdk_998"/>
          <w:id w:val="1865398473"/>
        </w:sdtPr>
        <w:sdtContent>
          <w:ins w:id="1215" w:author="Marie-Christine Rufener" w:date="2024-07-09T17:56:00Z">
            <w:r>
              <w:rPr>
                <w:rFonts w:ascii="Arial" w:eastAsia="Arial" w:hAnsi="Arial" w:cs="Arial"/>
                <w:color w:val="0000FF"/>
              </w:rPr>
              <w:t xml:space="preserve"> (2023).</w:t>
            </w:r>
          </w:ins>
        </w:sdtContent>
      </w:sdt>
    </w:p>
    <w:p w14:paraId="3062EA24" w14:textId="77777777" w:rsidR="00073438" w:rsidRDefault="00000000">
      <w:pPr>
        <w:widowControl w:val="0"/>
        <w:spacing w:before="280" w:after="280" w:line="240" w:lineRule="auto"/>
        <w:ind w:left="284" w:hanging="284"/>
        <w:rPr>
          <w:rFonts w:ascii="Arial" w:eastAsia="Arial" w:hAnsi="Arial" w:cs="Arial"/>
        </w:rPr>
      </w:pPr>
      <w:bookmarkStart w:id="1216" w:name="_heading=h.3as4poj" w:colFirst="0" w:colLast="0"/>
      <w:bookmarkEnd w:id="1216"/>
      <w:r>
        <w:rPr>
          <w:rFonts w:ascii="Arial" w:eastAsia="Arial" w:hAnsi="Arial" w:cs="Arial"/>
        </w:rPr>
        <w:t>Lam</w:t>
      </w:r>
      <w:sdt>
        <w:sdtPr>
          <w:tag w:val="goog_rdk_999"/>
          <w:id w:val="1284233176"/>
        </w:sdtPr>
        <w:sdtContent>
          <w:ins w:id="1217" w:author="Marie-Christine Rufener" w:date="2024-07-09T17:57:00Z">
            <w:r>
              <w:rPr>
                <w:rFonts w:ascii="Arial" w:eastAsia="Arial" w:hAnsi="Arial" w:cs="Arial"/>
              </w:rPr>
              <w:t>,</w:t>
            </w:r>
          </w:ins>
        </w:sdtContent>
      </w:sdt>
      <w:r>
        <w:rPr>
          <w:rFonts w:ascii="Arial" w:eastAsia="Arial" w:hAnsi="Arial" w:cs="Arial"/>
        </w:rPr>
        <w:t xml:space="preserve"> D</w:t>
      </w:r>
      <w:sdt>
        <w:sdtPr>
          <w:tag w:val="goog_rdk_1000"/>
          <w:id w:val="-799992614"/>
        </w:sdtPr>
        <w:sdtContent>
          <w:ins w:id="1218" w:author="Marie-Christine Rufener" w:date="2024-07-09T17:57:00Z">
            <w:r>
              <w:rPr>
                <w:rFonts w:ascii="Arial" w:eastAsia="Arial" w:hAnsi="Arial" w:cs="Arial"/>
              </w:rPr>
              <w:t>.</w:t>
            </w:r>
          </w:ins>
        </w:sdtContent>
      </w:sdt>
      <w:sdt>
        <w:sdtPr>
          <w:tag w:val="goog_rdk_1001"/>
          <w:id w:val="952523283"/>
        </w:sdtPr>
        <w:sdtContent>
          <w:del w:id="1219" w:author="Marie-Christine Rufener" w:date="2024-07-09T17:57:00Z">
            <w:r>
              <w:rPr>
                <w:rFonts w:ascii="Arial" w:eastAsia="Arial" w:hAnsi="Arial" w:cs="Arial"/>
              </w:rPr>
              <w:delText>, Kuzma R, McGee K,</w:delText>
            </w:r>
          </w:del>
        </w:sdtContent>
      </w:sdt>
      <w:r>
        <w:rPr>
          <w:rFonts w:ascii="Arial" w:eastAsia="Arial" w:hAnsi="Arial" w:cs="Arial"/>
        </w:rPr>
        <w:t xml:space="preserve"> et al</w:t>
      </w:r>
      <w:sdt>
        <w:sdtPr>
          <w:tag w:val="goog_rdk_1002"/>
          <w:id w:val="-592697461"/>
        </w:sdtPr>
        <w:sdtContent>
          <w:ins w:id="1220" w:author="Marie-Christine Rufener" w:date="2024-07-09T17:57:00Z">
            <w:r>
              <w:rPr>
                <w:rFonts w:ascii="Arial" w:eastAsia="Arial" w:hAnsi="Arial" w:cs="Arial"/>
              </w:rPr>
              <w:t>.</w:t>
            </w:r>
          </w:ins>
        </w:sdtContent>
      </w:sdt>
      <w:sdt>
        <w:sdtPr>
          <w:tag w:val="goog_rdk_1003"/>
          <w:id w:val="1168452784"/>
        </w:sdtPr>
        <w:sdtContent>
          <w:del w:id="1221" w:author="Marie-Christine Rufener" w:date="2024-07-09T17:57:00Z">
            <w:r>
              <w:rPr>
                <w:rFonts w:ascii="Arial" w:eastAsia="Arial" w:hAnsi="Arial" w:cs="Arial"/>
              </w:rPr>
              <w:delText xml:space="preserve"> (2018)</w:delText>
            </w:r>
          </w:del>
        </w:sdtContent>
      </w:sdt>
      <w:r>
        <w:rPr>
          <w:rFonts w:ascii="Arial" w:eastAsia="Arial" w:hAnsi="Arial" w:cs="Arial"/>
        </w:rPr>
        <w:t xml:space="preserve"> xview: Objects in context in overhead imagery. </w:t>
      </w:r>
      <w:sdt>
        <w:sdtPr>
          <w:tag w:val="goog_rdk_1004"/>
          <w:id w:val="-1604567638"/>
        </w:sdtPr>
        <w:sdtContent>
          <w:ins w:id="1222" w:author="Marie-Christine Rufener" w:date="2024-07-09T17:58:00Z">
            <w:r>
              <w:rPr>
                <w:rFonts w:ascii="Arial" w:eastAsia="Arial" w:hAnsi="Arial" w:cs="Arial"/>
              </w:rPr>
              <w:t>P</w:t>
            </w:r>
          </w:ins>
        </w:sdtContent>
      </w:sdt>
      <w:sdt>
        <w:sdtPr>
          <w:tag w:val="goog_rdk_1005"/>
          <w:id w:val="-418025668"/>
        </w:sdtPr>
        <w:sdtContent>
          <w:del w:id="1223" w:author="Marie-Christine Rufener" w:date="2024-07-09T17:58:00Z">
            <w:r>
              <w:rPr>
                <w:rFonts w:ascii="Arial" w:eastAsia="Arial" w:hAnsi="Arial" w:cs="Arial"/>
              </w:rPr>
              <w:delText>arXiv p</w:delText>
            </w:r>
          </w:del>
        </w:sdtContent>
      </w:sdt>
      <w:r>
        <w:rPr>
          <w:rFonts w:ascii="Arial" w:eastAsia="Arial" w:hAnsi="Arial" w:cs="Arial"/>
        </w:rPr>
        <w:t xml:space="preserve">reprint </w:t>
      </w:r>
      <w:sdt>
        <w:sdtPr>
          <w:tag w:val="goog_rdk_1006"/>
          <w:id w:val="1488514916"/>
        </w:sdtPr>
        <w:sdtContent>
          <w:ins w:id="1224" w:author="Marie-Christine Rufener" w:date="2024-07-09T17:58:00Z">
            <w:r>
              <w:rPr>
                <w:rFonts w:ascii="Arial" w:eastAsia="Arial" w:hAnsi="Arial" w:cs="Arial"/>
              </w:rPr>
              <w:t xml:space="preserve">at </w:t>
            </w:r>
          </w:ins>
        </w:sdtContent>
      </w:sdt>
      <w:sdt>
        <w:sdtPr>
          <w:tag w:val="goog_rdk_1007"/>
          <w:id w:val="1158339339"/>
        </w:sdtPr>
        <w:sdtContent>
          <w:del w:id="1225" w:author="Marie-Christine Rufener" w:date="2024-07-09T17:58:00Z">
            <w:r>
              <w:rPr>
                <w:rFonts w:ascii="Arial" w:eastAsia="Arial" w:hAnsi="Arial" w:cs="Arial"/>
              </w:rPr>
              <w:delText>arXiv:180207856</w:delText>
            </w:r>
          </w:del>
        </w:sdtContent>
      </w:sdt>
      <w:sdt>
        <w:sdtPr>
          <w:tag w:val="goog_rdk_1008"/>
          <w:id w:val="-1401053010"/>
        </w:sdtPr>
        <w:sdtContent>
          <w:ins w:id="1226" w:author="Marie-Christine Rufener" w:date="2024-07-09T17:58:00Z">
            <w:r>
              <w:fldChar w:fldCharType="begin"/>
            </w:r>
            <w:r>
              <w:instrText>HYPERLINK "https://arxiv.org/abs/1802.07856"</w:instrText>
            </w:r>
            <w:r>
              <w:fldChar w:fldCharType="separate"/>
            </w:r>
            <w:r>
              <w:rPr>
                <w:rFonts w:ascii="Arial" w:eastAsia="Arial" w:hAnsi="Arial" w:cs="Arial"/>
              </w:rPr>
              <w:t>https://arxiv.org/abs/1802.07856</w:t>
            </w:r>
            <w:r>
              <w:fldChar w:fldCharType="end"/>
            </w:r>
            <w:r>
              <w:rPr>
                <w:rFonts w:ascii="Arial" w:eastAsia="Arial" w:hAnsi="Arial" w:cs="Arial"/>
              </w:rPr>
              <w:t xml:space="preserve"> (2018).</w:t>
            </w:r>
          </w:ins>
        </w:sdtContent>
      </w:sdt>
    </w:p>
    <w:p w14:paraId="5DBD4184" w14:textId="77777777" w:rsidR="00073438" w:rsidRDefault="00000000">
      <w:pPr>
        <w:widowControl w:val="0"/>
        <w:spacing w:before="280" w:after="280" w:line="240" w:lineRule="auto"/>
        <w:ind w:left="284" w:hanging="284"/>
        <w:rPr>
          <w:rFonts w:ascii="Arial" w:eastAsia="Arial" w:hAnsi="Arial" w:cs="Arial"/>
        </w:rPr>
      </w:pPr>
      <w:bookmarkStart w:id="1227" w:name="_heading=h.1pxezwc" w:colFirst="0" w:colLast="0"/>
      <w:bookmarkEnd w:id="1227"/>
      <w:r>
        <w:rPr>
          <w:rFonts w:ascii="Arial" w:eastAsia="Arial" w:hAnsi="Arial" w:cs="Arial"/>
        </w:rPr>
        <w:t>Leasure</w:t>
      </w:r>
      <w:sdt>
        <w:sdtPr>
          <w:tag w:val="goog_rdk_1009"/>
          <w:id w:val="-1555078495"/>
        </w:sdtPr>
        <w:sdtContent>
          <w:ins w:id="1228" w:author="Marie-Christine Rufener" w:date="2024-07-09T18:20:00Z">
            <w:r>
              <w:rPr>
                <w:rFonts w:ascii="Arial" w:eastAsia="Arial" w:hAnsi="Arial" w:cs="Arial"/>
              </w:rPr>
              <w:t>,</w:t>
            </w:r>
          </w:ins>
        </w:sdtContent>
      </w:sdt>
      <w:r>
        <w:rPr>
          <w:rFonts w:ascii="Arial" w:eastAsia="Arial" w:hAnsi="Arial" w:cs="Arial"/>
        </w:rPr>
        <w:t xml:space="preserve"> D</w:t>
      </w:r>
      <w:sdt>
        <w:sdtPr>
          <w:tag w:val="goog_rdk_1010"/>
          <w:id w:val="537021086"/>
        </w:sdtPr>
        <w:sdtContent>
          <w:ins w:id="1229" w:author="Marie-Christine Rufener" w:date="2024-07-09T18:20:00Z">
            <w:r>
              <w:rPr>
                <w:rFonts w:ascii="Arial" w:eastAsia="Arial" w:hAnsi="Arial" w:cs="Arial"/>
              </w:rPr>
              <w:t xml:space="preserve">. </w:t>
            </w:r>
          </w:ins>
        </w:sdtContent>
      </w:sdt>
      <w:r>
        <w:rPr>
          <w:rFonts w:ascii="Arial" w:eastAsia="Arial" w:hAnsi="Arial" w:cs="Arial"/>
        </w:rPr>
        <w:t>R</w:t>
      </w:r>
      <w:sdt>
        <w:sdtPr>
          <w:tag w:val="goog_rdk_1011"/>
          <w:id w:val="-770156312"/>
        </w:sdtPr>
        <w:sdtContent>
          <w:ins w:id="1230" w:author="Marie-Christine Rufener" w:date="2024-07-09T18:20:00Z">
            <w:r>
              <w:rPr>
                <w:rFonts w:ascii="Arial" w:eastAsia="Arial" w:hAnsi="Arial" w:cs="Arial"/>
              </w:rPr>
              <w:t>.</w:t>
            </w:r>
          </w:ins>
        </w:sdtContent>
      </w:sdt>
      <w:sdt>
        <w:sdtPr>
          <w:tag w:val="goog_rdk_1012"/>
          <w:id w:val="404499883"/>
        </w:sdtPr>
        <w:sdtContent>
          <w:del w:id="1231" w:author="Marie-Christine Rufener" w:date="2024-07-09T18:20:00Z">
            <w:r>
              <w:rPr>
                <w:rFonts w:ascii="Arial" w:eastAsia="Arial" w:hAnsi="Arial" w:cs="Arial"/>
              </w:rPr>
              <w:delText>, Kashyap R, Rampazzo F,</w:delText>
            </w:r>
          </w:del>
        </w:sdtContent>
      </w:sdt>
      <w:r>
        <w:rPr>
          <w:rFonts w:ascii="Arial" w:eastAsia="Arial" w:hAnsi="Arial" w:cs="Arial"/>
        </w:rPr>
        <w:t xml:space="preserve"> et al</w:t>
      </w:r>
      <w:sdt>
        <w:sdtPr>
          <w:tag w:val="goog_rdk_1013"/>
          <w:id w:val="1249388864"/>
        </w:sdtPr>
        <w:sdtContent>
          <w:ins w:id="1232" w:author="Marie-Christine Rufener" w:date="2024-07-09T18:20:00Z">
            <w:r>
              <w:rPr>
                <w:rFonts w:ascii="Arial" w:eastAsia="Arial" w:hAnsi="Arial" w:cs="Arial"/>
              </w:rPr>
              <w:t>.</w:t>
            </w:r>
          </w:ins>
        </w:sdtContent>
      </w:sdt>
      <w:sdt>
        <w:sdtPr>
          <w:tag w:val="goog_rdk_1014"/>
          <w:id w:val="-859585460"/>
        </w:sdtPr>
        <w:sdtContent>
          <w:del w:id="1233" w:author="Marie-Christine Rufener" w:date="2024-07-09T18:20:00Z">
            <w:r>
              <w:rPr>
                <w:rFonts w:ascii="Arial" w:eastAsia="Arial" w:hAnsi="Arial" w:cs="Arial"/>
              </w:rPr>
              <w:delText xml:space="preserve"> (2023)</w:delText>
            </w:r>
          </w:del>
        </w:sdtContent>
      </w:sdt>
      <w:r>
        <w:rPr>
          <w:rFonts w:ascii="Arial" w:eastAsia="Arial" w:hAnsi="Arial" w:cs="Arial"/>
        </w:rPr>
        <w:t xml:space="preserve"> Nowcasting daily population displacement in ukraine through social media advertising data. </w:t>
      </w:r>
      <w:sdt>
        <w:sdtPr>
          <w:tag w:val="goog_rdk_1015"/>
          <w:id w:val="-238249281"/>
        </w:sdtPr>
        <w:sdtContent>
          <w:r>
            <w:rPr>
              <w:rFonts w:ascii="Arial" w:eastAsia="Arial" w:hAnsi="Arial" w:cs="Arial"/>
              <w:i/>
              <w:rPrChange w:id="1234" w:author="Marie-Christine Rufener" w:date="2024-07-09T18:22:00Z">
                <w:rPr>
                  <w:rFonts w:ascii="Arial" w:eastAsia="Arial" w:hAnsi="Arial" w:cs="Arial"/>
                </w:rPr>
              </w:rPrChange>
            </w:rPr>
            <w:t>Pop</w:t>
          </w:r>
        </w:sdtContent>
      </w:sdt>
      <w:sdt>
        <w:sdtPr>
          <w:tag w:val="goog_rdk_1016"/>
          <w:id w:val="220174673"/>
        </w:sdtPr>
        <w:sdtContent>
          <w:sdt>
            <w:sdtPr>
              <w:tag w:val="goog_rdk_1017"/>
              <w:id w:val="83195131"/>
            </w:sdtPr>
            <w:sdtContent>
              <w:ins w:id="1235" w:author="Marie-Christine Rufener" w:date="2024-07-09T18:20:00Z">
                <w:r>
                  <w:rPr>
                    <w:rFonts w:ascii="Arial" w:eastAsia="Arial" w:hAnsi="Arial" w:cs="Arial"/>
                    <w:i/>
                    <w:rPrChange w:id="1236" w:author="Marie-Christine Rufener" w:date="2024-07-09T18:22:00Z">
                      <w:rPr>
                        <w:rFonts w:ascii="Arial" w:eastAsia="Arial" w:hAnsi="Arial" w:cs="Arial"/>
                      </w:rPr>
                    </w:rPrChange>
                  </w:rPr>
                  <w:t>.</w:t>
                </w:r>
              </w:ins>
            </w:sdtContent>
          </w:sdt>
        </w:sdtContent>
      </w:sdt>
      <w:sdt>
        <w:sdtPr>
          <w:tag w:val="goog_rdk_1018"/>
          <w:id w:val="-709886228"/>
        </w:sdtPr>
        <w:sdtContent>
          <w:sdt>
            <w:sdtPr>
              <w:tag w:val="goog_rdk_1019"/>
              <w:id w:val="265973191"/>
            </w:sdtPr>
            <w:sdtContent>
              <w:del w:id="1237" w:author="Marie-Christine Rufener" w:date="2024-07-09T18:20:00Z">
                <w:r>
                  <w:rPr>
                    <w:rFonts w:ascii="Arial" w:eastAsia="Arial" w:hAnsi="Arial" w:cs="Arial"/>
                    <w:i/>
                    <w:rPrChange w:id="1238" w:author="Marie-Christine Rufener" w:date="2024-07-09T18:22:00Z">
                      <w:rPr>
                        <w:rFonts w:ascii="Arial" w:eastAsia="Arial" w:hAnsi="Arial" w:cs="Arial"/>
                      </w:rPr>
                    </w:rPrChange>
                  </w:rPr>
                  <w:delText>ulation</w:delText>
                </w:r>
              </w:del>
            </w:sdtContent>
          </w:sdt>
        </w:sdtContent>
      </w:sdt>
      <w:sdt>
        <w:sdtPr>
          <w:tag w:val="goog_rdk_1020"/>
          <w:id w:val="145950357"/>
        </w:sdtPr>
        <w:sdtContent>
          <w:r>
            <w:rPr>
              <w:rFonts w:ascii="Arial" w:eastAsia="Arial" w:hAnsi="Arial" w:cs="Arial"/>
              <w:i/>
              <w:rPrChange w:id="1239" w:author="Marie-Christine Rufener" w:date="2024-07-09T18:22:00Z">
                <w:rPr>
                  <w:rFonts w:ascii="Arial" w:eastAsia="Arial" w:hAnsi="Arial" w:cs="Arial"/>
                </w:rPr>
              </w:rPrChange>
            </w:rPr>
            <w:t xml:space="preserve"> </w:t>
          </w:r>
        </w:sdtContent>
      </w:sdt>
      <w:sdt>
        <w:sdtPr>
          <w:tag w:val="goog_rdk_1021"/>
          <w:id w:val="212480200"/>
        </w:sdtPr>
        <w:sdtContent>
          <w:sdt>
            <w:sdtPr>
              <w:tag w:val="goog_rdk_1022"/>
              <w:id w:val="-563637716"/>
            </w:sdtPr>
            <w:sdtContent>
              <w:del w:id="1240" w:author="Marie-Christine Rufener" w:date="2024-07-09T18:20:00Z">
                <w:r>
                  <w:rPr>
                    <w:rFonts w:ascii="Arial" w:eastAsia="Arial" w:hAnsi="Arial" w:cs="Arial"/>
                    <w:i/>
                    <w:rPrChange w:id="1241" w:author="Marie-Christine Rufener" w:date="2024-07-09T18:22:00Z">
                      <w:rPr>
                        <w:rFonts w:ascii="Arial" w:eastAsia="Arial" w:hAnsi="Arial" w:cs="Arial"/>
                      </w:rPr>
                    </w:rPrChange>
                  </w:rPr>
                  <w:delText xml:space="preserve">and </w:delText>
                </w:r>
              </w:del>
            </w:sdtContent>
          </w:sdt>
        </w:sdtContent>
      </w:sdt>
      <w:sdt>
        <w:sdtPr>
          <w:tag w:val="goog_rdk_1023"/>
          <w:id w:val="-880022959"/>
        </w:sdtPr>
        <w:sdtContent>
          <w:r>
            <w:rPr>
              <w:rFonts w:ascii="Arial" w:eastAsia="Arial" w:hAnsi="Arial" w:cs="Arial"/>
              <w:i/>
              <w:rPrChange w:id="1242" w:author="Marie-Christine Rufener" w:date="2024-07-09T18:22:00Z">
                <w:rPr>
                  <w:rFonts w:ascii="Arial" w:eastAsia="Arial" w:hAnsi="Arial" w:cs="Arial"/>
                </w:rPr>
              </w:rPrChange>
            </w:rPr>
            <w:t>Devel</w:t>
          </w:r>
        </w:sdtContent>
      </w:sdt>
      <w:sdt>
        <w:sdtPr>
          <w:tag w:val="goog_rdk_1024"/>
          <w:id w:val="341136469"/>
        </w:sdtPr>
        <w:sdtContent>
          <w:sdt>
            <w:sdtPr>
              <w:tag w:val="goog_rdk_1025"/>
              <w:id w:val="-1975979108"/>
            </w:sdtPr>
            <w:sdtContent>
              <w:ins w:id="1243" w:author="Marie-Christine Rufener" w:date="2024-07-09T18:20:00Z">
                <w:r>
                  <w:rPr>
                    <w:rFonts w:ascii="Arial" w:eastAsia="Arial" w:hAnsi="Arial" w:cs="Arial"/>
                    <w:i/>
                    <w:rPrChange w:id="1244" w:author="Marie-Christine Rufener" w:date="2024-07-09T18:22:00Z">
                      <w:rPr>
                        <w:rFonts w:ascii="Arial" w:eastAsia="Arial" w:hAnsi="Arial" w:cs="Arial"/>
                      </w:rPr>
                    </w:rPrChange>
                  </w:rPr>
                  <w:t>.</w:t>
                </w:r>
              </w:ins>
            </w:sdtContent>
          </w:sdt>
        </w:sdtContent>
      </w:sdt>
      <w:sdt>
        <w:sdtPr>
          <w:tag w:val="goog_rdk_1026"/>
          <w:id w:val="-1560705391"/>
        </w:sdtPr>
        <w:sdtContent>
          <w:sdt>
            <w:sdtPr>
              <w:tag w:val="goog_rdk_1027"/>
              <w:id w:val="-1862118568"/>
            </w:sdtPr>
            <w:sdtContent>
              <w:del w:id="1245" w:author="Marie-Christine Rufener" w:date="2024-07-09T18:20:00Z">
                <w:r>
                  <w:rPr>
                    <w:rFonts w:ascii="Arial" w:eastAsia="Arial" w:hAnsi="Arial" w:cs="Arial"/>
                    <w:i/>
                    <w:rPrChange w:id="1246" w:author="Marie-Christine Rufener" w:date="2024-07-09T18:22:00Z">
                      <w:rPr>
                        <w:rFonts w:ascii="Arial" w:eastAsia="Arial" w:hAnsi="Arial" w:cs="Arial"/>
                      </w:rPr>
                    </w:rPrChange>
                  </w:rPr>
                  <w:delText>opment</w:delText>
                </w:r>
              </w:del>
            </w:sdtContent>
          </w:sdt>
        </w:sdtContent>
      </w:sdt>
      <w:sdt>
        <w:sdtPr>
          <w:tag w:val="goog_rdk_1028"/>
          <w:id w:val="-1238623334"/>
        </w:sdtPr>
        <w:sdtContent>
          <w:r>
            <w:rPr>
              <w:rFonts w:ascii="Arial" w:eastAsia="Arial" w:hAnsi="Arial" w:cs="Arial"/>
              <w:i/>
              <w:rPrChange w:id="1247" w:author="Marie-Christine Rufener" w:date="2024-07-09T18:22:00Z">
                <w:rPr>
                  <w:rFonts w:ascii="Arial" w:eastAsia="Arial" w:hAnsi="Arial" w:cs="Arial"/>
                </w:rPr>
              </w:rPrChange>
            </w:rPr>
            <w:t xml:space="preserve"> Rev</w:t>
          </w:r>
        </w:sdtContent>
      </w:sdt>
      <w:sdt>
        <w:sdtPr>
          <w:tag w:val="goog_rdk_1029"/>
          <w:id w:val="-1130008053"/>
        </w:sdtPr>
        <w:sdtContent>
          <w:sdt>
            <w:sdtPr>
              <w:tag w:val="goog_rdk_1030"/>
              <w:id w:val="646719894"/>
            </w:sdtPr>
            <w:sdtContent>
              <w:ins w:id="1248" w:author="Marie-Christine Rufener" w:date="2024-07-09T18:21:00Z">
                <w:r>
                  <w:rPr>
                    <w:rFonts w:ascii="Arial" w:eastAsia="Arial" w:hAnsi="Arial" w:cs="Arial"/>
                    <w:i/>
                    <w:rPrChange w:id="1249" w:author="Marie-Christine Rufener" w:date="2024-07-09T18:22:00Z">
                      <w:rPr>
                        <w:rFonts w:ascii="Arial" w:eastAsia="Arial" w:hAnsi="Arial" w:cs="Arial"/>
                      </w:rPr>
                    </w:rPrChange>
                  </w:rPr>
                  <w:t>.</w:t>
                </w:r>
              </w:ins>
            </w:sdtContent>
          </w:sdt>
        </w:sdtContent>
      </w:sdt>
      <w:sdt>
        <w:sdtPr>
          <w:tag w:val="goog_rdk_1031"/>
          <w:id w:val="-260370010"/>
        </w:sdtPr>
        <w:sdtContent>
          <w:sdt>
            <w:sdtPr>
              <w:tag w:val="goog_rdk_1032"/>
              <w:id w:val="1993985434"/>
            </w:sdtPr>
            <w:sdtContent>
              <w:del w:id="1250" w:author="Marie-Christine Rufener" w:date="2024-07-09T18:21:00Z">
                <w:r>
                  <w:rPr>
                    <w:rFonts w:ascii="Arial" w:eastAsia="Arial" w:hAnsi="Arial" w:cs="Arial"/>
                    <w:i/>
                    <w:rPrChange w:id="1251" w:author="Marie-Christine Rufener" w:date="2024-07-09T18:22:00Z">
                      <w:rPr>
                        <w:rFonts w:ascii="Arial" w:eastAsia="Arial" w:hAnsi="Arial" w:cs="Arial"/>
                      </w:rPr>
                    </w:rPrChange>
                  </w:rPr>
                  <w:delText>iew</w:delText>
                </w:r>
              </w:del>
            </w:sdtContent>
          </w:sdt>
        </w:sdtContent>
      </w:sdt>
      <w:sdt>
        <w:sdtPr>
          <w:tag w:val="goog_rdk_1033"/>
          <w:id w:val="1572309667"/>
        </w:sdtPr>
        <w:sdtContent>
          <w:ins w:id="1252" w:author="Marie-Christine Rufener" w:date="2024-07-09T18:21:00Z">
            <w:r>
              <w:rPr>
                <w:rFonts w:ascii="Arial" w:eastAsia="Arial" w:hAnsi="Arial" w:cs="Arial"/>
              </w:rPr>
              <w:t xml:space="preserve"> 49, 231-254; </w:t>
            </w:r>
            <w:r>
              <w:fldChar w:fldCharType="begin"/>
            </w:r>
            <w:r>
              <w:instrText>HYPERLINK "https://doi.org/10.1111/padr.12558"</w:instrText>
            </w:r>
            <w:r>
              <w:fldChar w:fldCharType="separate"/>
            </w:r>
            <w:r>
              <w:rPr>
                <w:rFonts w:ascii="Arial" w:eastAsia="Arial" w:hAnsi="Arial" w:cs="Arial"/>
              </w:rPr>
              <w:t>https://doi.org/10.1111/padr.12558</w:t>
            </w:r>
            <w:r>
              <w:fldChar w:fldCharType="end"/>
            </w:r>
            <w:r>
              <w:rPr>
                <w:rFonts w:ascii="Arial" w:eastAsia="Arial" w:hAnsi="Arial" w:cs="Arial"/>
              </w:rPr>
              <w:t xml:space="preserve"> (2023).</w:t>
            </w:r>
          </w:ins>
        </w:sdtContent>
      </w:sdt>
    </w:p>
    <w:p w14:paraId="40874802" w14:textId="77777777" w:rsidR="00073438" w:rsidRDefault="00000000">
      <w:pPr>
        <w:widowControl w:val="0"/>
        <w:spacing w:before="280" w:after="280" w:line="240" w:lineRule="auto"/>
        <w:ind w:left="284" w:hanging="284"/>
        <w:rPr>
          <w:rFonts w:ascii="Arial" w:eastAsia="Arial" w:hAnsi="Arial" w:cs="Arial"/>
        </w:rPr>
      </w:pPr>
      <w:bookmarkStart w:id="1253" w:name="_heading=h.49x2ik5" w:colFirst="0" w:colLast="0"/>
      <w:bookmarkEnd w:id="1253"/>
      <w:r>
        <w:rPr>
          <w:rFonts w:ascii="Arial" w:eastAsia="Arial" w:hAnsi="Arial" w:cs="Arial"/>
        </w:rPr>
        <w:t>Leitloff</w:t>
      </w:r>
      <w:sdt>
        <w:sdtPr>
          <w:tag w:val="goog_rdk_1034"/>
          <w:id w:val="-501824727"/>
        </w:sdtPr>
        <w:sdtContent>
          <w:ins w:id="1254" w:author="Marie-Christine Rufener" w:date="2024-07-09T18:22:00Z">
            <w:r>
              <w:rPr>
                <w:rFonts w:ascii="Arial" w:eastAsia="Arial" w:hAnsi="Arial" w:cs="Arial"/>
              </w:rPr>
              <w:t>,</w:t>
            </w:r>
          </w:ins>
        </w:sdtContent>
      </w:sdt>
      <w:r>
        <w:rPr>
          <w:rFonts w:ascii="Arial" w:eastAsia="Arial" w:hAnsi="Arial" w:cs="Arial"/>
        </w:rPr>
        <w:t xml:space="preserve"> J</w:t>
      </w:r>
      <w:sdt>
        <w:sdtPr>
          <w:tag w:val="goog_rdk_1035"/>
          <w:id w:val="1812140723"/>
        </w:sdtPr>
        <w:sdtContent>
          <w:ins w:id="1255" w:author="Marie-Christine Rufener" w:date="2024-07-09T18:22:00Z">
            <w:r>
              <w:rPr>
                <w:rFonts w:ascii="Arial" w:eastAsia="Arial" w:hAnsi="Arial" w:cs="Arial"/>
              </w:rPr>
              <w:t>.</w:t>
            </w:r>
          </w:ins>
        </w:sdtContent>
      </w:sdt>
      <w:r>
        <w:rPr>
          <w:rFonts w:ascii="Arial" w:eastAsia="Arial" w:hAnsi="Arial" w:cs="Arial"/>
        </w:rPr>
        <w:t>, Hinz</w:t>
      </w:r>
      <w:sdt>
        <w:sdtPr>
          <w:tag w:val="goog_rdk_1036"/>
          <w:id w:val="-1700472303"/>
        </w:sdtPr>
        <w:sdtContent>
          <w:ins w:id="1256" w:author="Marie-Christine Rufener" w:date="2024-07-09T18:22:00Z">
            <w:r>
              <w:rPr>
                <w:rFonts w:ascii="Arial" w:eastAsia="Arial" w:hAnsi="Arial" w:cs="Arial"/>
              </w:rPr>
              <w:t>,</w:t>
            </w:r>
          </w:ins>
        </w:sdtContent>
      </w:sdt>
      <w:r>
        <w:rPr>
          <w:rFonts w:ascii="Arial" w:eastAsia="Arial" w:hAnsi="Arial" w:cs="Arial"/>
        </w:rPr>
        <w:t xml:space="preserve"> S</w:t>
      </w:r>
      <w:sdt>
        <w:sdtPr>
          <w:tag w:val="goog_rdk_1037"/>
          <w:id w:val="942115061"/>
        </w:sdtPr>
        <w:sdtContent>
          <w:ins w:id="1257" w:author="Marie-Christine Rufener" w:date="2024-07-09T18:22:00Z">
            <w:r>
              <w:rPr>
                <w:rFonts w:ascii="Arial" w:eastAsia="Arial" w:hAnsi="Arial" w:cs="Arial"/>
              </w:rPr>
              <w:t>. &amp;</w:t>
            </w:r>
          </w:ins>
        </w:sdtContent>
      </w:sdt>
      <w:sdt>
        <w:sdtPr>
          <w:tag w:val="goog_rdk_1038"/>
          <w:id w:val="-2049140317"/>
        </w:sdtPr>
        <w:sdtContent>
          <w:del w:id="1258" w:author="Marie-Christine Rufener" w:date="2024-07-09T18:22:00Z">
            <w:r>
              <w:rPr>
                <w:rFonts w:ascii="Arial" w:eastAsia="Arial" w:hAnsi="Arial" w:cs="Arial"/>
              </w:rPr>
              <w:delText>,</w:delText>
            </w:r>
          </w:del>
        </w:sdtContent>
      </w:sdt>
      <w:r>
        <w:rPr>
          <w:rFonts w:ascii="Arial" w:eastAsia="Arial" w:hAnsi="Arial" w:cs="Arial"/>
        </w:rPr>
        <w:t xml:space="preserve"> Stilla</w:t>
      </w:r>
      <w:sdt>
        <w:sdtPr>
          <w:tag w:val="goog_rdk_1039"/>
          <w:id w:val="1350765416"/>
        </w:sdtPr>
        <w:sdtContent>
          <w:ins w:id="1259" w:author="Marie-Christine Rufener" w:date="2024-07-09T18:22:00Z">
            <w:r>
              <w:rPr>
                <w:rFonts w:ascii="Arial" w:eastAsia="Arial" w:hAnsi="Arial" w:cs="Arial"/>
              </w:rPr>
              <w:t>,</w:t>
            </w:r>
          </w:ins>
        </w:sdtContent>
      </w:sdt>
      <w:r>
        <w:rPr>
          <w:rFonts w:ascii="Arial" w:eastAsia="Arial" w:hAnsi="Arial" w:cs="Arial"/>
        </w:rPr>
        <w:t xml:space="preserve"> U</w:t>
      </w:r>
      <w:sdt>
        <w:sdtPr>
          <w:tag w:val="goog_rdk_1040"/>
          <w:id w:val="-856433339"/>
        </w:sdtPr>
        <w:sdtContent>
          <w:ins w:id="1260" w:author="Marie-Christine Rufener" w:date="2024-07-09T18:22:00Z">
            <w:r>
              <w:rPr>
                <w:rFonts w:ascii="Arial" w:eastAsia="Arial" w:hAnsi="Arial" w:cs="Arial"/>
              </w:rPr>
              <w:t>.</w:t>
            </w:r>
          </w:ins>
        </w:sdtContent>
      </w:sdt>
      <w:sdt>
        <w:sdtPr>
          <w:tag w:val="goog_rdk_1041"/>
          <w:id w:val="227733719"/>
        </w:sdtPr>
        <w:sdtContent>
          <w:del w:id="1261" w:author="Marie-Christine Rufener" w:date="2024-07-09T18:22:00Z">
            <w:r>
              <w:rPr>
                <w:rFonts w:ascii="Arial" w:eastAsia="Arial" w:hAnsi="Arial" w:cs="Arial"/>
              </w:rPr>
              <w:delText xml:space="preserve"> (2010)</w:delText>
            </w:r>
          </w:del>
        </w:sdtContent>
      </w:sdt>
      <w:r>
        <w:rPr>
          <w:rFonts w:ascii="Arial" w:eastAsia="Arial" w:hAnsi="Arial" w:cs="Arial"/>
        </w:rPr>
        <w:t xml:space="preserve"> Vehicle detection in very high resolution satel- lite images of city areas. </w:t>
      </w:r>
      <w:sdt>
        <w:sdtPr>
          <w:tag w:val="goog_rdk_1042"/>
          <w:id w:val="-860124445"/>
        </w:sdtPr>
        <w:sdtContent>
          <w:r>
            <w:rPr>
              <w:rFonts w:ascii="Arial" w:eastAsia="Arial" w:hAnsi="Arial" w:cs="Arial"/>
              <w:i/>
              <w:rPrChange w:id="1262" w:author="Marie-Christine Rufener" w:date="2024-07-09T18:26:00Z">
                <w:rPr>
                  <w:rFonts w:ascii="Arial" w:eastAsia="Arial" w:hAnsi="Arial" w:cs="Arial"/>
                </w:rPr>
              </w:rPrChange>
            </w:rPr>
            <w:t xml:space="preserve">IEEE </w:t>
          </w:r>
        </w:sdtContent>
      </w:sdt>
      <w:sdt>
        <w:sdtPr>
          <w:tag w:val="goog_rdk_1043"/>
          <w:id w:val="791175615"/>
        </w:sdtPr>
        <w:sdtContent>
          <w:sdt>
            <w:sdtPr>
              <w:tag w:val="goog_rdk_1044"/>
              <w:id w:val="-2044655149"/>
            </w:sdtPr>
            <w:sdtContent>
              <w:ins w:id="1263" w:author="Marie-Christine Rufener" w:date="2024-07-09T18:22:00Z">
                <w:r>
                  <w:rPr>
                    <w:rFonts w:ascii="Arial" w:eastAsia="Arial" w:hAnsi="Arial" w:cs="Arial"/>
                    <w:i/>
                    <w:rPrChange w:id="1264" w:author="Marie-Christine Rufener" w:date="2024-07-09T18:26:00Z">
                      <w:rPr>
                        <w:rFonts w:ascii="Arial" w:eastAsia="Arial" w:hAnsi="Arial" w:cs="Arial"/>
                      </w:rPr>
                    </w:rPrChange>
                  </w:rPr>
                  <w:t>T</w:t>
                </w:r>
              </w:ins>
            </w:sdtContent>
          </w:sdt>
        </w:sdtContent>
      </w:sdt>
      <w:sdt>
        <w:sdtPr>
          <w:tag w:val="goog_rdk_1045"/>
          <w:id w:val="-473604244"/>
        </w:sdtPr>
        <w:sdtContent>
          <w:sdt>
            <w:sdtPr>
              <w:tag w:val="goog_rdk_1046"/>
              <w:id w:val="1000393030"/>
            </w:sdtPr>
            <w:sdtContent>
              <w:del w:id="1265" w:author="Marie-Christine Rufener" w:date="2024-07-09T18:22:00Z">
                <w:r>
                  <w:rPr>
                    <w:rFonts w:ascii="Arial" w:eastAsia="Arial" w:hAnsi="Arial" w:cs="Arial"/>
                    <w:i/>
                    <w:rPrChange w:id="1266" w:author="Marie-Christine Rufener" w:date="2024-07-09T18:26:00Z">
                      <w:rPr>
                        <w:rFonts w:ascii="Arial" w:eastAsia="Arial" w:hAnsi="Arial" w:cs="Arial"/>
                      </w:rPr>
                    </w:rPrChange>
                  </w:rPr>
                  <w:delText>t</w:delText>
                </w:r>
              </w:del>
            </w:sdtContent>
          </w:sdt>
        </w:sdtContent>
      </w:sdt>
      <w:sdt>
        <w:sdtPr>
          <w:tag w:val="goog_rdk_1047"/>
          <w:id w:val="195056164"/>
        </w:sdtPr>
        <w:sdtContent>
          <w:r>
            <w:rPr>
              <w:rFonts w:ascii="Arial" w:eastAsia="Arial" w:hAnsi="Arial" w:cs="Arial"/>
              <w:i/>
              <w:rPrChange w:id="1267" w:author="Marie-Christine Rufener" w:date="2024-07-09T18:26:00Z">
                <w:rPr>
                  <w:rFonts w:ascii="Arial" w:eastAsia="Arial" w:hAnsi="Arial" w:cs="Arial"/>
                </w:rPr>
              </w:rPrChange>
            </w:rPr>
            <w:t>rans</w:t>
          </w:r>
        </w:sdtContent>
      </w:sdt>
      <w:sdt>
        <w:sdtPr>
          <w:tag w:val="goog_rdk_1048"/>
          <w:id w:val="1154721790"/>
        </w:sdtPr>
        <w:sdtContent>
          <w:sdt>
            <w:sdtPr>
              <w:tag w:val="goog_rdk_1049"/>
              <w:id w:val="-1945381362"/>
            </w:sdtPr>
            <w:sdtContent>
              <w:ins w:id="1268" w:author="Marie-Christine Rufener" w:date="2024-07-09T18:22:00Z">
                <w:r>
                  <w:rPr>
                    <w:rFonts w:ascii="Arial" w:eastAsia="Arial" w:hAnsi="Arial" w:cs="Arial"/>
                    <w:i/>
                    <w:rPrChange w:id="1269" w:author="Marie-Christine Rufener" w:date="2024-07-09T18:26:00Z">
                      <w:rPr>
                        <w:rFonts w:ascii="Arial" w:eastAsia="Arial" w:hAnsi="Arial" w:cs="Arial"/>
                      </w:rPr>
                    </w:rPrChange>
                  </w:rPr>
                  <w:t>.</w:t>
                </w:r>
              </w:ins>
            </w:sdtContent>
          </w:sdt>
        </w:sdtContent>
      </w:sdt>
      <w:sdt>
        <w:sdtPr>
          <w:tag w:val="goog_rdk_1050"/>
          <w:id w:val="-783421913"/>
        </w:sdtPr>
        <w:sdtContent>
          <w:sdt>
            <w:sdtPr>
              <w:tag w:val="goog_rdk_1051"/>
              <w:id w:val="700364504"/>
            </w:sdtPr>
            <w:sdtContent>
              <w:del w:id="1270" w:author="Marie-Christine Rufener" w:date="2024-07-09T18:22:00Z">
                <w:r>
                  <w:rPr>
                    <w:rFonts w:ascii="Arial" w:eastAsia="Arial" w:hAnsi="Arial" w:cs="Arial"/>
                    <w:i/>
                    <w:rPrChange w:id="1271" w:author="Marie-Christine Rufener" w:date="2024-07-09T18:26:00Z">
                      <w:rPr>
                        <w:rFonts w:ascii="Arial" w:eastAsia="Arial" w:hAnsi="Arial" w:cs="Arial"/>
                      </w:rPr>
                    </w:rPrChange>
                  </w:rPr>
                  <w:delText>actions on</w:delText>
                </w:r>
              </w:del>
            </w:sdtContent>
          </w:sdt>
        </w:sdtContent>
      </w:sdt>
      <w:sdt>
        <w:sdtPr>
          <w:tag w:val="goog_rdk_1052"/>
          <w:id w:val="-1018774338"/>
        </w:sdtPr>
        <w:sdtContent>
          <w:r>
            <w:rPr>
              <w:rFonts w:ascii="Arial" w:eastAsia="Arial" w:hAnsi="Arial" w:cs="Arial"/>
              <w:i/>
              <w:rPrChange w:id="1272" w:author="Marie-Christine Rufener" w:date="2024-07-09T18:26:00Z">
                <w:rPr>
                  <w:rFonts w:ascii="Arial" w:eastAsia="Arial" w:hAnsi="Arial" w:cs="Arial"/>
                </w:rPr>
              </w:rPrChange>
            </w:rPr>
            <w:t xml:space="preserve"> Geosci</w:t>
          </w:r>
        </w:sdtContent>
      </w:sdt>
      <w:sdt>
        <w:sdtPr>
          <w:tag w:val="goog_rdk_1053"/>
          <w:id w:val="216795081"/>
        </w:sdtPr>
        <w:sdtContent>
          <w:sdt>
            <w:sdtPr>
              <w:tag w:val="goog_rdk_1054"/>
              <w:id w:val="972483864"/>
            </w:sdtPr>
            <w:sdtContent>
              <w:ins w:id="1273" w:author="Marie-Christine Rufener" w:date="2024-07-09T18:23:00Z">
                <w:r>
                  <w:rPr>
                    <w:rFonts w:ascii="Arial" w:eastAsia="Arial" w:hAnsi="Arial" w:cs="Arial"/>
                    <w:i/>
                    <w:rPrChange w:id="1274" w:author="Marie-Christine Rufener" w:date="2024-07-09T18:26:00Z">
                      <w:rPr>
                        <w:rFonts w:ascii="Arial" w:eastAsia="Arial" w:hAnsi="Arial" w:cs="Arial"/>
                      </w:rPr>
                    </w:rPrChange>
                  </w:rPr>
                  <w:t>.</w:t>
                </w:r>
              </w:ins>
            </w:sdtContent>
          </w:sdt>
        </w:sdtContent>
      </w:sdt>
      <w:sdt>
        <w:sdtPr>
          <w:tag w:val="goog_rdk_1055"/>
          <w:id w:val="-1286269404"/>
        </w:sdtPr>
        <w:sdtContent>
          <w:sdt>
            <w:sdtPr>
              <w:tag w:val="goog_rdk_1056"/>
              <w:id w:val="41018151"/>
            </w:sdtPr>
            <w:sdtContent>
              <w:del w:id="1275" w:author="Marie-Christine Rufener" w:date="2024-07-09T18:23:00Z">
                <w:r>
                  <w:rPr>
                    <w:rFonts w:ascii="Arial" w:eastAsia="Arial" w:hAnsi="Arial" w:cs="Arial"/>
                    <w:i/>
                    <w:rPrChange w:id="1276" w:author="Marie-Christine Rufener" w:date="2024-07-09T18:26:00Z">
                      <w:rPr>
                        <w:rFonts w:ascii="Arial" w:eastAsia="Arial" w:hAnsi="Arial" w:cs="Arial"/>
                      </w:rPr>
                    </w:rPrChange>
                  </w:rPr>
                  <w:delText>ence and</w:delText>
                </w:r>
              </w:del>
            </w:sdtContent>
          </w:sdt>
        </w:sdtContent>
      </w:sdt>
      <w:sdt>
        <w:sdtPr>
          <w:tag w:val="goog_rdk_1057"/>
          <w:id w:val="-1491945938"/>
        </w:sdtPr>
        <w:sdtContent>
          <w:r>
            <w:rPr>
              <w:rFonts w:ascii="Arial" w:eastAsia="Arial" w:hAnsi="Arial" w:cs="Arial"/>
              <w:i/>
              <w:rPrChange w:id="1277" w:author="Marie-Christine Rufener" w:date="2024-07-09T18:26:00Z">
                <w:rPr>
                  <w:rFonts w:ascii="Arial" w:eastAsia="Arial" w:hAnsi="Arial" w:cs="Arial"/>
                </w:rPr>
              </w:rPrChange>
            </w:rPr>
            <w:t xml:space="preserve"> </w:t>
          </w:r>
        </w:sdtContent>
      </w:sdt>
      <w:sdt>
        <w:sdtPr>
          <w:tag w:val="goog_rdk_1058"/>
          <w:id w:val="1216857198"/>
        </w:sdtPr>
        <w:sdtContent>
          <w:sdt>
            <w:sdtPr>
              <w:tag w:val="goog_rdk_1059"/>
              <w:id w:val="1778444419"/>
            </w:sdtPr>
            <w:sdtContent>
              <w:ins w:id="1278" w:author="Marie-Christine Rufener" w:date="2024-07-09T18:23:00Z">
                <w:r>
                  <w:rPr>
                    <w:rFonts w:ascii="Arial" w:eastAsia="Arial" w:hAnsi="Arial" w:cs="Arial"/>
                    <w:i/>
                    <w:rPrChange w:id="1279" w:author="Marie-Christine Rufener" w:date="2024-07-09T18:26:00Z">
                      <w:rPr>
                        <w:rFonts w:ascii="Arial" w:eastAsia="Arial" w:hAnsi="Arial" w:cs="Arial"/>
                      </w:rPr>
                    </w:rPrChange>
                  </w:rPr>
                  <w:t>R</w:t>
                </w:r>
              </w:ins>
            </w:sdtContent>
          </w:sdt>
        </w:sdtContent>
      </w:sdt>
      <w:sdt>
        <w:sdtPr>
          <w:tag w:val="goog_rdk_1060"/>
          <w:id w:val="199599739"/>
        </w:sdtPr>
        <w:sdtContent>
          <w:sdt>
            <w:sdtPr>
              <w:tag w:val="goog_rdk_1061"/>
              <w:id w:val="191193854"/>
            </w:sdtPr>
            <w:sdtContent>
              <w:del w:id="1280" w:author="Marie-Christine Rufener" w:date="2024-07-09T18:23:00Z">
                <w:r>
                  <w:rPr>
                    <w:rFonts w:ascii="Arial" w:eastAsia="Arial" w:hAnsi="Arial" w:cs="Arial"/>
                    <w:i/>
                    <w:rPrChange w:id="1281" w:author="Marie-Christine Rufener" w:date="2024-07-09T18:26:00Z">
                      <w:rPr>
                        <w:rFonts w:ascii="Arial" w:eastAsia="Arial" w:hAnsi="Arial" w:cs="Arial"/>
                      </w:rPr>
                    </w:rPrChange>
                  </w:rPr>
                  <w:delText>r</w:delText>
                </w:r>
              </w:del>
            </w:sdtContent>
          </w:sdt>
        </w:sdtContent>
      </w:sdt>
      <w:sdt>
        <w:sdtPr>
          <w:tag w:val="goog_rdk_1062"/>
          <w:id w:val="237675156"/>
        </w:sdtPr>
        <w:sdtContent>
          <w:r>
            <w:rPr>
              <w:rFonts w:ascii="Arial" w:eastAsia="Arial" w:hAnsi="Arial" w:cs="Arial"/>
              <w:i/>
              <w:rPrChange w:id="1282" w:author="Marie-Christine Rufener" w:date="2024-07-09T18:26:00Z">
                <w:rPr>
                  <w:rFonts w:ascii="Arial" w:eastAsia="Arial" w:hAnsi="Arial" w:cs="Arial"/>
                </w:rPr>
              </w:rPrChange>
            </w:rPr>
            <w:t>em</w:t>
          </w:r>
        </w:sdtContent>
      </w:sdt>
      <w:sdt>
        <w:sdtPr>
          <w:tag w:val="goog_rdk_1063"/>
          <w:id w:val="1754700351"/>
        </w:sdtPr>
        <w:sdtContent>
          <w:sdt>
            <w:sdtPr>
              <w:tag w:val="goog_rdk_1064"/>
              <w:id w:val="1662110773"/>
            </w:sdtPr>
            <w:sdtContent>
              <w:ins w:id="1283" w:author="Marie-Christine Rufener" w:date="2024-07-09T18:23:00Z">
                <w:r>
                  <w:rPr>
                    <w:rFonts w:ascii="Arial" w:eastAsia="Arial" w:hAnsi="Arial" w:cs="Arial"/>
                    <w:i/>
                    <w:rPrChange w:id="1284" w:author="Marie-Christine Rufener" w:date="2024-07-09T18:26:00Z">
                      <w:rPr>
                        <w:rFonts w:ascii="Arial" w:eastAsia="Arial" w:hAnsi="Arial" w:cs="Arial"/>
                      </w:rPr>
                    </w:rPrChange>
                  </w:rPr>
                  <w:t>.</w:t>
                </w:r>
              </w:ins>
            </w:sdtContent>
          </w:sdt>
        </w:sdtContent>
      </w:sdt>
      <w:sdt>
        <w:sdtPr>
          <w:tag w:val="goog_rdk_1065"/>
          <w:id w:val="705304382"/>
        </w:sdtPr>
        <w:sdtContent>
          <w:sdt>
            <w:sdtPr>
              <w:tag w:val="goog_rdk_1066"/>
              <w:id w:val="-1084529554"/>
            </w:sdtPr>
            <w:sdtContent>
              <w:del w:id="1285" w:author="Marie-Christine Rufener" w:date="2024-07-09T18:23:00Z">
                <w:r>
                  <w:rPr>
                    <w:rFonts w:ascii="Arial" w:eastAsia="Arial" w:hAnsi="Arial" w:cs="Arial"/>
                    <w:i/>
                    <w:rPrChange w:id="1286" w:author="Marie-Christine Rufener" w:date="2024-07-09T18:26:00Z">
                      <w:rPr>
                        <w:rFonts w:ascii="Arial" w:eastAsia="Arial" w:hAnsi="Arial" w:cs="Arial"/>
                      </w:rPr>
                    </w:rPrChange>
                  </w:rPr>
                  <w:delText>ote</w:delText>
                </w:r>
              </w:del>
            </w:sdtContent>
          </w:sdt>
        </w:sdtContent>
      </w:sdt>
      <w:sdt>
        <w:sdtPr>
          <w:tag w:val="goog_rdk_1067"/>
          <w:id w:val="-519322770"/>
        </w:sdtPr>
        <w:sdtContent>
          <w:r>
            <w:rPr>
              <w:rFonts w:ascii="Arial" w:eastAsia="Arial" w:hAnsi="Arial" w:cs="Arial"/>
              <w:i/>
              <w:rPrChange w:id="1287" w:author="Marie-Christine Rufener" w:date="2024-07-09T18:26:00Z">
                <w:rPr>
                  <w:rFonts w:ascii="Arial" w:eastAsia="Arial" w:hAnsi="Arial" w:cs="Arial"/>
                </w:rPr>
              </w:rPrChange>
            </w:rPr>
            <w:t xml:space="preserve"> </w:t>
          </w:r>
        </w:sdtContent>
      </w:sdt>
      <w:sdt>
        <w:sdtPr>
          <w:tag w:val="goog_rdk_1068"/>
          <w:id w:val="-1204947229"/>
        </w:sdtPr>
        <w:sdtContent>
          <w:sdt>
            <w:sdtPr>
              <w:tag w:val="goog_rdk_1069"/>
              <w:id w:val="-955717912"/>
            </w:sdtPr>
            <w:sdtContent>
              <w:ins w:id="1288" w:author="Marie-Christine Rufener" w:date="2024-07-09T18:23:00Z">
                <w:r>
                  <w:rPr>
                    <w:rFonts w:ascii="Arial" w:eastAsia="Arial" w:hAnsi="Arial" w:cs="Arial"/>
                    <w:i/>
                    <w:rPrChange w:id="1289" w:author="Marie-Christine Rufener" w:date="2024-07-09T18:26:00Z">
                      <w:rPr>
                        <w:rFonts w:ascii="Arial" w:eastAsia="Arial" w:hAnsi="Arial" w:cs="Arial"/>
                      </w:rPr>
                    </w:rPrChange>
                  </w:rPr>
                  <w:t>S</w:t>
                </w:r>
              </w:ins>
            </w:sdtContent>
          </w:sdt>
        </w:sdtContent>
      </w:sdt>
      <w:sdt>
        <w:sdtPr>
          <w:tag w:val="goog_rdk_1070"/>
          <w:id w:val="718712861"/>
        </w:sdtPr>
        <w:sdtContent>
          <w:sdt>
            <w:sdtPr>
              <w:tag w:val="goog_rdk_1071"/>
              <w:id w:val="-599954588"/>
            </w:sdtPr>
            <w:sdtContent>
              <w:del w:id="1290" w:author="Marie-Christine Rufener" w:date="2024-07-09T18:23:00Z">
                <w:r>
                  <w:rPr>
                    <w:rFonts w:ascii="Arial" w:eastAsia="Arial" w:hAnsi="Arial" w:cs="Arial"/>
                    <w:i/>
                    <w:rPrChange w:id="1291" w:author="Marie-Christine Rufener" w:date="2024-07-09T18:26:00Z">
                      <w:rPr>
                        <w:rFonts w:ascii="Arial" w:eastAsia="Arial" w:hAnsi="Arial" w:cs="Arial"/>
                      </w:rPr>
                    </w:rPrChange>
                  </w:rPr>
                  <w:delText>s</w:delText>
                </w:r>
              </w:del>
            </w:sdtContent>
          </w:sdt>
        </w:sdtContent>
      </w:sdt>
      <w:sdt>
        <w:sdtPr>
          <w:tag w:val="goog_rdk_1072"/>
          <w:id w:val="-1442913548"/>
        </w:sdtPr>
        <w:sdtContent>
          <w:r>
            <w:rPr>
              <w:rFonts w:ascii="Arial" w:eastAsia="Arial" w:hAnsi="Arial" w:cs="Arial"/>
              <w:i/>
              <w:rPrChange w:id="1292" w:author="Marie-Christine Rufener" w:date="2024-07-09T18:26:00Z">
                <w:rPr>
                  <w:rFonts w:ascii="Arial" w:eastAsia="Arial" w:hAnsi="Arial" w:cs="Arial"/>
                </w:rPr>
              </w:rPrChange>
            </w:rPr>
            <w:t>ens</w:t>
          </w:r>
        </w:sdtContent>
      </w:sdt>
      <w:sdt>
        <w:sdtPr>
          <w:tag w:val="goog_rdk_1073"/>
          <w:id w:val="407898054"/>
        </w:sdtPr>
        <w:sdtContent>
          <w:sdt>
            <w:sdtPr>
              <w:tag w:val="goog_rdk_1074"/>
              <w:id w:val="56833163"/>
            </w:sdtPr>
            <w:sdtContent>
              <w:ins w:id="1293" w:author="Marie-Christine Rufener" w:date="2024-07-09T18:23:00Z">
                <w:r>
                  <w:rPr>
                    <w:rFonts w:ascii="Arial" w:eastAsia="Arial" w:hAnsi="Arial" w:cs="Arial"/>
                    <w:i/>
                    <w:rPrChange w:id="1294" w:author="Marie-Christine Rufener" w:date="2024-07-09T18:26:00Z">
                      <w:rPr>
                        <w:rFonts w:ascii="Arial" w:eastAsia="Arial" w:hAnsi="Arial" w:cs="Arial"/>
                      </w:rPr>
                    </w:rPrChange>
                  </w:rPr>
                  <w:t>.</w:t>
                </w:r>
              </w:ins>
            </w:sdtContent>
          </w:sdt>
        </w:sdtContent>
      </w:sdt>
      <w:sdt>
        <w:sdtPr>
          <w:tag w:val="goog_rdk_1075"/>
          <w:id w:val="1154421914"/>
        </w:sdtPr>
        <w:sdtContent>
          <w:sdt>
            <w:sdtPr>
              <w:tag w:val="goog_rdk_1076"/>
              <w:id w:val="-1845159994"/>
            </w:sdtPr>
            <w:sdtContent>
              <w:del w:id="1295" w:author="Marie-Christine Rufener" w:date="2024-07-09T18:23:00Z">
                <w:r>
                  <w:rPr>
                    <w:rFonts w:ascii="Arial" w:eastAsia="Arial" w:hAnsi="Arial" w:cs="Arial"/>
                    <w:i/>
                    <w:rPrChange w:id="1296" w:author="Marie-Christine Rufener" w:date="2024-07-09T18:26:00Z">
                      <w:rPr>
                        <w:rFonts w:ascii="Arial" w:eastAsia="Arial" w:hAnsi="Arial" w:cs="Arial"/>
                      </w:rPr>
                    </w:rPrChange>
                  </w:rPr>
                  <w:delText>ing</w:delText>
                </w:r>
              </w:del>
            </w:sdtContent>
          </w:sdt>
        </w:sdtContent>
      </w:sdt>
      <w:r>
        <w:rPr>
          <w:rFonts w:ascii="Arial" w:eastAsia="Arial" w:hAnsi="Arial" w:cs="Arial"/>
        </w:rPr>
        <w:t xml:space="preserve"> </w:t>
      </w:r>
      <w:sdt>
        <w:sdtPr>
          <w:tag w:val="goog_rdk_1077"/>
          <w:id w:val="-1853332788"/>
        </w:sdtPr>
        <w:sdtContent>
          <w:r>
            <w:rPr>
              <w:rFonts w:ascii="Arial" w:eastAsia="Arial" w:hAnsi="Arial" w:cs="Arial"/>
              <w:b/>
              <w:rPrChange w:id="1297" w:author="Marie-Christine Rufener" w:date="2024-07-09T18:23:00Z">
                <w:rPr>
                  <w:rFonts w:ascii="Arial" w:eastAsia="Arial" w:hAnsi="Arial" w:cs="Arial"/>
                </w:rPr>
              </w:rPrChange>
            </w:rPr>
            <w:t>48</w:t>
          </w:r>
        </w:sdtContent>
      </w:sdt>
      <w:sdt>
        <w:sdtPr>
          <w:tag w:val="goog_rdk_1078"/>
          <w:id w:val="-1556463922"/>
        </w:sdtPr>
        <w:sdtContent>
          <w:sdt>
            <w:sdtPr>
              <w:tag w:val="goog_rdk_1079"/>
              <w:id w:val="2146543457"/>
            </w:sdtPr>
            <w:sdtContent>
              <w:ins w:id="1298" w:author="Marie-Christine Rufener" w:date="2024-07-09T18:23:00Z">
                <w:r>
                  <w:rPr>
                    <w:rFonts w:ascii="Arial" w:eastAsia="Arial" w:hAnsi="Arial" w:cs="Arial"/>
                    <w:b/>
                    <w:rPrChange w:id="1299" w:author="Marie-Christine Rufener" w:date="2024-07-09T18:23:00Z">
                      <w:rPr>
                        <w:rFonts w:ascii="Arial" w:eastAsia="Arial" w:hAnsi="Arial" w:cs="Arial"/>
                      </w:rPr>
                    </w:rPrChange>
                  </w:rPr>
                  <w:t xml:space="preserve">, </w:t>
                </w:r>
              </w:ins>
            </w:sdtContent>
          </w:sdt>
        </w:sdtContent>
      </w:sdt>
      <w:sdt>
        <w:sdtPr>
          <w:tag w:val="goog_rdk_1080"/>
          <w:id w:val="-1317332989"/>
        </w:sdtPr>
        <w:sdtContent>
          <w:del w:id="1300" w:author="Marie-Christine Rufener" w:date="2024-07-09T18:23:00Z">
            <w:r>
              <w:rPr>
                <w:rFonts w:ascii="Arial" w:eastAsia="Arial" w:hAnsi="Arial" w:cs="Arial"/>
              </w:rPr>
              <w:delText>(7):</w:delText>
            </w:r>
          </w:del>
        </w:sdtContent>
      </w:sdt>
      <w:r>
        <w:rPr>
          <w:rFonts w:ascii="Arial" w:eastAsia="Arial" w:hAnsi="Arial" w:cs="Arial"/>
        </w:rPr>
        <w:t>2795–2806</w:t>
      </w:r>
      <w:sdt>
        <w:sdtPr>
          <w:tag w:val="goog_rdk_1081"/>
          <w:id w:val="2137051190"/>
        </w:sdtPr>
        <w:sdtContent>
          <w:ins w:id="1301" w:author="Marie-Christine Rufener" w:date="2024-07-09T18:23:00Z">
            <w:r>
              <w:rPr>
                <w:rFonts w:ascii="Arial" w:eastAsia="Arial" w:hAnsi="Arial" w:cs="Arial"/>
              </w:rPr>
              <w:t xml:space="preserve">; </w:t>
            </w:r>
            <w:r>
              <w:fldChar w:fldCharType="begin"/>
            </w:r>
            <w:r>
              <w:instrText>HYPERLINK "https://doi.org/10.1109/TGRS.2010.2043109"</w:instrText>
            </w:r>
            <w:r>
              <w:fldChar w:fldCharType="separate"/>
            </w:r>
            <w:r>
              <w:rPr>
                <w:rFonts w:ascii="Arial" w:eastAsia="Arial" w:hAnsi="Arial" w:cs="Arial"/>
              </w:rPr>
              <w:t>https://doi.org/10.1109/TGRS.2010.2043109</w:t>
            </w:r>
            <w:r>
              <w:fldChar w:fldCharType="end"/>
            </w:r>
            <w:r>
              <w:rPr>
                <w:rFonts w:ascii="Arial" w:eastAsia="Arial" w:hAnsi="Arial" w:cs="Arial"/>
              </w:rPr>
              <w:t xml:space="preserve"> (2010).</w:t>
            </w:r>
          </w:ins>
        </w:sdtContent>
      </w:sdt>
    </w:p>
    <w:p w14:paraId="20E25383" w14:textId="77777777" w:rsidR="00073438" w:rsidRDefault="00000000">
      <w:pPr>
        <w:widowControl w:val="0"/>
        <w:spacing w:before="280" w:after="280" w:line="240" w:lineRule="auto"/>
        <w:ind w:left="284" w:hanging="284"/>
        <w:rPr>
          <w:rFonts w:ascii="Arial" w:eastAsia="Arial" w:hAnsi="Arial" w:cs="Arial"/>
        </w:rPr>
      </w:pPr>
      <w:bookmarkStart w:id="1302" w:name="_heading=h.2p2csry" w:colFirst="0" w:colLast="0"/>
      <w:bookmarkEnd w:id="1302"/>
      <w:r>
        <w:rPr>
          <w:rFonts w:ascii="Arial" w:eastAsia="Arial" w:hAnsi="Arial" w:cs="Arial"/>
        </w:rPr>
        <w:t>Li</w:t>
      </w:r>
      <w:sdt>
        <w:sdtPr>
          <w:tag w:val="goog_rdk_1082"/>
          <w:id w:val="100307311"/>
        </w:sdtPr>
        <w:sdtContent>
          <w:ins w:id="1303" w:author="Marie-Christine Rufener" w:date="2024-07-09T18:24:00Z">
            <w:r>
              <w:rPr>
                <w:rFonts w:ascii="Arial" w:eastAsia="Arial" w:hAnsi="Arial" w:cs="Arial"/>
              </w:rPr>
              <w:t>,</w:t>
            </w:r>
          </w:ins>
        </w:sdtContent>
      </w:sdt>
      <w:r>
        <w:rPr>
          <w:rFonts w:ascii="Arial" w:eastAsia="Arial" w:hAnsi="Arial" w:cs="Arial"/>
        </w:rPr>
        <w:t xml:space="preserve"> K</w:t>
      </w:r>
      <w:sdt>
        <w:sdtPr>
          <w:tag w:val="goog_rdk_1083"/>
          <w:id w:val="-1258368945"/>
        </w:sdtPr>
        <w:sdtContent>
          <w:ins w:id="1304" w:author="Marie-Christine Rufener" w:date="2024-07-09T18:24:00Z">
            <w:r>
              <w:rPr>
                <w:rFonts w:ascii="Arial" w:eastAsia="Arial" w:hAnsi="Arial" w:cs="Arial"/>
              </w:rPr>
              <w:t>.</w:t>
            </w:r>
          </w:ins>
        </w:sdtContent>
      </w:sdt>
      <w:r>
        <w:rPr>
          <w:rFonts w:ascii="Arial" w:eastAsia="Arial" w:hAnsi="Arial" w:cs="Arial"/>
        </w:rPr>
        <w:t>, Wan</w:t>
      </w:r>
      <w:sdt>
        <w:sdtPr>
          <w:tag w:val="goog_rdk_1084"/>
          <w:id w:val="-535662273"/>
        </w:sdtPr>
        <w:sdtContent>
          <w:ins w:id="1305" w:author="Marie-Christine Rufener" w:date="2024-07-09T18:24:00Z">
            <w:r>
              <w:rPr>
                <w:rFonts w:ascii="Arial" w:eastAsia="Arial" w:hAnsi="Arial" w:cs="Arial"/>
              </w:rPr>
              <w:t>,</w:t>
            </w:r>
          </w:ins>
        </w:sdtContent>
      </w:sdt>
      <w:r>
        <w:rPr>
          <w:rFonts w:ascii="Arial" w:eastAsia="Arial" w:hAnsi="Arial" w:cs="Arial"/>
        </w:rPr>
        <w:t xml:space="preserve"> G</w:t>
      </w:r>
      <w:sdt>
        <w:sdtPr>
          <w:tag w:val="goog_rdk_1085"/>
          <w:id w:val="-449320513"/>
        </w:sdtPr>
        <w:sdtContent>
          <w:ins w:id="1306" w:author="Marie-Christine Rufener" w:date="2024-07-09T18:24:00Z">
            <w:r>
              <w:rPr>
                <w:rFonts w:ascii="Arial" w:eastAsia="Arial" w:hAnsi="Arial" w:cs="Arial"/>
              </w:rPr>
              <w:t>.</w:t>
            </w:r>
          </w:ins>
        </w:sdtContent>
      </w:sdt>
      <w:r>
        <w:rPr>
          <w:rFonts w:ascii="Arial" w:eastAsia="Arial" w:hAnsi="Arial" w:cs="Arial"/>
        </w:rPr>
        <w:t>, Cheng</w:t>
      </w:r>
      <w:sdt>
        <w:sdtPr>
          <w:tag w:val="goog_rdk_1086"/>
          <w:id w:val="-1182352148"/>
        </w:sdtPr>
        <w:sdtContent>
          <w:ins w:id="1307" w:author="Marie-Christine Rufener" w:date="2024-07-09T18:24:00Z">
            <w:r>
              <w:rPr>
                <w:rFonts w:ascii="Arial" w:eastAsia="Arial" w:hAnsi="Arial" w:cs="Arial"/>
              </w:rPr>
              <w:t>,</w:t>
            </w:r>
          </w:ins>
        </w:sdtContent>
      </w:sdt>
      <w:r>
        <w:rPr>
          <w:rFonts w:ascii="Arial" w:eastAsia="Arial" w:hAnsi="Arial" w:cs="Arial"/>
        </w:rPr>
        <w:t xml:space="preserve"> G</w:t>
      </w:r>
      <w:sdt>
        <w:sdtPr>
          <w:tag w:val="goog_rdk_1087"/>
          <w:id w:val="161285305"/>
        </w:sdtPr>
        <w:sdtContent>
          <w:ins w:id="1308" w:author="Marie-Christine Rufener" w:date="2024-07-09T18:24:00Z">
            <w:r>
              <w:rPr>
                <w:rFonts w:ascii="Arial" w:eastAsia="Arial" w:hAnsi="Arial" w:cs="Arial"/>
              </w:rPr>
              <w:t>.</w:t>
            </w:r>
          </w:ins>
        </w:sdtContent>
      </w:sdt>
      <w:r>
        <w:rPr>
          <w:rFonts w:ascii="Arial" w:eastAsia="Arial" w:hAnsi="Arial" w:cs="Arial"/>
        </w:rPr>
        <w:t>,</w:t>
      </w:r>
      <w:sdt>
        <w:sdtPr>
          <w:tag w:val="goog_rdk_1088"/>
          <w:id w:val="-2088607243"/>
        </w:sdtPr>
        <w:sdtContent>
          <w:ins w:id="1309" w:author="Marie-Christine Rufener" w:date="2024-07-09T18:24:00Z">
            <w:r>
              <w:rPr>
                <w:rFonts w:ascii="Arial" w:eastAsia="Arial" w:hAnsi="Arial" w:cs="Arial"/>
              </w:rPr>
              <w:t xml:space="preserve"> Meng, L. &amp; Han, J.</w:t>
            </w:r>
          </w:ins>
        </w:sdtContent>
      </w:sdt>
      <w:sdt>
        <w:sdtPr>
          <w:tag w:val="goog_rdk_1089"/>
          <w:id w:val="991749643"/>
        </w:sdtPr>
        <w:sdtContent>
          <w:del w:id="1310" w:author="Marie-Christine Rufener" w:date="2024-07-09T18:24:00Z">
            <w:r>
              <w:rPr>
                <w:rFonts w:ascii="Arial" w:eastAsia="Arial" w:hAnsi="Arial" w:cs="Arial"/>
              </w:rPr>
              <w:delText xml:space="preserve"> et al (2020a)</w:delText>
            </w:r>
          </w:del>
        </w:sdtContent>
      </w:sdt>
      <w:r>
        <w:rPr>
          <w:rFonts w:ascii="Arial" w:eastAsia="Arial" w:hAnsi="Arial" w:cs="Arial"/>
        </w:rPr>
        <w:t xml:space="preserve"> Object detection in optical remote sensing images: A survey and a new benchmark. </w:t>
      </w:r>
      <w:sdt>
        <w:sdtPr>
          <w:tag w:val="goog_rdk_1090"/>
          <w:id w:val="-1354264972"/>
        </w:sdtPr>
        <w:sdtContent>
          <w:r>
            <w:rPr>
              <w:rFonts w:ascii="Arial" w:eastAsia="Arial" w:hAnsi="Arial" w:cs="Arial"/>
              <w:i/>
              <w:rPrChange w:id="1311" w:author="Marie-Christine Rufener" w:date="2024-07-09T18:26:00Z">
                <w:rPr>
                  <w:rFonts w:ascii="Arial" w:eastAsia="Arial" w:hAnsi="Arial" w:cs="Arial"/>
                </w:rPr>
              </w:rPrChange>
            </w:rPr>
            <w:t xml:space="preserve">ISPRS </w:t>
          </w:r>
        </w:sdtContent>
      </w:sdt>
      <w:sdt>
        <w:sdtPr>
          <w:tag w:val="goog_rdk_1091"/>
          <w:id w:val="-1656983951"/>
        </w:sdtPr>
        <w:sdtContent>
          <w:sdt>
            <w:sdtPr>
              <w:tag w:val="goog_rdk_1092"/>
              <w:id w:val="1637761685"/>
            </w:sdtPr>
            <w:sdtContent>
              <w:ins w:id="1312" w:author="Marie-Christine Rufener" w:date="2024-07-09T18:25:00Z">
                <w:r>
                  <w:rPr>
                    <w:rFonts w:ascii="Arial" w:eastAsia="Arial" w:hAnsi="Arial" w:cs="Arial"/>
                    <w:i/>
                    <w:rPrChange w:id="1313" w:author="Marie-Christine Rufener" w:date="2024-07-09T18:26:00Z">
                      <w:rPr>
                        <w:rFonts w:ascii="Arial" w:eastAsia="Arial" w:hAnsi="Arial" w:cs="Arial"/>
                      </w:rPr>
                    </w:rPrChange>
                  </w:rPr>
                  <w:t>J.</w:t>
                </w:r>
              </w:ins>
            </w:sdtContent>
          </w:sdt>
        </w:sdtContent>
      </w:sdt>
      <w:sdt>
        <w:sdtPr>
          <w:tag w:val="goog_rdk_1093"/>
          <w:id w:val="-1504498694"/>
        </w:sdtPr>
        <w:sdtContent>
          <w:sdt>
            <w:sdtPr>
              <w:tag w:val="goog_rdk_1094"/>
              <w:id w:val="874348109"/>
            </w:sdtPr>
            <w:sdtContent>
              <w:del w:id="1314" w:author="Marie-Christine Rufener" w:date="2024-07-09T18:25:00Z">
                <w:r>
                  <w:rPr>
                    <w:rFonts w:ascii="Arial" w:eastAsia="Arial" w:hAnsi="Arial" w:cs="Arial"/>
                    <w:i/>
                    <w:rPrChange w:id="1315" w:author="Marie-Christine Rufener" w:date="2024-07-09T18:26:00Z">
                      <w:rPr>
                        <w:rFonts w:ascii="Arial" w:eastAsia="Arial" w:hAnsi="Arial" w:cs="Arial"/>
                      </w:rPr>
                    </w:rPrChange>
                  </w:rPr>
                  <w:delText>journal of</w:delText>
                </w:r>
              </w:del>
            </w:sdtContent>
          </w:sdt>
        </w:sdtContent>
      </w:sdt>
      <w:sdt>
        <w:sdtPr>
          <w:tag w:val="goog_rdk_1095"/>
          <w:id w:val="1692953662"/>
        </w:sdtPr>
        <w:sdtContent>
          <w:r>
            <w:rPr>
              <w:rFonts w:ascii="Arial" w:eastAsia="Arial" w:hAnsi="Arial" w:cs="Arial"/>
              <w:i/>
              <w:rPrChange w:id="1316" w:author="Marie-Christine Rufener" w:date="2024-07-09T18:26:00Z">
                <w:rPr>
                  <w:rFonts w:ascii="Arial" w:eastAsia="Arial" w:hAnsi="Arial" w:cs="Arial"/>
                </w:rPr>
              </w:rPrChange>
            </w:rPr>
            <w:t xml:space="preserve"> </w:t>
          </w:r>
        </w:sdtContent>
      </w:sdt>
      <w:sdt>
        <w:sdtPr>
          <w:tag w:val="goog_rdk_1096"/>
          <w:id w:val="846070442"/>
        </w:sdtPr>
        <w:sdtContent>
          <w:sdt>
            <w:sdtPr>
              <w:tag w:val="goog_rdk_1097"/>
              <w:id w:val="-701627963"/>
            </w:sdtPr>
            <w:sdtContent>
              <w:ins w:id="1317" w:author="Marie-Christine Rufener" w:date="2024-07-09T18:25:00Z">
                <w:r>
                  <w:rPr>
                    <w:rFonts w:ascii="Arial" w:eastAsia="Arial" w:hAnsi="Arial" w:cs="Arial"/>
                    <w:i/>
                    <w:rPrChange w:id="1318" w:author="Marie-Christine Rufener" w:date="2024-07-09T18:26:00Z">
                      <w:rPr>
                        <w:rFonts w:ascii="Arial" w:eastAsia="Arial" w:hAnsi="Arial" w:cs="Arial"/>
                      </w:rPr>
                    </w:rPrChange>
                  </w:rPr>
                  <w:t>P</w:t>
                </w:r>
              </w:ins>
            </w:sdtContent>
          </w:sdt>
        </w:sdtContent>
      </w:sdt>
      <w:sdt>
        <w:sdtPr>
          <w:tag w:val="goog_rdk_1098"/>
          <w:id w:val="2096511892"/>
        </w:sdtPr>
        <w:sdtContent>
          <w:sdt>
            <w:sdtPr>
              <w:tag w:val="goog_rdk_1099"/>
              <w:id w:val="2129893742"/>
            </w:sdtPr>
            <w:sdtContent>
              <w:del w:id="1319" w:author="Marie-Christine Rufener" w:date="2024-07-09T18:25:00Z">
                <w:r>
                  <w:rPr>
                    <w:rFonts w:ascii="Arial" w:eastAsia="Arial" w:hAnsi="Arial" w:cs="Arial"/>
                    <w:i/>
                    <w:rPrChange w:id="1320" w:author="Marie-Christine Rufener" w:date="2024-07-09T18:26:00Z">
                      <w:rPr>
                        <w:rFonts w:ascii="Arial" w:eastAsia="Arial" w:hAnsi="Arial" w:cs="Arial"/>
                      </w:rPr>
                    </w:rPrChange>
                  </w:rPr>
                  <w:delText>p</w:delText>
                </w:r>
              </w:del>
            </w:sdtContent>
          </w:sdt>
        </w:sdtContent>
      </w:sdt>
      <w:sdt>
        <w:sdtPr>
          <w:tag w:val="goog_rdk_1100"/>
          <w:id w:val="-160239370"/>
        </w:sdtPr>
        <w:sdtContent>
          <w:r>
            <w:rPr>
              <w:rFonts w:ascii="Arial" w:eastAsia="Arial" w:hAnsi="Arial" w:cs="Arial"/>
              <w:i/>
              <w:rPrChange w:id="1321" w:author="Marie-Christine Rufener" w:date="2024-07-09T18:26:00Z">
                <w:rPr>
                  <w:rFonts w:ascii="Arial" w:eastAsia="Arial" w:hAnsi="Arial" w:cs="Arial"/>
                </w:rPr>
              </w:rPrChange>
            </w:rPr>
            <w:t>hoto</w:t>
          </w:r>
        </w:sdtContent>
      </w:sdt>
      <w:sdt>
        <w:sdtPr>
          <w:tag w:val="goog_rdk_1101"/>
          <w:id w:val="-1153748696"/>
        </w:sdtPr>
        <w:sdtContent>
          <w:sdt>
            <w:sdtPr>
              <w:tag w:val="goog_rdk_1102"/>
              <w:id w:val="2030293624"/>
            </w:sdtPr>
            <w:sdtContent>
              <w:ins w:id="1322" w:author="Marie-Christine Rufener" w:date="2024-07-09T18:25:00Z">
                <w:r>
                  <w:rPr>
                    <w:rFonts w:ascii="Arial" w:eastAsia="Arial" w:hAnsi="Arial" w:cs="Arial"/>
                    <w:i/>
                    <w:rPrChange w:id="1323" w:author="Marie-Christine Rufener" w:date="2024-07-09T18:26:00Z">
                      <w:rPr>
                        <w:rFonts w:ascii="Arial" w:eastAsia="Arial" w:hAnsi="Arial" w:cs="Arial"/>
                      </w:rPr>
                    </w:rPrChange>
                  </w:rPr>
                  <w:t>.</w:t>
                </w:r>
              </w:ins>
            </w:sdtContent>
          </w:sdt>
        </w:sdtContent>
      </w:sdt>
      <w:sdt>
        <w:sdtPr>
          <w:tag w:val="goog_rdk_1103"/>
          <w:id w:val="1083950265"/>
        </w:sdtPr>
        <w:sdtContent>
          <w:sdt>
            <w:sdtPr>
              <w:tag w:val="goog_rdk_1104"/>
              <w:id w:val="538702849"/>
            </w:sdtPr>
            <w:sdtContent>
              <w:del w:id="1324" w:author="Marie-Christine Rufener" w:date="2024-07-09T18:25:00Z">
                <w:r>
                  <w:rPr>
                    <w:rFonts w:ascii="Arial" w:eastAsia="Arial" w:hAnsi="Arial" w:cs="Arial"/>
                    <w:i/>
                    <w:rPrChange w:id="1325" w:author="Marie-Christine Rufener" w:date="2024-07-09T18:26:00Z">
                      <w:rPr>
                        <w:rFonts w:ascii="Arial" w:eastAsia="Arial" w:hAnsi="Arial" w:cs="Arial"/>
                      </w:rPr>
                    </w:rPrChange>
                  </w:rPr>
                  <w:delText>grammetry</w:delText>
                </w:r>
              </w:del>
            </w:sdtContent>
          </w:sdt>
        </w:sdtContent>
      </w:sdt>
      <w:sdt>
        <w:sdtPr>
          <w:tag w:val="goog_rdk_1105"/>
          <w:id w:val="1698495308"/>
        </w:sdtPr>
        <w:sdtContent>
          <w:r>
            <w:rPr>
              <w:rFonts w:ascii="Arial" w:eastAsia="Arial" w:hAnsi="Arial" w:cs="Arial"/>
              <w:i/>
              <w:rPrChange w:id="1326" w:author="Marie-Christine Rufener" w:date="2024-07-09T18:26:00Z">
                <w:rPr>
                  <w:rFonts w:ascii="Arial" w:eastAsia="Arial" w:hAnsi="Arial" w:cs="Arial"/>
                </w:rPr>
              </w:rPrChange>
            </w:rPr>
            <w:t xml:space="preserve"> </w:t>
          </w:r>
        </w:sdtContent>
      </w:sdt>
      <w:sdt>
        <w:sdtPr>
          <w:tag w:val="goog_rdk_1106"/>
          <w:id w:val="-1673408375"/>
        </w:sdtPr>
        <w:sdtContent>
          <w:sdt>
            <w:sdtPr>
              <w:tag w:val="goog_rdk_1107"/>
              <w:id w:val="459540730"/>
            </w:sdtPr>
            <w:sdtContent>
              <w:del w:id="1327" w:author="Marie-Christine Rufener" w:date="2024-07-09T18:25:00Z">
                <w:r>
                  <w:rPr>
                    <w:rFonts w:ascii="Arial" w:eastAsia="Arial" w:hAnsi="Arial" w:cs="Arial"/>
                    <w:i/>
                    <w:rPrChange w:id="1328" w:author="Marie-Christine Rufener" w:date="2024-07-09T18:26:00Z">
                      <w:rPr>
                        <w:rFonts w:ascii="Arial" w:eastAsia="Arial" w:hAnsi="Arial" w:cs="Arial"/>
                      </w:rPr>
                    </w:rPrChange>
                  </w:rPr>
                  <w:delText>and r</w:delText>
                </w:r>
              </w:del>
            </w:sdtContent>
          </w:sdt>
        </w:sdtContent>
      </w:sdt>
      <w:sdt>
        <w:sdtPr>
          <w:tag w:val="goog_rdk_1108"/>
          <w:id w:val="-314950285"/>
        </w:sdtPr>
        <w:sdtContent>
          <w:sdt>
            <w:sdtPr>
              <w:tag w:val="goog_rdk_1109"/>
              <w:id w:val="-1967879424"/>
            </w:sdtPr>
            <w:sdtContent>
              <w:ins w:id="1329" w:author="Marie-Christine Rufener" w:date="2024-07-09T18:25:00Z">
                <w:r>
                  <w:rPr>
                    <w:rFonts w:ascii="Arial" w:eastAsia="Arial" w:hAnsi="Arial" w:cs="Arial"/>
                    <w:i/>
                    <w:rPrChange w:id="1330" w:author="Marie-Christine Rufener" w:date="2024-07-09T18:26:00Z">
                      <w:rPr>
                        <w:rFonts w:ascii="Arial" w:eastAsia="Arial" w:hAnsi="Arial" w:cs="Arial"/>
                      </w:rPr>
                    </w:rPrChange>
                  </w:rPr>
                  <w:t>R</w:t>
                </w:r>
              </w:ins>
            </w:sdtContent>
          </w:sdt>
        </w:sdtContent>
      </w:sdt>
      <w:sdt>
        <w:sdtPr>
          <w:tag w:val="goog_rdk_1110"/>
          <w:id w:val="-1298759720"/>
        </w:sdtPr>
        <w:sdtContent>
          <w:r>
            <w:rPr>
              <w:rFonts w:ascii="Arial" w:eastAsia="Arial" w:hAnsi="Arial" w:cs="Arial"/>
              <w:i/>
              <w:rPrChange w:id="1331" w:author="Marie-Christine Rufener" w:date="2024-07-09T18:26:00Z">
                <w:rPr>
                  <w:rFonts w:ascii="Arial" w:eastAsia="Arial" w:hAnsi="Arial" w:cs="Arial"/>
                </w:rPr>
              </w:rPrChange>
            </w:rPr>
            <w:t xml:space="preserve">emote </w:t>
          </w:r>
        </w:sdtContent>
      </w:sdt>
      <w:sdt>
        <w:sdtPr>
          <w:tag w:val="goog_rdk_1111"/>
          <w:id w:val="1238986798"/>
        </w:sdtPr>
        <w:sdtContent>
          <w:sdt>
            <w:sdtPr>
              <w:tag w:val="goog_rdk_1112"/>
              <w:id w:val="-581765535"/>
            </w:sdtPr>
            <w:sdtContent>
              <w:ins w:id="1332" w:author="Marie-Christine Rufener" w:date="2024-07-09T18:25:00Z">
                <w:r>
                  <w:rPr>
                    <w:rFonts w:ascii="Arial" w:eastAsia="Arial" w:hAnsi="Arial" w:cs="Arial"/>
                    <w:i/>
                    <w:rPrChange w:id="1333" w:author="Marie-Christine Rufener" w:date="2024-07-09T18:26:00Z">
                      <w:rPr>
                        <w:rFonts w:ascii="Arial" w:eastAsia="Arial" w:hAnsi="Arial" w:cs="Arial"/>
                      </w:rPr>
                    </w:rPrChange>
                  </w:rPr>
                  <w:t>S</w:t>
                </w:r>
              </w:ins>
            </w:sdtContent>
          </w:sdt>
        </w:sdtContent>
      </w:sdt>
      <w:sdt>
        <w:sdtPr>
          <w:tag w:val="goog_rdk_1113"/>
          <w:id w:val="1768580411"/>
        </w:sdtPr>
        <w:sdtContent>
          <w:sdt>
            <w:sdtPr>
              <w:tag w:val="goog_rdk_1114"/>
              <w:id w:val="-528723754"/>
            </w:sdtPr>
            <w:sdtContent>
              <w:del w:id="1334" w:author="Marie-Christine Rufener" w:date="2024-07-09T18:25:00Z">
                <w:r>
                  <w:rPr>
                    <w:rFonts w:ascii="Arial" w:eastAsia="Arial" w:hAnsi="Arial" w:cs="Arial"/>
                    <w:i/>
                    <w:rPrChange w:id="1335" w:author="Marie-Christine Rufener" w:date="2024-07-09T18:26:00Z">
                      <w:rPr>
                        <w:rFonts w:ascii="Arial" w:eastAsia="Arial" w:hAnsi="Arial" w:cs="Arial"/>
                      </w:rPr>
                    </w:rPrChange>
                  </w:rPr>
                  <w:delText>s</w:delText>
                </w:r>
              </w:del>
            </w:sdtContent>
          </w:sdt>
        </w:sdtContent>
      </w:sdt>
      <w:sdt>
        <w:sdtPr>
          <w:tag w:val="goog_rdk_1115"/>
          <w:id w:val="-508753134"/>
        </w:sdtPr>
        <w:sdtContent>
          <w:r>
            <w:rPr>
              <w:rFonts w:ascii="Arial" w:eastAsia="Arial" w:hAnsi="Arial" w:cs="Arial"/>
              <w:i/>
              <w:rPrChange w:id="1336" w:author="Marie-Christine Rufener" w:date="2024-07-09T18:26:00Z">
                <w:rPr>
                  <w:rFonts w:ascii="Arial" w:eastAsia="Arial" w:hAnsi="Arial" w:cs="Arial"/>
                </w:rPr>
              </w:rPrChange>
            </w:rPr>
            <w:t>ens</w:t>
          </w:r>
        </w:sdtContent>
      </w:sdt>
      <w:sdt>
        <w:sdtPr>
          <w:tag w:val="goog_rdk_1116"/>
          <w:id w:val="162830113"/>
        </w:sdtPr>
        <w:sdtContent>
          <w:sdt>
            <w:sdtPr>
              <w:tag w:val="goog_rdk_1117"/>
              <w:id w:val="62301311"/>
            </w:sdtPr>
            <w:sdtContent>
              <w:ins w:id="1337" w:author="Marie-Christine Rufener" w:date="2024-07-09T18:25:00Z">
                <w:r>
                  <w:rPr>
                    <w:rFonts w:ascii="Arial" w:eastAsia="Arial" w:hAnsi="Arial" w:cs="Arial"/>
                    <w:i/>
                    <w:rPrChange w:id="1338" w:author="Marie-Christine Rufener" w:date="2024-07-09T18:26:00Z">
                      <w:rPr>
                        <w:rFonts w:ascii="Arial" w:eastAsia="Arial" w:hAnsi="Arial" w:cs="Arial"/>
                      </w:rPr>
                    </w:rPrChange>
                  </w:rPr>
                  <w:t>.</w:t>
                </w:r>
              </w:ins>
            </w:sdtContent>
          </w:sdt>
        </w:sdtContent>
      </w:sdt>
      <w:sdt>
        <w:sdtPr>
          <w:tag w:val="goog_rdk_1118"/>
          <w:id w:val="1372734913"/>
        </w:sdtPr>
        <w:sdtContent>
          <w:sdt>
            <w:sdtPr>
              <w:tag w:val="goog_rdk_1119"/>
              <w:id w:val="656572739"/>
            </w:sdtPr>
            <w:sdtContent>
              <w:del w:id="1339" w:author="Marie-Christine Rufener" w:date="2024-07-09T18:25:00Z">
                <w:r>
                  <w:rPr>
                    <w:rFonts w:ascii="Arial" w:eastAsia="Arial" w:hAnsi="Arial" w:cs="Arial"/>
                    <w:i/>
                    <w:rPrChange w:id="1340" w:author="Marie-Christine Rufener" w:date="2024-07-09T18:26:00Z">
                      <w:rPr>
                        <w:rFonts w:ascii="Arial" w:eastAsia="Arial" w:hAnsi="Arial" w:cs="Arial"/>
                      </w:rPr>
                    </w:rPrChange>
                  </w:rPr>
                  <w:delText>ing</w:delText>
                </w:r>
              </w:del>
            </w:sdtContent>
          </w:sdt>
        </w:sdtContent>
      </w:sdt>
      <w:sdt>
        <w:sdtPr>
          <w:tag w:val="goog_rdk_1120"/>
          <w:id w:val="1630585050"/>
        </w:sdtPr>
        <w:sdtContent>
          <w:r>
            <w:rPr>
              <w:rFonts w:ascii="Arial" w:eastAsia="Arial" w:hAnsi="Arial" w:cs="Arial"/>
              <w:i/>
              <w:rPrChange w:id="1341" w:author="Marie-Christine Rufener" w:date="2024-07-09T18:26:00Z">
                <w:rPr>
                  <w:rFonts w:ascii="Arial" w:eastAsia="Arial" w:hAnsi="Arial" w:cs="Arial"/>
                </w:rPr>
              </w:rPrChange>
            </w:rPr>
            <w:t xml:space="preserve"> </w:t>
          </w:r>
        </w:sdtContent>
      </w:sdt>
      <w:sdt>
        <w:sdtPr>
          <w:tag w:val="goog_rdk_1121"/>
          <w:id w:val="-969127382"/>
        </w:sdtPr>
        <w:sdtContent>
          <w:r>
            <w:rPr>
              <w:rFonts w:ascii="Arial" w:eastAsia="Arial" w:hAnsi="Arial" w:cs="Arial"/>
              <w:b/>
              <w:rPrChange w:id="1342" w:author="Marie-Christine Rufener" w:date="2024-07-09T18:25:00Z">
                <w:rPr>
                  <w:rFonts w:ascii="Arial" w:eastAsia="Arial" w:hAnsi="Arial" w:cs="Arial"/>
                </w:rPr>
              </w:rPrChange>
            </w:rPr>
            <w:t>159</w:t>
          </w:r>
        </w:sdtContent>
      </w:sdt>
      <w:sdt>
        <w:sdtPr>
          <w:tag w:val="goog_rdk_1122"/>
          <w:id w:val="1906564969"/>
        </w:sdtPr>
        <w:sdtContent>
          <w:sdt>
            <w:sdtPr>
              <w:tag w:val="goog_rdk_1123"/>
              <w:id w:val="-1886333084"/>
            </w:sdtPr>
            <w:sdtContent>
              <w:ins w:id="1343" w:author="Marie-Christine Rufener" w:date="2024-07-09T18:26:00Z">
                <w:r>
                  <w:rPr>
                    <w:rFonts w:ascii="Arial" w:eastAsia="Arial" w:hAnsi="Arial" w:cs="Arial"/>
                    <w:b/>
                    <w:rPrChange w:id="1344" w:author="Marie-Christine Rufener" w:date="2024-07-09T18:25:00Z">
                      <w:rPr>
                        <w:rFonts w:ascii="Arial" w:eastAsia="Arial" w:hAnsi="Arial" w:cs="Arial"/>
                      </w:rPr>
                    </w:rPrChange>
                  </w:rPr>
                  <w:t xml:space="preserve">, </w:t>
                </w:r>
              </w:ins>
            </w:sdtContent>
          </w:sdt>
        </w:sdtContent>
      </w:sdt>
      <w:sdt>
        <w:sdtPr>
          <w:tag w:val="goog_rdk_1124"/>
          <w:id w:val="853309641"/>
        </w:sdtPr>
        <w:sdtContent>
          <w:del w:id="1345" w:author="Marie-Christine Rufener" w:date="2024-07-09T18:26:00Z">
            <w:r>
              <w:rPr>
                <w:rFonts w:ascii="Arial" w:eastAsia="Arial" w:hAnsi="Arial" w:cs="Arial"/>
              </w:rPr>
              <w:delText>:</w:delText>
            </w:r>
          </w:del>
        </w:sdtContent>
      </w:sdt>
      <w:r>
        <w:rPr>
          <w:rFonts w:ascii="Arial" w:eastAsia="Arial" w:hAnsi="Arial" w:cs="Arial"/>
        </w:rPr>
        <w:t>296–307</w:t>
      </w:r>
      <w:sdt>
        <w:sdtPr>
          <w:tag w:val="goog_rdk_1125"/>
          <w:id w:val="248084015"/>
        </w:sdtPr>
        <w:sdtContent>
          <w:ins w:id="1346" w:author="Marie-Christine Rufener" w:date="2024-07-09T18:26:00Z">
            <w:r>
              <w:rPr>
                <w:rFonts w:ascii="Arial" w:eastAsia="Arial" w:hAnsi="Arial" w:cs="Arial"/>
              </w:rPr>
              <w:t xml:space="preserve">; </w:t>
            </w:r>
            <w:r>
              <w:fldChar w:fldCharType="begin"/>
            </w:r>
            <w:r>
              <w:instrText>HYPERLINK "https://doi.org/10.1016/j.isprsjprs.2019.11.023"</w:instrText>
            </w:r>
            <w:r>
              <w:fldChar w:fldCharType="separate"/>
            </w:r>
            <w:r>
              <w:rPr>
                <w:rFonts w:ascii="Arial" w:eastAsia="Arial" w:hAnsi="Arial" w:cs="Arial"/>
              </w:rPr>
              <w:t>https://doi.org/10.1016/j.isprsjprs.2019.11.023</w:t>
            </w:r>
            <w:r>
              <w:fldChar w:fldCharType="end"/>
            </w:r>
            <w:r>
              <w:rPr>
                <w:rFonts w:ascii="Arial" w:eastAsia="Arial" w:hAnsi="Arial" w:cs="Arial"/>
              </w:rPr>
              <w:t xml:space="preserve"> (2020a).</w:t>
            </w:r>
          </w:ins>
        </w:sdtContent>
      </w:sdt>
    </w:p>
    <w:p w14:paraId="25AA99D0" w14:textId="77777777" w:rsidR="00073438" w:rsidRDefault="00000000">
      <w:pPr>
        <w:widowControl w:val="0"/>
        <w:spacing w:before="280" w:after="280" w:line="240" w:lineRule="auto"/>
        <w:ind w:left="284" w:hanging="284"/>
        <w:rPr>
          <w:rFonts w:ascii="Arial" w:eastAsia="Arial" w:hAnsi="Arial" w:cs="Arial"/>
        </w:rPr>
      </w:pPr>
      <w:bookmarkStart w:id="1347" w:name="_heading=h.147n2zr" w:colFirst="0" w:colLast="0"/>
      <w:bookmarkEnd w:id="1347"/>
      <w:r>
        <w:rPr>
          <w:rFonts w:ascii="Arial" w:eastAsia="Arial" w:hAnsi="Arial" w:cs="Arial"/>
        </w:rPr>
        <w:t>Li</w:t>
      </w:r>
      <w:sdt>
        <w:sdtPr>
          <w:tag w:val="goog_rdk_1126"/>
          <w:id w:val="1070309686"/>
        </w:sdtPr>
        <w:sdtContent>
          <w:ins w:id="1348" w:author="Marie-Christine Rufener" w:date="2024-07-09T18:26:00Z">
            <w:r>
              <w:rPr>
                <w:rFonts w:ascii="Arial" w:eastAsia="Arial" w:hAnsi="Arial" w:cs="Arial"/>
              </w:rPr>
              <w:t>,</w:t>
            </w:r>
          </w:ins>
        </w:sdtContent>
      </w:sdt>
      <w:r>
        <w:rPr>
          <w:rFonts w:ascii="Arial" w:eastAsia="Arial" w:hAnsi="Arial" w:cs="Arial"/>
        </w:rPr>
        <w:t xml:space="preserve"> W</w:t>
      </w:r>
      <w:sdt>
        <w:sdtPr>
          <w:tag w:val="goog_rdk_1127"/>
          <w:id w:val="-161093379"/>
        </w:sdtPr>
        <w:sdtContent>
          <w:ins w:id="1349" w:author="Marie-Christine Rufener" w:date="2024-07-09T18:26:00Z">
            <w:r>
              <w:rPr>
                <w:rFonts w:ascii="Arial" w:eastAsia="Arial" w:hAnsi="Arial" w:cs="Arial"/>
              </w:rPr>
              <w:t>.</w:t>
            </w:r>
          </w:ins>
        </w:sdtContent>
      </w:sdt>
      <w:r>
        <w:rPr>
          <w:rFonts w:ascii="Arial" w:eastAsia="Arial" w:hAnsi="Arial" w:cs="Arial"/>
        </w:rPr>
        <w:t>, Zou</w:t>
      </w:r>
      <w:sdt>
        <w:sdtPr>
          <w:tag w:val="goog_rdk_1128"/>
          <w:id w:val="-1672328232"/>
        </w:sdtPr>
        <w:sdtContent>
          <w:ins w:id="1350" w:author="Marie-Christine Rufener" w:date="2024-07-09T18:26:00Z">
            <w:r>
              <w:rPr>
                <w:rFonts w:ascii="Arial" w:eastAsia="Arial" w:hAnsi="Arial" w:cs="Arial"/>
              </w:rPr>
              <w:t>,</w:t>
            </w:r>
          </w:ins>
        </w:sdtContent>
      </w:sdt>
      <w:r>
        <w:rPr>
          <w:rFonts w:ascii="Arial" w:eastAsia="Arial" w:hAnsi="Arial" w:cs="Arial"/>
        </w:rPr>
        <w:t xml:space="preserve"> Z</w:t>
      </w:r>
      <w:sdt>
        <w:sdtPr>
          <w:tag w:val="goog_rdk_1129"/>
          <w:id w:val="-111287517"/>
        </w:sdtPr>
        <w:sdtContent>
          <w:ins w:id="1351" w:author="Marie-Christine Rufener" w:date="2024-07-09T18:26:00Z">
            <w:r>
              <w:rPr>
                <w:rFonts w:ascii="Arial" w:eastAsia="Arial" w:hAnsi="Arial" w:cs="Arial"/>
              </w:rPr>
              <w:t>. &amp;</w:t>
            </w:r>
          </w:ins>
        </w:sdtContent>
      </w:sdt>
      <w:sdt>
        <w:sdtPr>
          <w:tag w:val="goog_rdk_1130"/>
          <w:id w:val="446816260"/>
        </w:sdtPr>
        <w:sdtContent>
          <w:del w:id="1352" w:author="Marie-Christine Rufener" w:date="2024-07-09T18:26:00Z">
            <w:r>
              <w:rPr>
                <w:rFonts w:ascii="Arial" w:eastAsia="Arial" w:hAnsi="Arial" w:cs="Arial"/>
              </w:rPr>
              <w:delText>,</w:delText>
            </w:r>
          </w:del>
        </w:sdtContent>
      </w:sdt>
      <w:r>
        <w:rPr>
          <w:rFonts w:ascii="Arial" w:eastAsia="Arial" w:hAnsi="Arial" w:cs="Arial"/>
        </w:rPr>
        <w:t xml:space="preserve"> Shi</w:t>
      </w:r>
      <w:sdt>
        <w:sdtPr>
          <w:tag w:val="goog_rdk_1131"/>
          <w:id w:val="1663045680"/>
        </w:sdtPr>
        <w:sdtContent>
          <w:ins w:id="1353" w:author="Marie-Christine Rufener" w:date="2024-07-09T18:27:00Z">
            <w:r>
              <w:rPr>
                <w:rFonts w:ascii="Arial" w:eastAsia="Arial" w:hAnsi="Arial" w:cs="Arial"/>
              </w:rPr>
              <w:t>,</w:t>
            </w:r>
          </w:ins>
        </w:sdtContent>
      </w:sdt>
      <w:r>
        <w:rPr>
          <w:rFonts w:ascii="Arial" w:eastAsia="Arial" w:hAnsi="Arial" w:cs="Arial"/>
        </w:rPr>
        <w:t xml:space="preserve"> Z</w:t>
      </w:r>
      <w:sdt>
        <w:sdtPr>
          <w:tag w:val="goog_rdk_1132"/>
          <w:id w:val="1144232760"/>
        </w:sdtPr>
        <w:sdtContent>
          <w:ins w:id="1354" w:author="Marie-Christine Rufener" w:date="2024-07-09T18:27:00Z">
            <w:r>
              <w:rPr>
                <w:rFonts w:ascii="Arial" w:eastAsia="Arial" w:hAnsi="Arial" w:cs="Arial"/>
              </w:rPr>
              <w:t>.</w:t>
            </w:r>
          </w:ins>
        </w:sdtContent>
      </w:sdt>
      <w:sdt>
        <w:sdtPr>
          <w:tag w:val="goog_rdk_1133"/>
          <w:id w:val="238447349"/>
        </w:sdtPr>
        <w:sdtContent>
          <w:del w:id="1355" w:author="Marie-Christine Rufener" w:date="2024-07-09T18:27:00Z">
            <w:r>
              <w:rPr>
                <w:rFonts w:ascii="Arial" w:eastAsia="Arial" w:hAnsi="Arial" w:cs="Arial"/>
              </w:rPr>
              <w:delText xml:space="preserve"> (2020b)</w:delText>
            </w:r>
          </w:del>
        </w:sdtContent>
      </w:sdt>
      <w:r>
        <w:rPr>
          <w:rFonts w:ascii="Arial" w:eastAsia="Arial" w:hAnsi="Arial" w:cs="Arial"/>
        </w:rPr>
        <w:t xml:space="preserve"> Deep matting for cloud detection in remote sensing images. </w:t>
      </w:r>
      <w:sdt>
        <w:sdtPr>
          <w:tag w:val="goog_rdk_1134"/>
          <w:id w:val="-2056303121"/>
        </w:sdtPr>
        <w:sdtContent>
          <w:r>
            <w:rPr>
              <w:rFonts w:ascii="Arial" w:eastAsia="Arial" w:hAnsi="Arial" w:cs="Arial"/>
              <w:i/>
              <w:rPrChange w:id="1356" w:author="Marie-Christine Rufener" w:date="2024-07-09T18:28:00Z">
                <w:rPr>
                  <w:rFonts w:ascii="Arial" w:eastAsia="Arial" w:hAnsi="Arial" w:cs="Arial"/>
                </w:rPr>
              </w:rPrChange>
            </w:rPr>
            <w:t>IEEE Trans</w:t>
          </w:r>
        </w:sdtContent>
      </w:sdt>
      <w:sdt>
        <w:sdtPr>
          <w:tag w:val="goog_rdk_1135"/>
          <w:id w:val="785157299"/>
        </w:sdtPr>
        <w:sdtContent>
          <w:sdt>
            <w:sdtPr>
              <w:tag w:val="goog_rdk_1136"/>
              <w:id w:val="670607565"/>
            </w:sdtPr>
            <w:sdtContent>
              <w:ins w:id="1357" w:author="Marie-Christine Rufener" w:date="2024-07-09T18:27:00Z">
                <w:r>
                  <w:rPr>
                    <w:rFonts w:ascii="Arial" w:eastAsia="Arial" w:hAnsi="Arial" w:cs="Arial"/>
                    <w:i/>
                    <w:rPrChange w:id="1358" w:author="Marie-Christine Rufener" w:date="2024-07-09T18:28:00Z">
                      <w:rPr>
                        <w:rFonts w:ascii="Arial" w:eastAsia="Arial" w:hAnsi="Arial" w:cs="Arial"/>
                      </w:rPr>
                    </w:rPrChange>
                  </w:rPr>
                  <w:t>.</w:t>
                </w:r>
              </w:ins>
            </w:sdtContent>
          </w:sdt>
        </w:sdtContent>
      </w:sdt>
      <w:sdt>
        <w:sdtPr>
          <w:tag w:val="goog_rdk_1137"/>
          <w:id w:val="-896585722"/>
        </w:sdtPr>
        <w:sdtContent>
          <w:sdt>
            <w:sdtPr>
              <w:tag w:val="goog_rdk_1138"/>
              <w:id w:val="-81917154"/>
            </w:sdtPr>
            <w:sdtContent>
              <w:del w:id="1359" w:author="Marie-Christine Rufener" w:date="2024-07-09T18:27:00Z">
                <w:r>
                  <w:rPr>
                    <w:rFonts w:ascii="Arial" w:eastAsia="Arial" w:hAnsi="Arial" w:cs="Arial"/>
                    <w:i/>
                    <w:rPrChange w:id="1360" w:author="Marie-Christine Rufener" w:date="2024-07-09T18:28:00Z">
                      <w:rPr>
                        <w:rFonts w:ascii="Arial" w:eastAsia="Arial" w:hAnsi="Arial" w:cs="Arial"/>
                      </w:rPr>
                    </w:rPrChange>
                  </w:rPr>
                  <w:delText>actions on</w:delText>
                </w:r>
              </w:del>
            </w:sdtContent>
          </w:sdt>
        </w:sdtContent>
      </w:sdt>
      <w:sdt>
        <w:sdtPr>
          <w:tag w:val="goog_rdk_1139"/>
          <w:id w:val="-1481757976"/>
        </w:sdtPr>
        <w:sdtContent>
          <w:r>
            <w:rPr>
              <w:rFonts w:ascii="Arial" w:eastAsia="Arial" w:hAnsi="Arial" w:cs="Arial"/>
              <w:i/>
              <w:rPrChange w:id="1361" w:author="Marie-Christine Rufener" w:date="2024-07-09T18:28:00Z">
                <w:rPr>
                  <w:rFonts w:ascii="Arial" w:eastAsia="Arial" w:hAnsi="Arial" w:cs="Arial"/>
                </w:rPr>
              </w:rPrChange>
            </w:rPr>
            <w:t xml:space="preserve"> Geosci</w:t>
          </w:r>
        </w:sdtContent>
      </w:sdt>
      <w:sdt>
        <w:sdtPr>
          <w:tag w:val="goog_rdk_1140"/>
          <w:id w:val="643545056"/>
        </w:sdtPr>
        <w:sdtContent>
          <w:sdt>
            <w:sdtPr>
              <w:tag w:val="goog_rdk_1141"/>
              <w:id w:val="1745673642"/>
            </w:sdtPr>
            <w:sdtContent>
              <w:ins w:id="1362" w:author="Marie-Christine Rufener" w:date="2024-07-09T18:27:00Z">
                <w:r>
                  <w:rPr>
                    <w:rFonts w:ascii="Arial" w:eastAsia="Arial" w:hAnsi="Arial" w:cs="Arial"/>
                    <w:i/>
                    <w:rPrChange w:id="1363" w:author="Marie-Christine Rufener" w:date="2024-07-09T18:28:00Z">
                      <w:rPr>
                        <w:rFonts w:ascii="Arial" w:eastAsia="Arial" w:hAnsi="Arial" w:cs="Arial"/>
                      </w:rPr>
                    </w:rPrChange>
                  </w:rPr>
                  <w:t>.</w:t>
                </w:r>
              </w:ins>
            </w:sdtContent>
          </w:sdt>
        </w:sdtContent>
      </w:sdt>
      <w:sdt>
        <w:sdtPr>
          <w:tag w:val="goog_rdk_1142"/>
          <w:id w:val="1114404226"/>
        </w:sdtPr>
        <w:sdtContent>
          <w:sdt>
            <w:sdtPr>
              <w:tag w:val="goog_rdk_1143"/>
              <w:id w:val="1956286968"/>
            </w:sdtPr>
            <w:sdtContent>
              <w:del w:id="1364" w:author="Marie-Christine Rufener" w:date="2024-07-09T18:27:00Z">
                <w:r>
                  <w:rPr>
                    <w:rFonts w:ascii="Arial" w:eastAsia="Arial" w:hAnsi="Arial" w:cs="Arial"/>
                    <w:i/>
                    <w:rPrChange w:id="1365" w:author="Marie-Christine Rufener" w:date="2024-07-09T18:28:00Z">
                      <w:rPr>
                        <w:rFonts w:ascii="Arial" w:eastAsia="Arial" w:hAnsi="Arial" w:cs="Arial"/>
                      </w:rPr>
                    </w:rPrChange>
                  </w:rPr>
                  <w:delText>ence and</w:delText>
                </w:r>
              </w:del>
            </w:sdtContent>
          </w:sdt>
        </w:sdtContent>
      </w:sdt>
      <w:sdt>
        <w:sdtPr>
          <w:tag w:val="goog_rdk_1144"/>
          <w:id w:val="1530375855"/>
        </w:sdtPr>
        <w:sdtContent>
          <w:r>
            <w:rPr>
              <w:rFonts w:ascii="Arial" w:eastAsia="Arial" w:hAnsi="Arial" w:cs="Arial"/>
              <w:i/>
              <w:rPrChange w:id="1366" w:author="Marie-Christine Rufener" w:date="2024-07-09T18:28:00Z">
                <w:rPr>
                  <w:rFonts w:ascii="Arial" w:eastAsia="Arial" w:hAnsi="Arial" w:cs="Arial"/>
                </w:rPr>
              </w:rPrChange>
            </w:rPr>
            <w:t xml:space="preserve"> Rem</w:t>
          </w:r>
        </w:sdtContent>
      </w:sdt>
      <w:sdt>
        <w:sdtPr>
          <w:tag w:val="goog_rdk_1145"/>
          <w:id w:val="-1819880215"/>
        </w:sdtPr>
        <w:sdtContent>
          <w:sdt>
            <w:sdtPr>
              <w:tag w:val="goog_rdk_1146"/>
              <w:id w:val="-858280735"/>
            </w:sdtPr>
            <w:sdtContent>
              <w:ins w:id="1367" w:author="Marie-Christine Rufener" w:date="2024-07-09T18:27:00Z">
                <w:r>
                  <w:rPr>
                    <w:rFonts w:ascii="Arial" w:eastAsia="Arial" w:hAnsi="Arial" w:cs="Arial"/>
                    <w:i/>
                    <w:rPrChange w:id="1368" w:author="Marie-Christine Rufener" w:date="2024-07-09T18:28:00Z">
                      <w:rPr>
                        <w:rFonts w:ascii="Arial" w:eastAsia="Arial" w:hAnsi="Arial" w:cs="Arial"/>
                      </w:rPr>
                    </w:rPrChange>
                  </w:rPr>
                  <w:t>.</w:t>
                </w:r>
              </w:ins>
            </w:sdtContent>
          </w:sdt>
        </w:sdtContent>
      </w:sdt>
      <w:sdt>
        <w:sdtPr>
          <w:tag w:val="goog_rdk_1147"/>
          <w:id w:val="1132138731"/>
        </w:sdtPr>
        <w:sdtContent>
          <w:sdt>
            <w:sdtPr>
              <w:tag w:val="goog_rdk_1148"/>
              <w:id w:val="1452592220"/>
            </w:sdtPr>
            <w:sdtContent>
              <w:del w:id="1369" w:author="Marie-Christine Rufener" w:date="2024-07-09T18:27:00Z">
                <w:r>
                  <w:rPr>
                    <w:rFonts w:ascii="Arial" w:eastAsia="Arial" w:hAnsi="Arial" w:cs="Arial"/>
                    <w:i/>
                    <w:rPrChange w:id="1370" w:author="Marie-Christine Rufener" w:date="2024-07-09T18:28:00Z">
                      <w:rPr>
                        <w:rFonts w:ascii="Arial" w:eastAsia="Arial" w:hAnsi="Arial" w:cs="Arial"/>
                      </w:rPr>
                    </w:rPrChange>
                  </w:rPr>
                  <w:delText>ote</w:delText>
                </w:r>
              </w:del>
            </w:sdtContent>
          </w:sdt>
        </w:sdtContent>
      </w:sdt>
      <w:sdt>
        <w:sdtPr>
          <w:tag w:val="goog_rdk_1149"/>
          <w:id w:val="1558284038"/>
        </w:sdtPr>
        <w:sdtContent>
          <w:r>
            <w:rPr>
              <w:rFonts w:ascii="Arial" w:eastAsia="Arial" w:hAnsi="Arial" w:cs="Arial"/>
              <w:i/>
              <w:rPrChange w:id="1371" w:author="Marie-Christine Rufener" w:date="2024-07-09T18:28:00Z">
                <w:rPr>
                  <w:rFonts w:ascii="Arial" w:eastAsia="Arial" w:hAnsi="Arial" w:cs="Arial"/>
                </w:rPr>
              </w:rPrChange>
            </w:rPr>
            <w:t xml:space="preserve"> Sens</w:t>
          </w:r>
        </w:sdtContent>
      </w:sdt>
      <w:sdt>
        <w:sdtPr>
          <w:tag w:val="goog_rdk_1150"/>
          <w:id w:val="-1834593845"/>
        </w:sdtPr>
        <w:sdtContent>
          <w:sdt>
            <w:sdtPr>
              <w:tag w:val="goog_rdk_1151"/>
              <w:id w:val="1586101472"/>
            </w:sdtPr>
            <w:sdtContent>
              <w:ins w:id="1372" w:author="Marie-Christine Rufener" w:date="2024-07-09T18:28:00Z">
                <w:r>
                  <w:rPr>
                    <w:rFonts w:ascii="Arial" w:eastAsia="Arial" w:hAnsi="Arial" w:cs="Arial"/>
                    <w:i/>
                    <w:rPrChange w:id="1373" w:author="Marie-Christine Rufener" w:date="2024-07-09T18:28:00Z">
                      <w:rPr>
                        <w:rFonts w:ascii="Arial" w:eastAsia="Arial" w:hAnsi="Arial" w:cs="Arial"/>
                      </w:rPr>
                    </w:rPrChange>
                  </w:rPr>
                  <w:t>.</w:t>
                </w:r>
              </w:ins>
            </w:sdtContent>
          </w:sdt>
        </w:sdtContent>
      </w:sdt>
      <w:sdt>
        <w:sdtPr>
          <w:tag w:val="goog_rdk_1152"/>
          <w:id w:val="2076158035"/>
        </w:sdtPr>
        <w:sdtContent>
          <w:sdt>
            <w:sdtPr>
              <w:tag w:val="goog_rdk_1153"/>
              <w:id w:val="543565301"/>
            </w:sdtPr>
            <w:sdtContent>
              <w:del w:id="1374" w:author="Marie-Christine Rufener" w:date="2024-07-09T18:28:00Z">
                <w:r>
                  <w:rPr>
                    <w:rFonts w:ascii="Arial" w:eastAsia="Arial" w:hAnsi="Arial" w:cs="Arial"/>
                    <w:i/>
                    <w:rPrChange w:id="1375" w:author="Marie-Christine Rufener" w:date="2024-07-09T18:28:00Z">
                      <w:rPr>
                        <w:rFonts w:ascii="Arial" w:eastAsia="Arial" w:hAnsi="Arial" w:cs="Arial"/>
                      </w:rPr>
                    </w:rPrChange>
                  </w:rPr>
                  <w:delText>ing</w:delText>
                </w:r>
              </w:del>
            </w:sdtContent>
          </w:sdt>
        </w:sdtContent>
      </w:sdt>
      <w:r>
        <w:rPr>
          <w:rFonts w:ascii="Arial" w:eastAsia="Arial" w:hAnsi="Arial" w:cs="Arial"/>
        </w:rPr>
        <w:t xml:space="preserve"> </w:t>
      </w:r>
      <w:sdt>
        <w:sdtPr>
          <w:tag w:val="goog_rdk_1154"/>
          <w:id w:val="-720902949"/>
        </w:sdtPr>
        <w:sdtContent>
          <w:r>
            <w:rPr>
              <w:rFonts w:ascii="Arial" w:eastAsia="Arial" w:hAnsi="Arial" w:cs="Arial"/>
              <w:b/>
              <w:rPrChange w:id="1376" w:author="Marie-Christine Rufener" w:date="2024-07-09T18:28:00Z">
                <w:rPr>
                  <w:rFonts w:ascii="Arial" w:eastAsia="Arial" w:hAnsi="Arial" w:cs="Arial"/>
                </w:rPr>
              </w:rPrChange>
            </w:rPr>
            <w:t>58</w:t>
          </w:r>
        </w:sdtContent>
      </w:sdt>
      <w:sdt>
        <w:sdtPr>
          <w:tag w:val="goog_rdk_1155"/>
          <w:id w:val="556662322"/>
        </w:sdtPr>
        <w:sdtContent>
          <w:del w:id="1377" w:author="Marie-Christine Rufener" w:date="2024-07-09T18:28:00Z">
            <w:r>
              <w:rPr>
                <w:rFonts w:ascii="Arial" w:eastAsia="Arial" w:hAnsi="Arial" w:cs="Arial"/>
              </w:rPr>
              <w:delText>(12):</w:delText>
            </w:r>
          </w:del>
        </w:sdtContent>
      </w:sdt>
      <w:sdt>
        <w:sdtPr>
          <w:tag w:val="goog_rdk_1156"/>
          <w:id w:val="605007089"/>
        </w:sdtPr>
        <w:sdtContent>
          <w:ins w:id="1378" w:author="Marie-Christine Rufener" w:date="2024-07-09T18:28:00Z">
            <w:r>
              <w:rPr>
                <w:rFonts w:ascii="Arial" w:eastAsia="Arial" w:hAnsi="Arial" w:cs="Arial"/>
              </w:rPr>
              <w:t xml:space="preserve">, </w:t>
            </w:r>
          </w:ins>
        </w:sdtContent>
      </w:sdt>
      <w:r>
        <w:rPr>
          <w:rFonts w:ascii="Arial" w:eastAsia="Arial" w:hAnsi="Arial" w:cs="Arial"/>
        </w:rPr>
        <w:t>8490–8502</w:t>
      </w:r>
      <w:sdt>
        <w:sdtPr>
          <w:tag w:val="goog_rdk_1157"/>
          <w:id w:val="-193623305"/>
        </w:sdtPr>
        <w:sdtContent>
          <w:ins w:id="1379" w:author="Marie-Christine Rufener" w:date="2024-07-09T18:28:00Z">
            <w:r>
              <w:rPr>
                <w:rFonts w:ascii="Arial" w:eastAsia="Arial" w:hAnsi="Arial" w:cs="Arial"/>
              </w:rPr>
              <w:t>;</w:t>
            </w:r>
          </w:ins>
        </w:sdtContent>
      </w:sdt>
      <w:sdt>
        <w:sdtPr>
          <w:tag w:val="goog_rdk_1158"/>
          <w:id w:val="-1897111238"/>
        </w:sdtPr>
        <w:sdtContent>
          <w:del w:id="1380" w:author="Marie-Christine Rufener" w:date="2024-07-09T18:28:00Z">
            <w:r>
              <w:rPr>
                <w:rFonts w:ascii="Arial" w:eastAsia="Arial" w:hAnsi="Arial" w:cs="Arial"/>
              </w:rPr>
              <w:delText>.</w:delText>
            </w:r>
          </w:del>
        </w:sdtContent>
      </w:sdt>
      <w:r>
        <w:rPr>
          <w:rFonts w:ascii="Arial" w:eastAsia="Arial" w:hAnsi="Arial" w:cs="Arial"/>
        </w:rPr>
        <w:t xml:space="preserve"> </w:t>
      </w:r>
      <w:hyperlink r:id="rId54">
        <w:r>
          <w:rPr>
            <w:rFonts w:ascii="Arial" w:eastAsia="Arial" w:hAnsi="Arial" w:cs="Arial"/>
            <w:color w:val="0000FF"/>
          </w:rPr>
          <w:t>https://doi.org/10.1109/TGRS.2020.2988265</w:t>
        </w:r>
      </w:hyperlink>
      <w:sdt>
        <w:sdtPr>
          <w:tag w:val="goog_rdk_1159"/>
          <w:id w:val="1212384451"/>
        </w:sdtPr>
        <w:sdtContent>
          <w:ins w:id="1381" w:author="Marie-Christine Rufener" w:date="2024-07-09T18:28:00Z">
            <w:r>
              <w:rPr>
                <w:rFonts w:ascii="Arial" w:eastAsia="Arial" w:hAnsi="Arial" w:cs="Arial"/>
                <w:color w:val="0000FF"/>
              </w:rPr>
              <w:t xml:space="preserve"> (2020b)</w:t>
            </w:r>
          </w:ins>
        </w:sdtContent>
      </w:sdt>
    </w:p>
    <w:p w14:paraId="1CDB9682" w14:textId="77777777" w:rsidR="00073438" w:rsidRDefault="00000000">
      <w:pPr>
        <w:widowControl w:val="0"/>
        <w:spacing w:before="280" w:after="280" w:line="240" w:lineRule="auto"/>
        <w:ind w:left="284" w:hanging="284"/>
        <w:rPr>
          <w:rFonts w:ascii="Arial" w:eastAsia="Arial" w:hAnsi="Arial" w:cs="Arial"/>
        </w:rPr>
      </w:pPr>
      <w:bookmarkStart w:id="1382" w:name="_heading=h.3o7alnk" w:colFirst="0" w:colLast="0"/>
      <w:bookmarkEnd w:id="1382"/>
      <w:r>
        <w:rPr>
          <w:rFonts w:ascii="Arial" w:eastAsia="Arial" w:hAnsi="Arial" w:cs="Arial"/>
        </w:rPr>
        <w:t>Lin</w:t>
      </w:r>
      <w:sdt>
        <w:sdtPr>
          <w:tag w:val="goog_rdk_1160"/>
          <w:id w:val="-1682108532"/>
        </w:sdtPr>
        <w:sdtContent>
          <w:ins w:id="1383" w:author="Marie-Christine Rufener" w:date="2024-07-09T18:29:00Z">
            <w:r>
              <w:rPr>
                <w:rFonts w:ascii="Arial" w:eastAsia="Arial" w:hAnsi="Arial" w:cs="Arial"/>
              </w:rPr>
              <w:t>,</w:t>
            </w:r>
          </w:ins>
        </w:sdtContent>
      </w:sdt>
      <w:r>
        <w:rPr>
          <w:rFonts w:ascii="Arial" w:eastAsia="Arial" w:hAnsi="Arial" w:cs="Arial"/>
        </w:rPr>
        <w:t xml:space="preserve"> T</w:t>
      </w:r>
      <w:sdt>
        <w:sdtPr>
          <w:tag w:val="goog_rdk_1161"/>
          <w:id w:val="-1387171712"/>
        </w:sdtPr>
        <w:sdtContent>
          <w:ins w:id="1384" w:author="Marie-Christine Rufener" w:date="2024-07-09T18:29:00Z">
            <w:r>
              <w:rPr>
                <w:rFonts w:ascii="Arial" w:eastAsia="Arial" w:hAnsi="Arial" w:cs="Arial"/>
              </w:rPr>
              <w:t xml:space="preserve">. </w:t>
            </w:r>
          </w:ins>
        </w:sdtContent>
      </w:sdt>
      <w:r>
        <w:rPr>
          <w:rFonts w:ascii="Arial" w:eastAsia="Arial" w:hAnsi="Arial" w:cs="Arial"/>
        </w:rPr>
        <w:t>Y</w:t>
      </w:r>
      <w:sdt>
        <w:sdtPr>
          <w:tag w:val="goog_rdk_1162"/>
          <w:id w:val="782460985"/>
        </w:sdtPr>
        <w:sdtContent>
          <w:ins w:id="1385" w:author="Marie-Christine Rufener" w:date="2024-07-09T18:29:00Z">
            <w:r>
              <w:rPr>
                <w:rFonts w:ascii="Arial" w:eastAsia="Arial" w:hAnsi="Arial" w:cs="Arial"/>
              </w:rPr>
              <w:t>.</w:t>
            </w:r>
          </w:ins>
        </w:sdtContent>
      </w:sdt>
      <w:r>
        <w:rPr>
          <w:rFonts w:ascii="Arial" w:eastAsia="Arial" w:hAnsi="Arial" w:cs="Arial"/>
        </w:rPr>
        <w:t>, Goyal</w:t>
      </w:r>
      <w:sdt>
        <w:sdtPr>
          <w:tag w:val="goog_rdk_1163"/>
          <w:id w:val="-1165543790"/>
        </w:sdtPr>
        <w:sdtContent>
          <w:ins w:id="1386" w:author="Marie-Christine Rufener" w:date="2024-07-09T18:29:00Z">
            <w:r>
              <w:rPr>
                <w:rFonts w:ascii="Arial" w:eastAsia="Arial" w:hAnsi="Arial" w:cs="Arial"/>
              </w:rPr>
              <w:t>,</w:t>
            </w:r>
          </w:ins>
        </w:sdtContent>
      </w:sdt>
      <w:r>
        <w:rPr>
          <w:rFonts w:ascii="Arial" w:eastAsia="Arial" w:hAnsi="Arial" w:cs="Arial"/>
        </w:rPr>
        <w:t xml:space="preserve"> P</w:t>
      </w:r>
      <w:sdt>
        <w:sdtPr>
          <w:tag w:val="goog_rdk_1164"/>
          <w:id w:val="-970438581"/>
        </w:sdtPr>
        <w:sdtContent>
          <w:ins w:id="1387" w:author="Marie-Christine Rufener" w:date="2024-07-09T18:29:00Z">
            <w:r>
              <w:rPr>
                <w:rFonts w:ascii="Arial" w:eastAsia="Arial" w:hAnsi="Arial" w:cs="Arial"/>
              </w:rPr>
              <w:t>.</w:t>
            </w:r>
          </w:ins>
        </w:sdtContent>
      </w:sdt>
      <w:r>
        <w:rPr>
          <w:rFonts w:ascii="Arial" w:eastAsia="Arial" w:hAnsi="Arial" w:cs="Arial"/>
        </w:rPr>
        <w:t>, Girshick</w:t>
      </w:r>
      <w:sdt>
        <w:sdtPr>
          <w:tag w:val="goog_rdk_1165"/>
          <w:id w:val="-1305305941"/>
        </w:sdtPr>
        <w:sdtContent>
          <w:ins w:id="1388" w:author="Marie-Christine Rufener" w:date="2024-07-09T18:29:00Z">
            <w:r>
              <w:rPr>
                <w:rFonts w:ascii="Arial" w:eastAsia="Arial" w:hAnsi="Arial" w:cs="Arial"/>
              </w:rPr>
              <w:t>,</w:t>
            </w:r>
          </w:ins>
        </w:sdtContent>
      </w:sdt>
      <w:r>
        <w:rPr>
          <w:rFonts w:ascii="Arial" w:eastAsia="Arial" w:hAnsi="Arial" w:cs="Arial"/>
        </w:rPr>
        <w:t xml:space="preserve"> R</w:t>
      </w:r>
      <w:sdt>
        <w:sdtPr>
          <w:tag w:val="goog_rdk_1166"/>
          <w:id w:val="-1420565016"/>
        </w:sdtPr>
        <w:sdtContent>
          <w:ins w:id="1389" w:author="Marie-Christine Rufener" w:date="2024-07-09T18:29:00Z">
            <w:r>
              <w:rPr>
                <w:rFonts w:ascii="Arial" w:eastAsia="Arial" w:hAnsi="Arial" w:cs="Arial"/>
              </w:rPr>
              <w:t>.</w:t>
            </w:r>
          </w:ins>
        </w:sdtContent>
      </w:sdt>
      <w:r>
        <w:rPr>
          <w:rFonts w:ascii="Arial" w:eastAsia="Arial" w:hAnsi="Arial" w:cs="Arial"/>
        </w:rPr>
        <w:t>,</w:t>
      </w:r>
      <w:sdt>
        <w:sdtPr>
          <w:tag w:val="goog_rdk_1167"/>
          <w:id w:val="1586266200"/>
        </w:sdtPr>
        <w:sdtContent>
          <w:ins w:id="1390" w:author="Marie-Christine Rufener" w:date="2024-07-09T18:29:00Z">
            <w:r>
              <w:rPr>
                <w:rFonts w:ascii="Arial" w:eastAsia="Arial" w:hAnsi="Arial" w:cs="Arial"/>
              </w:rPr>
              <w:t xml:space="preserve"> He, K. &amp; Dollár, P.</w:t>
            </w:r>
          </w:ins>
        </w:sdtContent>
      </w:sdt>
      <w:sdt>
        <w:sdtPr>
          <w:tag w:val="goog_rdk_1168"/>
          <w:id w:val="387307116"/>
        </w:sdtPr>
        <w:sdtContent>
          <w:del w:id="1391" w:author="Marie-Christine Rufener" w:date="2024-07-09T18:29:00Z">
            <w:r>
              <w:rPr>
                <w:rFonts w:ascii="Arial" w:eastAsia="Arial" w:hAnsi="Arial" w:cs="Arial"/>
              </w:rPr>
              <w:delText xml:space="preserve"> et al (2017)</w:delText>
            </w:r>
          </w:del>
        </w:sdtContent>
      </w:sdt>
      <w:r>
        <w:rPr>
          <w:rFonts w:ascii="Arial" w:eastAsia="Arial" w:hAnsi="Arial" w:cs="Arial"/>
        </w:rPr>
        <w:t xml:space="preserve"> Focal loss for dense object detection.</w:t>
      </w:r>
      <w:sdt>
        <w:sdtPr>
          <w:tag w:val="goog_rdk_1169"/>
          <w:id w:val="1227802381"/>
        </w:sdtPr>
        <w:sdtContent>
          <w:del w:id="1392" w:author="Marie-Christine Rufener" w:date="2024-07-09T18:29:00Z">
            <w:r>
              <w:rPr>
                <w:rFonts w:ascii="Arial" w:eastAsia="Arial" w:hAnsi="Arial" w:cs="Arial"/>
              </w:rPr>
              <w:delText xml:space="preserve"> </w:delText>
            </w:r>
          </w:del>
        </w:sdtContent>
      </w:sdt>
      <w:sdt>
        <w:sdtPr>
          <w:tag w:val="goog_rdk_1170"/>
          <w:id w:val="1683934573"/>
        </w:sdtPr>
        <w:sdtContent>
          <w:customXmlInsRangeStart w:id="1393" w:author="Marie-Christine Rufener" w:date="2024-07-09T18:31:00Z"/>
          <w:sdt>
            <w:sdtPr>
              <w:tag w:val="goog_rdk_1171"/>
              <w:id w:val="-1214191932"/>
            </w:sdtPr>
            <w:sdtContent>
              <w:customXmlInsRangeEnd w:id="1393"/>
              <w:ins w:id="1394" w:author="Marie-Christine Rufener" w:date="2024-07-09T18:31:00Z">
                <w:del w:id="1395" w:author="Marie-Christine Rufener" w:date="2024-07-09T18:29:00Z">
                  <w:r>
                    <w:rPr>
                      <w:rFonts w:ascii="Arial" w:eastAsia="Arial" w:hAnsi="Arial" w:cs="Arial"/>
                    </w:rPr>
                    <w:delText>=</w:delText>
                  </w:r>
                </w:del>
              </w:ins>
              <w:customXmlInsRangeStart w:id="1396" w:author="Marie-Christine Rufener" w:date="2024-07-09T18:31:00Z"/>
            </w:sdtContent>
          </w:sdt>
          <w:customXmlInsRangeEnd w:id="1396"/>
        </w:sdtContent>
      </w:sdt>
      <w:sdt>
        <w:sdtPr>
          <w:tag w:val="goog_rdk_1172"/>
          <w:id w:val="1214782442"/>
        </w:sdtPr>
        <w:sdtContent>
          <w:del w:id="1397" w:author="Marie-Christine Rufener" w:date="2024-07-09T18:29:00Z">
            <w:r>
              <w:rPr>
                <w:rFonts w:ascii="Arial" w:eastAsia="Arial" w:hAnsi="Arial" w:cs="Arial"/>
              </w:rPr>
              <w:delText xml:space="preserve">In: </w:delText>
            </w:r>
          </w:del>
        </w:sdtContent>
      </w:sdt>
      <w:sdt>
        <w:sdtPr>
          <w:tag w:val="goog_rdk_1173"/>
          <w:id w:val="1013110836"/>
        </w:sdtPr>
        <w:sdtContent>
          <w:del w:id="1398" w:author="Marie-Christine Rufener" w:date="2024-07-09T18:31:00Z">
            <w:r>
              <w:rPr>
                <w:rFonts w:ascii="Arial" w:eastAsia="Arial" w:hAnsi="Arial" w:cs="Arial"/>
              </w:rPr>
              <w:delText>Proc</w:delText>
            </w:r>
          </w:del>
        </w:sdtContent>
      </w:sdt>
      <w:sdt>
        <w:sdtPr>
          <w:tag w:val="goog_rdk_1174"/>
          <w:id w:val="1457441594"/>
        </w:sdtPr>
        <w:sdtContent>
          <w:customXmlInsRangeStart w:id="1399" w:author="Marie-Christine Rufener" w:date="2024-07-09T18:31:00Z"/>
          <w:sdt>
            <w:sdtPr>
              <w:tag w:val="goog_rdk_1175"/>
              <w:id w:val="-1659219395"/>
            </w:sdtPr>
            <w:sdtContent>
              <w:customXmlInsRangeEnd w:id="1399"/>
              <w:ins w:id="1400" w:author="Marie-Christine Rufener" w:date="2024-07-09T18:31:00Z">
                <w:del w:id="1401" w:author="Marie-Christine Rufener" w:date="2024-07-09T18:31:00Z">
                  <w:r>
                    <w:rPr>
                      <w:rFonts w:ascii="Arial" w:eastAsia="Arial" w:hAnsi="Arial" w:cs="Arial"/>
                    </w:rPr>
                    <w:delText>.</w:delText>
                  </w:r>
                </w:del>
              </w:ins>
              <w:customXmlInsRangeStart w:id="1402" w:author="Marie-Christine Rufener" w:date="2024-07-09T18:31:00Z"/>
            </w:sdtContent>
          </w:sdt>
          <w:customXmlInsRangeEnd w:id="1402"/>
        </w:sdtContent>
      </w:sdt>
      <w:sdt>
        <w:sdtPr>
          <w:tag w:val="goog_rdk_1176"/>
          <w:id w:val="-943918894"/>
        </w:sdtPr>
        <w:sdtContent>
          <w:del w:id="1403" w:author="Marie-Christine Rufener" w:date="2024-07-09T18:31:00Z">
            <w:r>
              <w:rPr>
                <w:rFonts w:ascii="Arial" w:eastAsia="Arial" w:hAnsi="Arial" w:cs="Arial"/>
              </w:rPr>
              <w:delText>eedings of the</w:delText>
            </w:r>
          </w:del>
        </w:sdtContent>
      </w:sdt>
      <w:r>
        <w:rPr>
          <w:rFonts w:ascii="Arial" w:eastAsia="Arial" w:hAnsi="Arial" w:cs="Arial"/>
        </w:rPr>
        <w:t xml:space="preserve"> </w:t>
      </w:r>
      <w:sdt>
        <w:sdtPr>
          <w:tag w:val="goog_rdk_1177"/>
          <w:id w:val="524132917"/>
        </w:sdtPr>
        <w:sdtContent>
          <w:r>
            <w:rPr>
              <w:rFonts w:ascii="Arial" w:eastAsia="Arial" w:hAnsi="Arial" w:cs="Arial"/>
              <w:i/>
              <w:rPrChange w:id="1404" w:author="Marie-Christine Rufener" w:date="2024-07-09T18:33:00Z">
                <w:rPr>
                  <w:rFonts w:ascii="Arial" w:eastAsia="Arial" w:hAnsi="Arial" w:cs="Arial"/>
                </w:rPr>
              </w:rPrChange>
            </w:rPr>
            <w:t xml:space="preserve">IEEE </w:t>
          </w:r>
        </w:sdtContent>
      </w:sdt>
      <w:sdt>
        <w:sdtPr>
          <w:tag w:val="goog_rdk_1178"/>
          <w:id w:val="-1459018526"/>
        </w:sdtPr>
        <w:sdtContent>
          <w:sdt>
            <w:sdtPr>
              <w:tag w:val="goog_rdk_1179"/>
              <w:id w:val="991288989"/>
            </w:sdtPr>
            <w:sdtContent>
              <w:ins w:id="1405" w:author="Marie-Christine Rufener" w:date="2024-07-09T18:31:00Z">
                <w:r>
                  <w:rPr>
                    <w:rFonts w:ascii="Arial" w:eastAsia="Arial" w:hAnsi="Arial" w:cs="Arial"/>
                    <w:i/>
                    <w:rPrChange w:id="1406" w:author="Marie-Christine Rufener" w:date="2024-07-09T18:33:00Z">
                      <w:rPr>
                        <w:rFonts w:ascii="Arial" w:eastAsia="Arial" w:hAnsi="Arial" w:cs="Arial"/>
                      </w:rPr>
                    </w:rPrChange>
                  </w:rPr>
                  <w:t>I</w:t>
                </w:r>
              </w:ins>
            </w:sdtContent>
          </w:sdt>
        </w:sdtContent>
      </w:sdt>
      <w:sdt>
        <w:sdtPr>
          <w:tag w:val="goog_rdk_1180"/>
          <w:id w:val="1566366886"/>
        </w:sdtPr>
        <w:sdtContent>
          <w:sdt>
            <w:sdtPr>
              <w:tag w:val="goog_rdk_1181"/>
              <w:id w:val="1210535756"/>
            </w:sdtPr>
            <w:sdtContent>
              <w:del w:id="1407" w:author="Marie-Christine Rufener" w:date="2024-07-09T18:31:00Z">
                <w:r>
                  <w:rPr>
                    <w:rFonts w:ascii="Arial" w:eastAsia="Arial" w:hAnsi="Arial" w:cs="Arial"/>
                    <w:i/>
                    <w:rPrChange w:id="1408" w:author="Marie-Christine Rufener" w:date="2024-07-09T18:33:00Z">
                      <w:rPr>
                        <w:rFonts w:ascii="Arial" w:eastAsia="Arial" w:hAnsi="Arial" w:cs="Arial"/>
                      </w:rPr>
                    </w:rPrChange>
                  </w:rPr>
                  <w:delText>i</w:delText>
                </w:r>
              </w:del>
            </w:sdtContent>
          </w:sdt>
        </w:sdtContent>
      </w:sdt>
      <w:sdt>
        <w:sdtPr>
          <w:tag w:val="goog_rdk_1182"/>
          <w:id w:val="605614458"/>
        </w:sdtPr>
        <w:sdtContent>
          <w:r>
            <w:rPr>
              <w:rFonts w:ascii="Arial" w:eastAsia="Arial" w:hAnsi="Arial" w:cs="Arial"/>
              <w:i/>
              <w:rPrChange w:id="1409" w:author="Marie-Christine Rufener" w:date="2024-07-09T18:33:00Z">
                <w:rPr>
                  <w:rFonts w:ascii="Arial" w:eastAsia="Arial" w:hAnsi="Arial" w:cs="Arial"/>
                </w:rPr>
              </w:rPrChange>
            </w:rPr>
            <w:t>nt</w:t>
          </w:r>
        </w:sdtContent>
      </w:sdt>
      <w:sdt>
        <w:sdtPr>
          <w:tag w:val="goog_rdk_1183"/>
          <w:id w:val="-957721012"/>
        </w:sdtPr>
        <w:sdtContent>
          <w:sdt>
            <w:sdtPr>
              <w:tag w:val="goog_rdk_1184"/>
              <w:id w:val="1371033102"/>
            </w:sdtPr>
            <w:sdtContent>
              <w:ins w:id="1410" w:author="Marie-Christine Rufener" w:date="2024-07-09T18:31:00Z">
                <w:r>
                  <w:rPr>
                    <w:rFonts w:ascii="Arial" w:eastAsia="Arial" w:hAnsi="Arial" w:cs="Arial"/>
                    <w:i/>
                    <w:rPrChange w:id="1411" w:author="Marie-Christine Rufener" w:date="2024-07-09T18:33:00Z">
                      <w:rPr>
                        <w:rFonts w:ascii="Arial" w:eastAsia="Arial" w:hAnsi="Arial" w:cs="Arial"/>
                      </w:rPr>
                    </w:rPrChange>
                  </w:rPr>
                  <w:t>.</w:t>
                </w:r>
              </w:ins>
            </w:sdtContent>
          </w:sdt>
        </w:sdtContent>
      </w:sdt>
      <w:sdt>
        <w:sdtPr>
          <w:tag w:val="goog_rdk_1185"/>
          <w:id w:val="2061831291"/>
        </w:sdtPr>
        <w:sdtContent>
          <w:sdt>
            <w:sdtPr>
              <w:tag w:val="goog_rdk_1186"/>
              <w:id w:val="-200398677"/>
            </w:sdtPr>
            <w:sdtContent>
              <w:del w:id="1412" w:author="Marie-Christine Rufener" w:date="2024-07-09T18:31:00Z">
                <w:r>
                  <w:rPr>
                    <w:rFonts w:ascii="Arial" w:eastAsia="Arial" w:hAnsi="Arial" w:cs="Arial"/>
                    <w:i/>
                    <w:rPrChange w:id="1413" w:author="Marie-Christine Rufener" w:date="2024-07-09T18:33:00Z">
                      <w:rPr>
                        <w:rFonts w:ascii="Arial" w:eastAsia="Arial" w:hAnsi="Arial" w:cs="Arial"/>
                      </w:rPr>
                    </w:rPrChange>
                  </w:rPr>
                  <w:delText>ernational</w:delText>
                </w:r>
              </w:del>
            </w:sdtContent>
          </w:sdt>
        </w:sdtContent>
      </w:sdt>
      <w:sdt>
        <w:sdtPr>
          <w:tag w:val="goog_rdk_1187"/>
          <w:id w:val="88591044"/>
        </w:sdtPr>
        <w:sdtContent>
          <w:r>
            <w:rPr>
              <w:rFonts w:ascii="Arial" w:eastAsia="Arial" w:hAnsi="Arial" w:cs="Arial"/>
              <w:i/>
              <w:rPrChange w:id="1414" w:author="Marie-Christine Rufener" w:date="2024-07-09T18:33:00Z">
                <w:rPr>
                  <w:rFonts w:ascii="Arial" w:eastAsia="Arial" w:hAnsi="Arial" w:cs="Arial"/>
                </w:rPr>
              </w:rPrChange>
            </w:rPr>
            <w:t xml:space="preserve"> </w:t>
          </w:r>
        </w:sdtContent>
      </w:sdt>
      <w:sdt>
        <w:sdtPr>
          <w:tag w:val="goog_rdk_1188"/>
          <w:id w:val="699215048"/>
        </w:sdtPr>
        <w:sdtContent>
          <w:sdt>
            <w:sdtPr>
              <w:tag w:val="goog_rdk_1189"/>
              <w:id w:val="753250336"/>
            </w:sdtPr>
            <w:sdtContent>
              <w:ins w:id="1415" w:author="Marie-Christine Rufener" w:date="2024-07-09T18:31:00Z">
                <w:r>
                  <w:rPr>
                    <w:rFonts w:ascii="Arial" w:eastAsia="Arial" w:hAnsi="Arial" w:cs="Arial"/>
                    <w:i/>
                    <w:rPrChange w:id="1416" w:author="Marie-Christine Rufener" w:date="2024-07-09T18:33:00Z">
                      <w:rPr>
                        <w:rFonts w:ascii="Arial" w:eastAsia="Arial" w:hAnsi="Arial" w:cs="Arial"/>
                      </w:rPr>
                    </w:rPrChange>
                  </w:rPr>
                  <w:t>C</w:t>
                </w:r>
              </w:ins>
            </w:sdtContent>
          </w:sdt>
        </w:sdtContent>
      </w:sdt>
      <w:sdt>
        <w:sdtPr>
          <w:tag w:val="goog_rdk_1190"/>
          <w:id w:val="-1166171455"/>
        </w:sdtPr>
        <w:sdtContent>
          <w:sdt>
            <w:sdtPr>
              <w:tag w:val="goog_rdk_1191"/>
              <w:id w:val="1288626736"/>
            </w:sdtPr>
            <w:sdtContent>
              <w:del w:id="1417" w:author="Marie-Christine Rufener" w:date="2024-07-09T18:31:00Z">
                <w:r>
                  <w:rPr>
                    <w:rFonts w:ascii="Arial" w:eastAsia="Arial" w:hAnsi="Arial" w:cs="Arial"/>
                    <w:i/>
                    <w:rPrChange w:id="1418" w:author="Marie-Christine Rufener" w:date="2024-07-09T18:33:00Z">
                      <w:rPr>
                        <w:rFonts w:ascii="Arial" w:eastAsia="Arial" w:hAnsi="Arial" w:cs="Arial"/>
                      </w:rPr>
                    </w:rPrChange>
                  </w:rPr>
                  <w:delText>c</w:delText>
                </w:r>
              </w:del>
            </w:sdtContent>
          </w:sdt>
        </w:sdtContent>
      </w:sdt>
      <w:sdt>
        <w:sdtPr>
          <w:tag w:val="goog_rdk_1192"/>
          <w:id w:val="763039978"/>
        </w:sdtPr>
        <w:sdtContent>
          <w:r>
            <w:rPr>
              <w:rFonts w:ascii="Arial" w:eastAsia="Arial" w:hAnsi="Arial" w:cs="Arial"/>
              <w:i/>
              <w:rPrChange w:id="1419" w:author="Marie-Christine Rufener" w:date="2024-07-09T18:33:00Z">
                <w:rPr>
                  <w:rFonts w:ascii="Arial" w:eastAsia="Arial" w:hAnsi="Arial" w:cs="Arial"/>
                </w:rPr>
              </w:rPrChange>
            </w:rPr>
            <w:t>onf</w:t>
          </w:r>
        </w:sdtContent>
      </w:sdt>
      <w:sdt>
        <w:sdtPr>
          <w:tag w:val="goog_rdk_1193"/>
          <w:id w:val="-1191683238"/>
        </w:sdtPr>
        <w:sdtContent>
          <w:sdt>
            <w:sdtPr>
              <w:tag w:val="goog_rdk_1194"/>
              <w:id w:val="620808623"/>
            </w:sdtPr>
            <w:sdtContent>
              <w:ins w:id="1420" w:author="Marie-Christine Rufener" w:date="2024-07-09T18:31:00Z">
                <w:r>
                  <w:rPr>
                    <w:rFonts w:ascii="Arial" w:eastAsia="Arial" w:hAnsi="Arial" w:cs="Arial"/>
                    <w:i/>
                    <w:rPrChange w:id="1421" w:author="Marie-Christine Rufener" w:date="2024-07-09T18:33:00Z">
                      <w:rPr>
                        <w:rFonts w:ascii="Arial" w:eastAsia="Arial" w:hAnsi="Arial" w:cs="Arial"/>
                      </w:rPr>
                    </w:rPrChange>
                  </w:rPr>
                  <w:t>.</w:t>
                </w:r>
              </w:ins>
            </w:sdtContent>
          </w:sdt>
        </w:sdtContent>
      </w:sdt>
      <w:sdt>
        <w:sdtPr>
          <w:tag w:val="goog_rdk_1195"/>
          <w:id w:val="-1544202807"/>
        </w:sdtPr>
        <w:sdtContent>
          <w:sdt>
            <w:sdtPr>
              <w:tag w:val="goog_rdk_1196"/>
              <w:id w:val="-195542179"/>
            </w:sdtPr>
            <w:sdtContent>
              <w:del w:id="1422" w:author="Marie-Christine Rufener" w:date="2024-07-09T18:31:00Z">
                <w:r>
                  <w:rPr>
                    <w:rFonts w:ascii="Arial" w:eastAsia="Arial" w:hAnsi="Arial" w:cs="Arial"/>
                    <w:i/>
                    <w:rPrChange w:id="1423" w:author="Marie-Christine Rufener" w:date="2024-07-09T18:33:00Z">
                      <w:rPr>
                        <w:rFonts w:ascii="Arial" w:eastAsia="Arial" w:hAnsi="Arial" w:cs="Arial"/>
                      </w:rPr>
                    </w:rPrChange>
                  </w:rPr>
                  <w:delText>erence on</w:delText>
                </w:r>
              </w:del>
            </w:sdtContent>
          </w:sdt>
        </w:sdtContent>
      </w:sdt>
      <w:sdt>
        <w:sdtPr>
          <w:tag w:val="goog_rdk_1197"/>
          <w:id w:val="1284704697"/>
        </w:sdtPr>
        <w:sdtContent>
          <w:r>
            <w:rPr>
              <w:rFonts w:ascii="Arial" w:eastAsia="Arial" w:hAnsi="Arial" w:cs="Arial"/>
              <w:i/>
              <w:rPrChange w:id="1424" w:author="Marie-Christine Rufener" w:date="2024-07-09T18:33:00Z">
                <w:rPr>
                  <w:rFonts w:ascii="Arial" w:eastAsia="Arial" w:hAnsi="Arial" w:cs="Arial"/>
                </w:rPr>
              </w:rPrChange>
            </w:rPr>
            <w:t xml:space="preserve"> </w:t>
          </w:r>
        </w:sdtContent>
      </w:sdt>
      <w:sdt>
        <w:sdtPr>
          <w:tag w:val="goog_rdk_1198"/>
          <w:id w:val="193504569"/>
        </w:sdtPr>
        <w:sdtContent>
          <w:sdt>
            <w:sdtPr>
              <w:tag w:val="goog_rdk_1199"/>
              <w:id w:val="1222091837"/>
            </w:sdtPr>
            <w:sdtContent>
              <w:ins w:id="1425" w:author="Marie-Christine Rufener" w:date="2024-07-09T18:31:00Z">
                <w:r>
                  <w:rPr>
                    <w:rFonts w:ascii="Arial" w:eastAsia="Arial" w:hAnsi="Arial" w:cs="Arial"/>
                    <w:i/>
                    <w:rPrChange w:id="1426" w:author="Marie-Christine Rufener" w:date="2024-07-09T18:33:00Z">
                      <w:rPr>
                        <w:rFonts w:ascii="Arial" w:eastAsia="Arial" w:hAnsi="Arial" w:cs="Arial"/>
                      </w:rPr>
                    </w:rPrChange>
                  </w:rPr>
                  <w:t>C</w:t>
                </w:r>
              </w:ins>
            </w:sdtContent>
          </w:sdt>
        </w:sdtContent>
      </w:sdt>
      <w:sdt>
        <w:sdtPr>
          <w:tag w:val="goog_rdk_1200"/>
          <w:id w:val="1488985302"/>
        </w:sdtPr>
        <w:sdtContent>
          <w:sdt>
            <w:sdtPr>
              <w:tag w:val="goog_rdk_1201"/>
              <w:id w:val="-552000793"/>
            </w:sdtPr>
            <w:sdtContent>
              <w:del w:id="1427" w:author="Marie-Christine Rufener" w:date="2024-07-09T18:31:00Z">
                <w:r>
                  <w:rPr>
                    <w:rFonts w:ascii="Arial" w:eastAsia="Arial" w:hAnsi="Arial" w:cs="Arial"/>
                    <w:i/>
                    <w:rPrChange w:id="1428" w:author="Marie-Christine Rufener" w:date="2024-07-09T18:33:00Z">
                      <w:rPr>
                        <w:rFonts w:ascii="Arial" w:eastAsia="Arial" w:hAnsi="Arial" w:cs="Arial"/>
                      </w:rPr>
                    </w:rPrChange>
                  </w:rPr>
                  <w:delText>c</w:delText>
                </w:r>
              </w:del>
            </w:sdtContent>
          </w:sdt>
        </w:sdtContent>
      </w:sdt>
      <w:sdt>
        <w:sdtPr>
          <w:tag w:val="goog_rdk_1202"/>
          <w:id w:val="2084488303"/>
        </w:sdtPr>
        <w:sdtContent>
          <w:r>
            <w:rPr>
              <w:rFonts w:ascii="Arial" w:eastAsia="Arial" w:hAnsi="Arial" w:cs="Arial"/>
              <w:i/>
              <w:rPrChange w:id="1429" w:author="Marie-Christine Rufener" w:date="2024-07-09T18:33:00Z">
                <w:rPr>
                  <w:rFonts w:ascii="Arial" w:eastAsia="Arial" w:hAnsi="Arial" w:cs="Arial"/>
                </w:rPr>
              </w:rPrChange>
            </w:rPr>
            <w:t>omp</w:t>
          </w:r>
        </w:sdtContent>
      </w:sdt>
      <w:sdt>
        <w:sdtPr>
          <w:tag w:val="goog_rdk_1203"/>
          <w:id w:val="157819402"/>
        </w:sdtPr>
        <w:sdtContent>
          <w:sdt>
            <w:sdtPr>
              <w:tag w:val="goog_rdk_1204"/>
              <w:id w:val="739367761"/>
            </w:sdtPr>
            <w:sdtContent>
              <w:ins w:id="1430" w:author="Marie-Christine Rufener" w:date="2024-07-09T18:31:00Z">
                <w:r>
                  <w:rPr>
                    <w:rFonts w:ascii="Arial" w:eastAsia="Arial" w:hAnsi="Arial" w:cs="Arial"/>
                    <w:i/>
                    <w:rPrChange w:id="1431" w:author="Marie-Christine Rufener" w:date="2024-07-09T18:33:00Z">
                      <w:rPr>
                        <w:rFonts w:ascii="Arial" w:eastAsia="Arial" w:hAnsi="Arial" w:cs="Arial"/>
                      </w:rPr>
                    </w:rPrChange>
                  </w:rPr>
                  <w:t>.</w:t>
                </w:r>
              </w:ins>
            </w:sdtContent>
          </w:sdt>
        </w:sdtContent>
      </w:sdt>
      <w:sdt>
        <w:sdtPr>
          <w:tag w:val="goog_rdk_1205"/>
          <w:id w:val="-1154688108"/>
        </w:sdtPr>
        <w:sdtContent>
          <w:sdt>
            <w:sdtPr>
              <w:tag w:val="goog_rdk_1206"/>
              <w:id w:val="747849520"/>
            </w:sdtPr>
            <w:sdtContent>
              <w:del w:id="1432" w:author="Marie-Christine Rufener" w:date="2024-07-09T18:31:00Z">
                <w:r>
                  <w:rPr>
                    <w:rFonts w:ascii="Arial" w:eastAsia="Arial" w:hAnsi="Arial" w:cs="Arial"/>
                    <w:i/>
                    <w:rPrChange w:id="1433" w:author="Marie-Christine Rufener" w:date="2024-07-09T18:33:00Z">
                      <w:rPr>
                        <w:rFonts w:ascii="Arial" w:eastAsia="Arial" w:hAnsi="Arial" w:cs="Arial"/>
                      </w:rPr>
                    </w:rPrChange>
                  </w:rPr>
                  <w:delText>uter</w:delText>
                </w:r>
              </w:del>
            </w:sdtContent>
          </w:sdt>
        </w:sdtContent>
      </w:sdt>
      <w:sdt>
        <w:sdtPr>
          <w:tag w:val="goog_rdk_1207"/>
          <w:id w:val="435028721"/>
        </w:sdtPr>
        <w:sdtContent>
          <w:r>
            <w:rPr>
              <w:rFonts w:ascii="Arial" w:eastAsia="Arial" w:hAnsi="Arial" w:cs="Arial"/>
              <w:i/>
              <w:rPrChange w:id="1434" w:author="Marie-Christine Rufener" w:date="2024-07-09T18:33:00Z">
                <w:rPr>
                  <w:rFonts w:ascii="Arial" w:eastAsia="Arial" w:hAnsi="Arial" w:cs="Arial"/>
                </w:rPr>
              </w:rPrChange>
            </w:rPr>
            <w:t xml:space="preserve"> </w:t>
          </w:r>
        </w:sdtContent>
      </w:sdt>
      <w:sdt>
        <w:sdtPr>
          <w:tag w:val="goog_rdk_1208"/>
          <w:id w:val="-143822820"/>
        </w:sdtPr>
        <w:sdtContent>
          <w:sdt>
            <w:sdtPr>
              <w:tag w:val="goog_rdk_1209"/>
              <w:id w:val="821543158"/>
            </w:sdtPr>
            <w:sdtContent>
              <w:ins w:id="1435" w:author="Marie-Christine Rufener" w:date="2024-07-09T18:31:00Z">
                <w:r>
                  <w:rPr>
                    <w:rFonts w:ascii="Arial" w:eastAsia="Arial" w:hAnsi="Arial" w:cs="Arial"/>
                    <w:i/>
                    <w:rPrChange w:id="1436" w:author="Marie-Christine Rufener" w:date="2024-07-09T18:33:00Z">
                      <w:rPr>
                        <w:rFonts w:ascii="Arial" w:eastAsia="Arial" w:hAnsi="Arial" w:cs="Arial"/>
                      </w:rPr>
                    </w:rPrChange>
                  </w:rPr>
                  <w:t>V</w:t>
                </w:r>
              </w:ins>
            </w:sdtContent>
          </w:sdt>
        </w:sdtContent>
      </w:sdt>
      <w:sdt>
        <w:sdtPr>
          <w:tag w:val="goog_rdk_1210"/>
          <w:id w:val="938257860"/>
        </w:sdtPr>
        <w:sdtContent>
          <w:sdt>
            <w:sdtPr>
              <w:tag w:val="goog_rdk_1211"/>
              <w:id w:val="697515075"/>
            </w:sdtPr>
            <w:sdtContent>
              <w:del w:id="1437" w:author="Marie-Christine Rufener" w:date="2024-07-09T18:31:00Z">
                <w:r>
                  <w:rPr>
                    <w:rFonts w:ascii="Arial" w:eastAsia="Arial" w:hAnsi="Arial" w:cs="Arial"/>
                    <w:i/>
                    <w:rPrChange w:id="1438" w:author="Marie-Christine Rufener" w:date="2024-07-09T18:33:00Z">
                      <w:rPr>
                        <w:rFonts w:ascii="Arial" w:eastAsia="Arial" w:hAnsi="Arial" w:cs="Arial"/>
                      </w:rPr>
                    </w:rPrChange>
                  </w:rPr>
                  <w:delText>v</w:delText>
                </w:r>
              </w:del>
            </w:sdtContent>
          </w:sdt>
        </w:sdtContent>
      </w:sdt>
      <w:sdt>
        <w:sdtPr>
          <w:tag w:val="goog_rdk_1212"/>
          <w:id w:val="-1942213970"/>
        </w:sdtPr>
        <w:sdtContent>
          <w:r>
            <w:rPr>
              <w:rFonts w:ascii="Arial" w:eastAsia="Arial" w:hAnsi="Arial" w:cs="Arial"/>
              <w:i/>
              <w:rPrChange w:id="1439" w:author="Marie-Christine Rufener" w:date="2024-07-09T18:33:00Z">
                <w:rPr>
                  <w:rFonts w:ascii="Arial" w:eastAsia="Arial" w:hAnsi="Arial" w:cs="Arial"/>
                </w:rPr>
              </w:rPrChange>
            </w:rPr>
            <w:t>is</w:t>
          </w:r>
        </w:sdtContent>
      </w:sdt>
      <w:sdt>
        <w:sdtPr>
          <w:tag w:val="goog_rdk_1213"/>
          <w:id w:val="-1349720241"/>
        </w:sdtPr>
        <w:sdtContent>
          <w:ins w:id="1440" w:author="Marie-Christine Rufener" w:date="2024-07-09T18:31:00Z">
            <w:r>
              <w:rPr>
                <w:rFonts w:ascii="Arial" w:eastAsia="Arial" w:hAnsi="Arial" w:cs="Arial"/>
              </w:rPr>
              <w:t xml:space="preserve">. 42, </w:t>
            </w:r>
          </w:ins>
        </w:sdtContent>
      </w:sdt>
      <w:sdt>
        <w:sdtPr>
          <w:tag w:val="goog_rdk_1214"/>
          <w:id w:val="700899767"/>
        </w:sdtPr>
        <w:sdtContent>
          <w:del w:id="1441" w:author="Marie-Christine Rufener" w:date="2024-07-09T18:31:00Z">
            <w:r>
              <w:rPr>
                <w:rFonts w:ascii="Arial" w:eastAsia="Arial" w:hAnsi="Arial" w:cs="Arial"/>
              </w:rPr>
              <w:delText xml:space="preserve">ion, pp </w:delText>
            </w:r>
          </w:del>
        </w:sdtContent>
      </w:sdt>
      <w:r>
        <w:rPr>
          <w:rFonts w:ascii="Arial" w:eastAsia="Arial" w:hAnsi="Arial" w:cs="Arial"/>
        </w:rPr>
        <w:t>2980–2988</w:t>
      </w:r>
      <w:sdt>
        <w:sdtPr>
          <w:tag w:val="goog_rdk_1215"/>
          <w:id w:val="-1489472365"/>
        </w:sdtPr>
        <w:sdtContent>
          <w:ins w:id="1442" w:author="Marie-Christine Rufener" w:date="2024-07-09T18:32:00Z">
            <w:r>
              <w:rPr>
                <w:rFonts w:ascii="Arial" w:eastAsia="Arial" w:hAnsi="Arial" w:cs="Arial"/>
              </w:rPr>
              <w:t xml:space="preserve">; https://doi.org/doi: 10.1109/ICCV.2017.324. (2017). </w:t>
            </w:r>
          </w:ins>
        </w:sdtContent>
      </w:sdt>
    </w:p>
    <w:sdt>
      <w:sdtPr>
        <w:tag w:val="goog_rdk_1228"/>
        <w:id w:val="-259220116"/>
      </w:sdtPr>
      <w:sdtContent>
        <w:p w14:paraId="2F29B9D1" w14:textId="77777777" w:rsidR="00073438" w:rsidRDefault="00000000">
          <w:pPr>
            <w:widowControl w:val="0"/>
            <w:spacing w:before="280" w:after="280" w:line="240" w:lineRule="auto"/>
            <w:ind w:left="284" w:hanging="284"/>
            <w:rPr>
              <w:del w:id="1443" w:author="Marie-Christine Rufener" w:date="2024-07-09T18:37:00Z"/>
              <w:rFonts w:ascii="Arial" w:eastAsia="Arial" w:hAnsi="Arial" w:cs="Arial"/>
            </w:rPr>
          </w:pPr>
          <w:r>
            <w:rPr>
              <w:rFonts w:ascii="Arial" w:eastAsia="Arial" w:hAnsi="Arial" w:cs="Arial"/>
            </w:rPr>
            <w:t>Liu</w:t>
          </w:r>
          <w:sdt>
            <w:sdtPr>
              <w:tag w:val="goog_rdk_1216"/>
              <w:id w:val="-2126763420"/>
            </w:sdtPr>
            <w:sdtContent>
              <w:ins w:id="1444" w:author="Marie-Christine Rufener" w:date="2024-07-09T18:34:00Z">
                <w:r>
                  <w:rPr>
                    <w:rFonts w:ascii="Arial" w:eastAsia="Arial" w:hAnsi="Arial" w:cs="Arial"/>
                  </w:rPr>
                  <w:t>,</w:t>
                </w:r>
              </w:ins>
            </w:sdtContent>
          </w:sdt>
          <w:r>
            <w:rPr>
              <w:rFonts w:ascii="Arial" w:eastAsia="Arial" w:hAnsi="Arial" w:cs="Arial"/>
            </w:rPr>
            <w:t xml:space="preserve"> W</w:t>
          </w:r>
          <w:sdt>
            <w:sdtPr>
              <w:tag w:val="goog_rdk_1217"/>
              <w:id w:val="-1653752722"/>
            </w:sdtPr>
            <w:sdtContent>
              <w:ins w:id="1445" w:author="Marie-Christine Rufener" w:date="2024-07-09T18:34:00Z">
                <w:r>
                  <w:rPr>
                    <w:rFonts w:ascii="Arial" w:eastAsia="Arial" w:hAnsi="Arial" w:cs="Arial"/>
                  </w:rPr>
                  <w:t>.</w:t>
                </w:r>
              </w:ins>
            </w:sdtContent>
          </w:sdt>
          <w:sdt>
            <w:sdtPr>
              <w:tag w:val="goog_rdk_1218"/>
              <w:id w:val="525684266"/>
            </w:sdtPr>
            <w:sdtContent>
              <w:del w:id="1446" w:author="Marie-Christine Rufener" w:date="2024-07-09T18:34:00Z">
                <w:r>
                  <w:rPr>
                    <w:rFonts w:ascii="Arial" w:eastAsia="Arial" w:hAnsi="Arial" w:cs="Arial"/>
                  </w:rPr>
                  <w:delText>, Anguelov D, Erhan D,</w:delText>
                </w:r>
              </w:del>
            </w:sdtContent>
          </w:sdt>
          <w:r>
            <w:rPr>
              <w:rFonts w:ascii="Arial" w:eastAsia="Arial" w:hAnsi="Arial" w:cs="Arial"/>
            </w:rPr>
            <w:t xml:space="preserve"> et al</w:t>
          </w:r>
          <w:sdt>
            <w:sdtPr>
              <w:tag w:val="goog_rdk_1219"/>
              <w:id w:val="16816987"/>
            </w:sdtPr>
            <w:sdtContent>
              <w:ins w:id="1447" w:author="Marie-Christine Rufener" w:date="2024-07-09T18:34:00Z">
                <w:r>
                  <w:rPr>
                    <w:rFonts w:ascii="Arial" w:eastAsia="Arial" w:hAnsi="Arial" w:cs="Arial"/>
                  </w:rPr>
                  <w:t>.</w:t>
                </w:r>
              </w:ins>
            </w:sdtContent>
          </w:sdt>
          <w:sdt>
            <w:sdtPr>
              <w:tag w:val="goog_rdk_1220"/>
              <w:id w:val="1635439401"/>
            </w:sdtPr>
            <w:sdtContent>
              <w:del w:id="1448" w:author="Marie-Christine Rufener" w:date="2024-07-09T18:34:00Z">
                <w:r>
                  <w:rPr>
                    <w:rFonts w:ascii="Arial" w:eastAsia="Arial" w:hAnsi="Arial" w:cs="Arial"/>
                  </w:rPr>
                  <w:delText xml:space="preserve"> (2016)</w:delText>
                </w:r>
              </w:del>
            </w:sdtContent>
          </w:sdt>
          <w:r>
            <w:rPr>
              <w:rFonts w:ascii="Arial" w:eastAsia="Arial" w:hAnsi="Arial" w:cs="Arial"/>
            </w:rPr>
            <w:t xml:space="preserve"> SSD: Single shot multibox detector. </w:t>
          </w:r>
          <w:sdt>
            <w:sdtPr>
              <w:tag w:val="goog_rdk_1221"/>
              <w:id w:val="656429175"/>
            </w:sdtPr>
            <w:sdtContent>
              <w:ins w:id="1449" w:author="Marie-Christine Rufener" w:date="2024-07-09T18:35:00Z">
                <w:r>
                  <w:rPr>
                    <w:rFonts w:ascii="Arial" w:eastAsia="Arial" w:hAnsi="Arial" w:cs="Arial"/>
                  </w:rPr>
                  <w:t>i</w:t>
                </w:r>
              </w:ins>
            </w:sdtContent>
          </w:sdt>
          <w:sdt>
            <w:sdtPr>
              <w:tag w:val="goog_rdk_1222"/>
              <w:id w:val="801124958"/>
            </w:sdtPr>
            <w:sdtContent>
              <w:del w:id="1450" w:author="Marie-Christine Rufener" w:date="2024-07-09T18:35:00Z">
                <w:r>
                  <w:rPr>
                    <w:rFonts w:ascii="Arial" w:eastAsia="Arial" w:hAnsi="Arial" w:cs="Arial"/>
                  </w:rPr>
                  <w:delText>I</w:delText>
                </w:r>
              </w:del>
            </w:sdtContent>
          </w:sdt>
          <w:r>
            <w:rPr>
              <w:rFonts w:ascii="Arial" w:eastAsia="Arial" w:hAnsi="Arial" w:cs="Arial"/>
            </w:rPr>
            <w:t>n</w:t>
          </w:r>
          <w:sdt>
            <w:sdtPr>
              <w:tag w:val="goog_rdk_1223"/>
              <w:id w:val="-1763900754"/>
            </w:sdtPr>
            <w:sdtContent>
              <w:del w:id="1451" w:author="Marie-Christine Rufener" w:date="2024-07-09T18:35:00Z">
                <w:r>
                  <w:rPr>
                    <w:rFonts w:ascii="Arial" w:eastAsia="Arial" w:hAnsi="Arial" w:cs="Arial"/>
                  </w:rPr>
                  <w:delText>:</w:delText>
                </w:r>
              </w:del>
            </w:sdtContent>
          </w:sdt>
          <w:r>
            <w:rPr>
              <w:rFonts w:ascii="Arial" w:eastAsia="Arial" w:hAnsi="Arial" w:cs="Arial"/>
            </w:rPr>
            <w:t xml:space="preserve"> Computer Vision</w:t>
          </w:r>
          <w:sdt>
            <w:sdtPr>
              <w:tag w:val="goog_rdk_1224"/>
              <w:id w:val="195972322"/>
            </w:sdtPr>
            <w:sdtContent>
              <w:ins w:id="1452" w:author="Marie-Christine Rufener" w:date="2024-07-09T18:37:00Z">
                <w:r>
                  <w:rPr>
                    <w:rFonts w:ascii="Arial" w:eastAsia="Arial" w:hAnsi="Arial" w:cs="Arial"/>
                  </w:rPr>
                  <w:t xml:space="preserve"> </w:t>
                </w:r>
              </w:ins>
            </w:sdtContent>
          </w:sdt>
          <w:r>
            <w:rPr>
              <w:rFonts w:ascii="Arial" w:eastAsia="Arial" w:hAnsi="Arial" w:cs="Arial"/>
            </w:rPr>
            <w:t>–</w:t>
          </w:r>
          <w:sdt>
            <w:sdtPr>
              <w:tag w:val="goog_rdk_1225"/>
              <w:id w:val="-735084557"/>
            </w:sdtPr>
            <w:sdtContent>
              <w:ins w:id="1453" w:author="Marie-Christine Rufener" w:date="2024-07-09T18:37:00Z">
                <w:r>
                  <w:rPr>
                    <w:rFonts w:ascii="Arial" w:eastAsia="Arial" w:hAnsi="Arial" w:cs="Arial"/>
                  </w:rPr>
                  <w:t xml:space="preserve"> </w:t>
                </w:r>
              </w:ins>
            </w:sdtContent>
          </w:sdt>
          <w:r>
            <w:rPr>
              <w:rFonts w:ascii="Arial" w:eastAsia="Arial" w:hAnsi="Arial" w:cs="Arial"/>
            </w:rPr>
            <w:t>ECCV 2016</w:t>
          </w:r>
          <w:sdt>
            <w:sdtPr>
              <w:tag w:val="goog_rdk_1226"/>
              <w:id w:val="-654441591"/>
            </w:sdtPr>
            <w:sdtContent>
              <w:ins w:id="1454" w:author="Marie-Christine Rufener" w:date="2024-07-09T18:37:00Z">
                <w:r>
                  <w:rPr>
                    <w:rFonts w:ascii="Arial" w:eastAsia="Arial" w:hAnsi="Arial" w:cs="Arial"/>
                  </w:rPr>
                  <w:t xml:space="preserve">. Lecture Notes in Computer Science, vol 9905 </w:t>
                </w:r>
                <w:r>
                  <w:rPr>
                    <w:rFonts w:ascii="Arial" w:eastAsia="Arial" w:hAnsi="Arial" w:cs="Arial"/>
                  </w:rPr>
                  <w:lastRenderedPageBreak/>
                  <w:t xml:space="preserve">(ed. Leibe, B., Matas, J., Sebe, N. &amp; Welling, M) 21-37; </w:t>
                </w:r>
                <w:r>
                  <w:fldChar w:fldCharType="begin"/>
                </w:r>
                <w:r>
                  <w:instrText>HYPERLINK "https://doi.org/10.1007/978-3-319-46448-0_2"</w:instrText>
                </w:r>
                <w:r>
                  <w:fldChar w:fldCharType="separate"/>
                </w:r>
                <w:r>
                  <w:rPr>
                    <w:rFonts w:ascii="Arial" w:eastAsia="Arial" w:hAnsi="Arial" w:cs="Arial"/>
                  </w:rPr>
                  <w:t>https://doi.org/10.1007/978-3-319-46448-0_2</w:t>
                </w:r>
                <w:r>
                  <w:fldChar w:fldCharType="end"/>
                </w:r>
                <w:r>
                  <w:rPr>
                    <w:rFonts w:ascii="Arial" w:eastAsia="Arial" w:hAnsi="Arial" w:cs="Arial"/>
                  </w:rPr>
                  <w:t xml:space="preserve"> (2016).</w:t>
                </w:r>
              </w:ins>
            </w:sdtContent>
          </w:sdt>
          <w:bookmarkStart w:id="1455" w:name="_heading=h.23ckvvd" w:colFirst="0" w:colLast="0"/>
          <w:bookmarkEnd w:id="1455"/>
          <w:sdt>
            <w:sdtPr>
              <w:tag w:val="goog_rdk_1227"/>
              <w:id w:val="-284662695"/>
            </w:sdtPr>
            <w:sdtContent>
              <w:del w:id="1456" w:author="Marie-Christine Rufener" w:date="2024-07-09T18:37:00Z">
                <w:r>
                  <w:rPr>
                    <w:rFonts w:ascii="Arial" w:eastAsia="Arial" w:hAnsi="Arial" w:cs="Arial"/>
                  </w:rPr>
                  <w:delText>: 14th European Conference, Amsterdam, The Netherlands, October 11–14, 2016, Proceedings, Part I 14, Springer, pp 21–37</w:delText>
                </w:r>
              </w:del>
            </w:sdtContent>
          </w:sdt>
        </w:p>
      </w:sdtContent>
    </w:sdt>
    <w:bookmarkStart w:id="1457" w:name="_heading=h.1fob9te" w:colFirst="0" w:colLast="0" w:displacedByCustomXml="next"/>
    <w:bookmarkEnd w:id="1457" w:displacedByCustomXml="next"/>
    <w:sdt>
      <w:sdtPr>
        <w:tag w:val="goog_rdk_1229"/>
        <w:id w:val="-1945216879"/>
      </w:sdtPr>
      <w:sdtContent>
        <w:p w14:paraId="6ECA506E" w14:textId="77777777" w:rsidR="00073438" w:rsidRDefault="00000000">
          <w:pPr>
            <w:widowControl w:val="0"/>
            <w:spacing w:before="280" w:after="280" w:line="240" w:lineRule="auto"/>
            <w:ind w:left="284" w:hanging="284"/>
            <w:rPr>
              <w:rFonts w:ascii="Arial" w:eastAsia="Arial" w:hAnsi="Arial" w:cs="Arial"/>
            </w:rPr>
            <w:pPrChange w:id="1458" w:author="Marie-Christine Rufener" w:date="2024-07-09T18:37:00Z">
              <w:pPr>
                <w:widowControl w:val="0"/>
                <w:spacing w:before="280" w:after="280" w:line="240" w:lineRule="auto"/>
              </w:pPr>
            </w:pPrChange>
          </w:pPr>
        </w:p>
      </w:sdtContent>
    </w:sdt>
    <w:p w14:paraId="627C6D11" w14:textId="77777777" w:rsidR="00073438" w:rsidRDefault="00000000">
      <w:pPr>
        <w:widowControl w:val="0"/>
        <w:spacing w:before="280" w:after="280" w:line="240" w:lineRule="auto"/>
        <w:ind w:left="284" w:hanging="284"/>
        <w:rPr>
          <w:rFonts w:ascii="Arial" w:eastAsia="Arial" w:hAnsi="Arial" w:cs="Arial"/>
        </w:rPr>
      </w:pPr>
      <w:bookmarkStart w:id="1459" w:name="_heading=h.ihv636" w:colFirst="0" w:colLast="0"/>
      <w:bookmarkEnd w:id="1459"/>
      <w:r>
        <w:rPr>
          <w:rFonts w:ascii="Arial" w:eastAsia="Arial" w:hAnsi="Arial" w:cs="Arial"/>
        </w:rPr>
        <w:t>Long</w:t>
      </w:r>
      <w:sdt>
        <w:sdtPr>
          <w:tag w:val="goog_rdk_1230"/>
          <w:id w:val="454530837"/>
        </w:sdtPr>
        <w:sdtContent>
          <w:ins w:id="1460" w:author="Marie-Christine Rufener" w:date="2024-07-09T18:41:00Z">
            <w:r>
              <w:rPr>
                <w:rFonts w:ascii="Arial" w:eastAsia="Arial" w:hAnsi="Arial" w:cs="Arial"/>
              </w:rPr>
              <w:t>,</w:t>
            </w:r>
          </w:ins>
        </w:sdtContent>
      </w:sdt>
      <w:r>
        <w:rPr>
          <w:rFonts w:ascii="Arial" w:eastAsia="Arial" w:hAnsi="Arial" w:cs="Arial"/>
        </w:rPr>
        <w:t xml:space="preserve"> Y</w:t>
      </w:r>
      <w:sdt>
        <w:sdtPr>
          <w:tag w:val="goog_rdk_1231"/>
          <w:id w:val="1550957606"/>
        </w:sdtPr>
        <w:sdtContent>
          <w:ins w:id="1461" w:author="Marie-Christine Rufener" w:date="2024-07-09T18:41:00Z">
            <w:r>
              <w:rPr>
                <w:rFonts w:ascii="Arial" w:eastAsia="Arial" w:hAnsi="Arial" w:cs="Arial"/>
              </w:rPr>
              <w:t>.</w:t>
            </w:r>
          </w:ins>
        </w:sdtContent>
      </w:sdt>
      <w:r>
        <w:rPr>
          <w:rFonts w:ascii="Arial" w:eastAsia="Arial" w:hAnsi="Arial" w:cs="Arial"/>
        </w:rPr>
        <w:t>, Gong</w:t>
      </w:r>
      <w:sdt>
        <w:sdtPr>
          <w:tag w:val="goog_rdk_1232"/>
          <w:id w:val="1535306997"/>
        </w:sdtPr>
        <w:sdtContent>
          <w:ins w:id="1462" w:author="Marie-Christine Rufener" w:date="2024-07-09T18:41:00Z">
            <w:r>
              <w:rPr>
                <w:rFonts w:ascii="Arial" w:eastAsia="Arial" w:hAnsi="Arial" w:cs="Arial"/>
              </w:rPr>
              <w:t>,</w:t>
            </w:r>
          </w:ins>
        </w:sdtContent>
      </w:sdt>
      <w:r>
        <w:rPr>
          <w:rFonts w:ascii="Arial" w:eastAsia="Arial" w:hAnsi="Arial" w:cs="Arial"/>
        </w:rPr>
        <w:t xml:space="preserve"> Y</w:t>
      </w:r>
      <w:sdt>
        <w:sdtPr>
          <w:tag w:val="goog_rdk_1233"/>
          <w:id w:val="-764608341"/>
        </w:sdtPr>
        <w:sdtContent>
          <w:ins w:id="1463" w:author="Marie-Christine Rufener" w:date="2024-07-09T18:41:00Z">
            <w:r>
              <w:rPr>
                <w:rFonts w:ascii="Arial" w:eastAsia="Arial" w:hAnsi="Arial" w:cs="Arial"/>
              </w:rPr>
              <w:t>.</w:t>
            </w:r>
          </w:ins>
        </w:sdtContent>
      </w:sdt>
      <w:r>
        <w:rPr>
          <w:rFonts w:ascii="Arial" w:eastAsia="Arial" w:hAnsi="Arial" w:cs="Arial"/>
        </w:rPr>
        <w:t>, Xiao</w:t>
      </w:r>
      <w:sdt>
        <w:sdtPr>
          <w:tag w:val="goog_rdk_1234"/>
          <w:id w:val="-562793419"/>
        </w:sdtPr>
        <w:sdtContent>
          <w:ins w:id="1464" w:author="Marie-Christine Rufener" w:date="2024-07-09T18:41:00Z">
            <w:r>
              <w:rPr>
                <w:rFonts w:ascii="Arial" w:eastAsia="Arial" w:hAnsi="Arial" w:cs="Arial"/>
              </w:rPr>
              <w:t>,</w:t>
            </w:r>
          </w:ins>
        </w:sdtContent>
      </w:sdt>
      <w:r>
        <w:rPr>
          <w:rFonts w:ascii="Arial" w:eastAsia="Arial" w:hAnsi="Arial" w:cs="Arial"/>
        </w:rPr>
        <w:t xml:space="preserve"> Z</w:t>
      </w:r>
      <w:sdt>
        <w:sdtPr>
          <w:tag w:val="goog_rdk_1235"/>
          <w:id w:val="1827782073"/>
        </w:sdtPr>
        <w:sdtContent>
          <w:ins w:id="1465" w:author="Marie-Christine Rufener" w:date="2024-07-09T18:42:00Z">
            <w:r>
              <w:rPr>
                <w:rFonts w:ascii="Arial" w:eastAsia="Arial" w:hAnsi="Arial" w:cs="Arial"/>
              </w:rPr>
              <w:t>. &amp;</w:t>
            </w:r>
          </w:ins>
        </w:sdtContent>
      </w:sdt>
      <w:sdt>
        <w:sdtPr>
          <w:tag w:val="goog_rdk_1236"/>
          <w:id w:val="-745263573"/>
        </w:sdtPr>
        <w:sdtContent>
          <w:del w:id="1466" w:author="Marie-Christine Rufener" w:date="2024-07-09T18:42:00Z">
            <w:r>
              <w:rPr>
                <w:rFonts w:ascii="Arial" w:eastAsia="Arial" w:hAnsi="Arial" w:cs="Arial"/>
              </w:rPr>
              <w:delText>,</w:delText>
            </w:r>
          </w:del>
        </w:sdtContent>
      </w:sdt>
      <w:sdt>
        <w:sdtPr>
          <w:tag w:val="goog_rdk_1237"/>
          <w:id w:val="-2007890878"/>
        </w:sdtPr>
        <w:sdtContent>
          <w:ins w:id="1467" w:author="Marie-Christine Rufener" w:date="2024-07-09T18:42:00Z">
            <w:r>
              <w:rPr>
                <w:rFonts w:ascii="Arial" w:eastAsia="Arial" w:hAnsi="Arial" w:cs="Arial"/>
              </w:rPr>
              <w:t xml:space="preserve"> Liu, Q.</w:t>
            </w:r>
          </w:ins>
        </w:sdtContent>
      </w:sdt>
      <w:sdt>
        <w:sdtPr>
          <w:tag w:val="goog_rdk_1238"/>
          <w:id w:val="-1608497270"/>
        </w:sdtPr>
        <w:sdtContent>
          <w:del w:id="1468" w:author="Marie-Christine Rufener" w:date="2024-07-09T18:42:00Z">
            <w:r>
              <w:rPr>
                <w:rFonts w:ascii="Arial" w:eastAsia="Arial" w:hAnsi="Arial" w:cs="Arial"/>
              </w:rPr>
              <w:delText xml:space="preserve"> et al (2017)</w:delText>
            </w:r>
          </w:del>
        </w:sdtContent>
      </w:sdt>
      <w:r>
        <w:rPr>
          <w:rFonts w:ascii="Arial" w:eastAsia="Arial" w:hAnsi="Arial" w:cs="Arial"/>
        </w:rPr>
        <w:t xml:space="preserve"> Accurate object localization in remote sensing images based on convolutional neural networks. </w:t>
      </w:r>
      <w:sdt>
        <w:sdtPr>
          <w:tag w:val="goog_rdk_1239"/>
          <w:id w:val="-1080756180"/>
        </w:sdtPr>
        <w:sdtContent>
          <w:r>
            <w:rPr>
              <w:rFonts w:ascii="Arial" w:eastAsia="Arial" w:hAnsi="Arial" w:cs="Arial"/>
              <w:i/>
              <w:rPrChange w:id="1469" w:author="Marie-Christine Rufener" w:date="2024-07-09T18:43:00Z">
                <w:rPr>
                  <w:rFonts w:ascii="Arial" w:eastAsia="Arial" w:hAnsi="Arial" w:cs="Arial"/>
                </w:rPr>
              </w:rPrChange>
            </w:rPr>
            <w:t>IEEE Trans</w:t>
          </w:r>
        </w:sdtContent>
      </w:sdt>
      <w:sdt>
        <w:sdtPr>
          <w:tag w:val="goog_rdk_1240"/>
          <w:id w:val="-253664094"/>
        </w:sdtPr>
        <w:sdtContent>
          <w:sdt>
            <w:sdtPr>
              <w:tag w:val="goog_rdk_1241"/>
              <w:id w:val="333036292"/>
            </w:sdtPr>
            <w:sdtContent>
              <w:ins w:id="1470" w:author="Marie-Christine Rufener" w:date="2024-07-09T18:42:00Z">
                <w:r>
                  <w:rPr>
                    <w:rFonts w:ascii="Arial" w:eastAsia="Arial" w:hAnsi="Arial" w:cs="Arial"/>
                    <w:i/>
                    <w:rPrChange w:id="1471" w:author="Marie-Christine Rufener" w:date="2024-07-09T18:43:00Z">
                      <w:rPr>
                        <w:rFonts w:ascii="Arial" w:eastAsia="Arial" w:hAnsi="Arial" w:cs="Arial"/>
                      </w:rPr>
                    </w:rPrChange>
                  </w:rPr>
                  <w:t>.</w:t>
                </w:r>
              </w:ins>
            </w:sdtContent>
          </w:sdt>
        </w:sdtContent>
      </w:sdt>
      <w:sdt>
        <w:sdtPr>
          <w:tag w:val="goog_rdk_1242"/>
          <w:id w:val="-2081668981"/>
        </w:sdtPr>
        <w:sdtContent>
          <w:sdt>
            <w:sdtPr>
              <w:tag w:val="goog_rdk_1243"/>
              <w:id w:val="-279028137"/>
            </w:sdtPr>
            <w:sdtContent>
              <w:del w:id="1472" w:author="Marie-Christine Rufener" w:date="2024-07-09T18:42:00Z">
                <w:r>
                  <w:rPr>
                    <w:rFonts w:ascii="Arial" w:eastAsia="Arial" w:hAnsi="Arial" w:cs="Arial"/>
                    <w:i/>
                    <w:rPrChange w:id="1473" w:author="Marie-Christine Rufener" w:date="2024-07-09T18:43:00Z">
                      <w:rPr>
                        <w:rFonts w:ascii="Arial" w:eastAsia="Arial" w:hAnsi="Arial" w:cs="Arial"/>
                      </w:rPr>
                    </w:rPrChange>
                  </w:rPr>
                  <w:delText>actions on</w:delText>
                </w:r>
              </w:del>
            </w:sdtContent>
          </w:sdt>
        </w:sdtContent>
      </w:sdt>
      <w:sdt>
        <w:sdtPr>
          <w:tag w:val="goog_rdk_1244"/>
          <w:id w:val="2007931647"/>
        </w:sdtPr>
        <w:sdtContent>
          <w:r>
            <w:rPr>
              <w:rFonts w:ascii="Arial" w:eastAsia="Arial" w:hAnsi="Arial" w:cs="Arial"/>
              <w:i/>
              <w:rPrChange w:id="1474" w:author="Marie-Christine Rufener" w:date="2024-07-09T18:43:00Z">
                <w:rPr>
                  <w:rFonts w:ascii="Arial" w:eastAsia="Arial" w:hAnsi="Arial" w:cs="Arial"/>
                </w:rPr>
              </w:rPrChange>
            </w:rPr>
            <w:t xml:space="preserve"> Geosci</w:t>
          </w:r>
        </w:sdtContent>
      </w:sdt>
      <w:sdt>
        <w:sdtPr>
          <w:tag w:val="goog_rdk_1245"/>
          <w:id w:val="-734545696"/>
        </w:sdtPr>
        <w:sdtContent>
          <w:sdt>
            <w:sdtPr>
              <w:tag w:val="goog_rdk_1246"/>
              <w:id w:val="-1744631490"/>
            </w:sdtPr>
            <w:sdtContent>
              <w:ins w:id="1475" w:author="Marie-Christine Rufener" w:date="2024-07-09T18:42:00Z">
                <w:r>
                  <w:rPr>
                    <w:rFonts w:ascii="Arial" w:eastAsia="Arial" w:hAnsi="Arial" w:cs="Arial"/>
                    <w:i/>
                    <w:rPrChange w:id="1476" w:author="Marie-Christine Rufener" w:date="2024-07-09T18:43:00Z">
                      <w:rPr>
                        <w:rFonts w:ascii="Arial" w:eastAsia="Arial" w:hAnsi="Arial" w:cs="Arial"/>
                      </w:rPr>
                    </w:rPrChange>
                  </w:rPr>
                  <w:t>.</w:t>
                </w:r>
              </w:ins>
            </w:sdtContent>
          </w:sdt>
        </w:sdtContent>
      </w:sdt>
      <w:sdt>
        <w:sdtPr>
          <w:tag w:val="goog_rdk_1247"/>
          <w:id w:val="-629248080"/>
        </w:sdtPr>
        <w:sdtContent>
          <w:sdt>
            <w:sdtPr>
              <w:tag w:val="goog_rdk_1248"/>
              <w:id w:val="-513766222"/>
            </w:sdtPr>
            <w:sdtContent>
              <w:del w:id="1477" w:author="Marie-Christine Rufener" w:date="2024-07-09T18:42:00Z">
                <w:r>
                  <w:rPr>
                    <w:rFonts w:ascii="Arial" w:eastAsia="Arial" w:hAnsi="Arial" w:cs="Arial"/>
                    <w:i/>
                    <w:rPrChange w:id="1478" w:author="Marie-Christine Rufener" w:date="2024-07-09T18:43:00Z">
                      <w:rPr>
                        <w:rFonts w:ascii="Arial" w:eastAsia="Arial" w:hAnsi="Arial" w:cs="Arial"/>
                      </w:rPr>
                    </w:rPrChange>
                  </w:rPr>
                  <w:delText>ence and</w:delText>
                </w:r>
              </w:del>
            </w:sdtContent>
          </w:sdt>
        </w:sdtContent>
      </w:sdt>
      <w:sdt>
        <w:sdtPr>
          <w:tag w:val="goog_rdk_1249"/>
          <w:id w:val="522051915"/>
        </w:sdtPr>
        <w:sdtContent>
          <w:r>
            <w:rPr>
              <w:rFonts w:ascii="Arial" w:eastAsia="Arial" w:hAnsi="Arial" w:cs="Arial"/>
              <w:i/>
              <w:rPrChange w:id="1479" w:author="Marie-Christine Rufener" w:date="2024-07-09T18:43:00Z">
                <w:rPr>
                  <w:rFonts w:ascii="Arial" w:eastAsia="Arial" w:hAnsi="Arial" w:cs="Arial"/>
                </w:rPr>
              </w:rPrChange>
            </w:rPr>
            <w:t xml:space="preserve"> Rem</w:t>
          </w:r>
        </w:sdtContent>
      </w:sdt>
      <w:sdt>
        <w:sdtPr>
          <w:tag w:val="goog_rdk_1250"/>
          <w:id w:val="1551882234"/>
        </w:sdtPr>
        <w:sdtContent>
          <w:sdt>
            <w:sdtPr>
              <w:tag w:val="goog_rdk_1251"/>
              <w:id w:val="1498538508"/>
            </w:sdtPr>
            <w:sdtContent>
              <w:ins w:id="1480" w:author="Marie-Christine Rufener" w:date="2024-07-09T18:42:00Z">
                <w:r>
                  <w:rPr>
                    <w:rFonts w:ascii="Arial" w:eastAsia="Arial" w:hAnsi="Arial" w:cs="Arial"/>
                    <w:i/>
                    <w:rPrChange w:id="1481" w:author="Marie-Christine Rufener" w:date="2024-07-09T18:43:00Z">
                      <w:rPr>
                        <w:rFonts w:ascii="Arial" w:eastAsia="Arial" w:hAnsi="Arial" w:cs="Arial"/>
                      </w:rPr>
                    </w:rPrChange>
                  </w:rPr>
                  <w:t>.</w:t>
                </w:r>
              </w:ins>
            </w:sdtContent>
          </w:sdt>
        </w:sdtContent>
      </w:sdt>
      <w:sdt>
        <w:sdtPr>
          <w:tag w:val="goog_rdk_1252"/>
          <w:id w:val="-1731839364"/>
        </w:sdtPr>
        <w:sdtContent>
          <w:sdt>
            <w:sdtPr>
              <w:tag w:val="goog_rdk_1253"/>
              <w:id w:val="-183601368"/>
            </w:sdtPr>
            <w:sdtContent>
              <w:del w:id="1482" w:author="Marie-Christine Rufener" w:date="2024-07-09T18:42:00Z">
                <w:r>
                  <w:rPr>
                    <w:rFonts w:ascii="Arial" w:eastAsia="Arial" w:hAnsi="Arial" w:cs="Arial"/>
                    <w:i/>
                    <w:rPrChange w:id="1483" w:author="Marie-Christine Rufener" w:date="2024-07-09T18:43:00Z">
                      <w:rPr>
                        <w:rFonts w:ascii="Arial" w:eastAsia="Arial" w:hAnsi="Arial" w:cs="Arial"/>
                      </w:rPr>
                    </w:rPrChange>
                  </w:rPr>
                  <w:delText>ote</w:delText>
                </w:r>
              </w:del>
            </w:sdtContent>
          </w:sdt>
        </w:sdtContent>
      </w:sdt>
      <w:sdt>
        <w:sdtPr>
          <w:tag w:val="goog_rdk_1254"/>
          <w:id w:val="-209642784"/>
        </w:sdtPr>
        <w:sdtContent>
          <w:r>
            <w:rPr>
              <w:rFonts w:ascii="Arial" w:eastAsia="Arial" w:hAnsi="Arial" w:cs="Arial"/>
              <w:i/>
              <w:rPrChange w:id="1484" w:author="Marie-Christine Rufener" w:date="2024-07-09T18:43:00Z">
                <w:rPr>
                  <w:rFonts w:ascii="Arial" w:eastAsia="Arial" w:hAnsi="Arial" w:cs="Arial"/>
                </w:rPr>
              </w:rPrChange>
            </w:rPr>
            <w:t xml:space="preserve"> Sens</w:t>
          </w:r>
        </w:sdtContent>
      </w:sdt>
      <w:sdt>
        <w:sdtPr>
          <w:tag w:val="goog_rdk_1255"/>
          <w:id w:val="-1647963808"/>
        </w:sdtPr>
        <w:sdtContent>
          <w:sdt>
            <w:sdtPr>
              <w:tag w:val="goog_rdk_1256"/>
              <w:id w:val="1333807305"/>
            </w:sdtPr>
            <w:sdtContent>
              <w:ins w:id="1485" w:author="Marie-Christine Rufener" w:date="2024-07-09T18:42:00Z">
                <w:r>
                  <w:rPr>
                    <w:rFonts w:ascii="Arial" w:eastAsia="Arial" w:hAnsi="Arial" w:cs="Arial"/>
                    <w:i/>
                    <w:rPrChange w:id="1486" w:author="Marie-Christine Rufener" w:date="2024-07-09T18:43:00Z">
                      <w:rPr>
                        <w:rFonts w:ascii="Arial" w:eastAsia="Arial" w:hAnsi="Arial" w:cs="Arial"/>
                      </w:rPr>
                    </w:rPrChange>
                  </w:rPr>
                  <w:t>.</w:t>
                </w:r>
              </w:ins>
            </w:sdtContent>
          </w:sdt>
        </w:sdtContent>
      </w:sdt>
      <w:sdt>
        <w:sdtPr>
          <w:tag w:val="goog_rdk_1257"/>
          <w:id w:val="-694383891"/>
        </w:sdtPr>
        <w:sdtContent>
          <w:sdt>
            <w:sdtPr>
              <w:tag w:val="goog_rdk_1258"/>
              <w:id w:val="-712349705"/>
            </w:sdtPr>
            <w:sdtContent>
              <w:del w:id="1487" w:author="Marie-Christine Rufener" w:date="2024-07-09T18:42:00Z">
                <w:r>
                  <w:rPr>
                    <w:rFonts w:ascii="Arial" w:eastAsia="Arial" w:hAnsi="Arial" w:cs="Arial"/>
                    <w:i/>
                    <w:rPrChange w:id="1488" w:author="Marie-Christine Rufener" w:date="2024-07-09T18:43:00Z">
                      <w:rPr>
                        <w:rFonts w:ascii="Arial" w:eastAsia="Arial" w:hAnsi="Arial" w:cs="Arial"/>
                      </w:rPr>
                    </w:rPrChange>
                  </w:rPr>
                  <w:delText>ing</w:delText>
                </w:r>
              </w:del>
            </w:sdtContent>
          </w:sdt>
        </w:sdtContent>
      </w:sdt>
      <w:r>
        <w:rPr>
          <w:rFonts w:ascii="Arial" w:eastAsia="Arial" w:hAnsi="Arial" w:cs="Arial"/>
        </w:rPr>
        <w:t xml:space="preserve"> </w:t>
      </w:r>
      <w:sdt>
        <w:sdtPr>
          <w:tag w:val="goog_rdk_1259"/>
          <w:id w:val="-1513956"/>
        </w:sdtPr>
        <w:sdtContent>
          <w:r>
            <w:rPr>
              <w:rFonts w:ascii="Arial" w:eastAsia="Arial" w:hAnsi="Arial" w:cs="Arial"/>
              <w:b/>
              <w:rPrChange w:id="1489" w:author="Marie-Christine Rufener" w:date="2024-07-09T18:42:00Z">
                <w:rPr>
                  <w:rFonts w:ascii="Arial" w:eastAsia="Arial" w:hAnsi="Arial" w:cs="Arial"/>
                </w:rPr>
              </w:rPrChange>
            </w:rPr>
            <w:t>55</w:t>
          </w:r>
        </w:sdtContent>
      </w:sdt>
      <w:sdt>
        <w:sdtPr>
          <w:tag w:val="goog_rdk_1260"/>
          <w:id w:val="-507984403"/>
        </w:sdtPr>
        <w:sdtContent>
          <w:sdt>
            <w:sdtPr>
              <w:tag w:val="goog_rdk_1261"/>
              <w:id w:val="886075171"/>
            </w:sdtPr>
            <w:sdtContent>
              <w:ins w:id="1490" w:author="Marie-Christine Rufener" w:date="2024-07-09T18:42:00Z">
                <w:r>
                  <w:rPr>
                    <w:rFonts w:ascii="Arial" w:eastAsia="Arial" w:hAnsi="Arial" w:cs="Arial"/>
                    <w:b/>
                    <w:rPrChange w:id="1491" w:author="Marie-Christine Rufener" w:date="2024-07-09T18:42:00Z">
                      <w:rPr>
                        <w:rFonts w:ascii="Arial" w:eastAsia="Arial" w:hAnsi="Arial" w:cs="Arial"/>
                      </w:rPr>
                    </w:rPrChange>
                  </w:rPr>
                  <w:t xml:space="preserve">, </w:t>
                </w:r>
              </w:ins>
            </w:sdtContent>
          </w:sdt>
        </w:sdtContent>
      </w:sdt>
      <w:sdt>
        <w:sdtPr>
          <w:tag w:val="goog_rdk_1262"/>
          <w:id w:val="1919445762"/>
        </w:sdtPr>
        <w:sdtContent>
          <w:del w:id="1492" w:author="Marie-Christine Rufener" w:date="2024-07-09T18:42:00Z">
            <w:r>
              <w:rPr>
                <w:rFonts w:ascii="Arial" w:eastAsia="Arial" w:hAnsi="Arial" w:cs="Arial"/>
              </w:rPr>
              <w:delText>(5):</w:delText>
            </w:r>
          </w:del>
        </w:sdtContent>
      </w:sdt>
      <w:r>
        <w:rPr>
          <w:rFonts w:ascii="Arial" w:eastAsia="Arial" w:hAnsi="Arial" w:cs="Arial"/>
        </w:rPr>
        <w:t>2486–2498</w:t>
      </w:r>
      <w:sdt>
        <w:sdtPr>
          <w:tag w:val="goog_rdk_1263"/>
          <w:id w:val="-1996940351"/>
        </w:sdtPr>
        <w:sdtContent>
          <w:ins w:id="1493" w:author="Marie-Christine Rufener" w:date="2024-07-09T18:43:00Z">
            <w:r>
              <w:rPr>
                <w:rFonts w:ascii="Arial" w:eastAsia="Arial" w:hAnsi="Arial" w:cs="Arial"/>
              </w:rPr>
              <w:t xml:space="preserve">; </w:t>
            </w:r>
            <w:r>
              <w:fldChar w:fldCharType="begin"/>
            </w:r>
            <w:r>
              <w:instrText>HYPERLINK "https://doi.org/10.1109/TGRS.2016.2645610"</w:instrText>
            </w:r>
            <w:r>
              <w:fldChar w:fldCharType="separate"/>
            </w:r>
            <w:r>
              <w:rPr>
                <w:rFonts w:ascii="Arial" w:eastAsia="Arial" w:hAnsi="Arial" w:cs="Arial"/>
              </w:rPr>
              <w:t>https://doi.org/10.1109/TGRS.2016.2645610</w:t>
            </w:r>
            <w:r>
              <w:fldChar w:fldCharType="end"/>
            </w:r>
            <w:r>
              <w:rPr>
                <w:rFonts w:ascii="Arial" w:eastAsia="Arial" w:hAnsi="Arial" w:cs="Arial"/>
              </w:rPr>
              <w:t xml:space="preserve"> (2017).</w:t>
            </w:r>
          </w:ins>
        </w:sdtContent>
      </w:sdt>
    </w:p>
    <w:p w14:paraId="5A710E99" w14:textId="77777777" w:rsidR="00073438" w:rsidRDefault="00000000">
      <w:pPr>
        <w:widowControl w:val="0"/>
        <w:spacing w:before="280" w:after="280" w:line="240" w:lineRule="auto"/>
        <w:ind w:left="284" w:hanging="284"/>
        <w:rPr>
          <w:rFonts w:ascii="Arial" w:eastAsia="Arial" w:hAnsi="Arial" w:cs="Arial"/>
        </w:rPr>
      </w:pPr>
      <w:bookmarkStart w:id="1494" w:name="_heading=h.32hioqz" w:colFirst="0" w:colLast="0"/>
      <w:bookmarkEnd w:id="1494"/>
      <w:r>
        <w:rPr>
          <w:rFonts w:ascii="Arial" w:eastAsia="Arial" w:hAnsi="Arial" w:cs="Arial"/>
        </w:rPr>
        <w:t>Lowe</w:t>
      </w:r>
      <w:sdt>
        <w:sdtPr>
          <w:tag w:val="goog_rdk_1264"/>
          <w:id w:val="69465745"/>
        </w:sdtPr>
        <w:sdtContent>
          <w:ins w:id="1495" w:author="Marie-Christine Rufener" w:date="2024-07-09T18:43:00Z">
            <w:r>
              <w:rPr>
                <w:rFonts w:ascii="Arial" w:eastAsia="Arial" w:hAnsi="Arial" w:cs="Arial"/>
              </w:rPr>
              <w:t>,</w:t>
            </w:r>
          </w:ins>
        </w:sdtContent>
      </w:sdt>
      <w:r>
        <w:rPr>
          <w:rFonts w:ascii="Arial" w:eastAsia="Arial" w:hAnsi="Arial" w:cs="Arial"/>
        </w:rPr>
        <w:t xml:space="preserve"> D</w:t>
      </w:r>
      <w:sdt>
        <w:sdtPr>
          <w:tag w:val="goog_rdk_1265"/>
          <w:id w:val="-1759748400"/>
        </w:sdtPr>
        <w:sdtContent>
          <w:ins w:id="1496" w:author="Marie-Christine Rufener" w:date="2024-07-09T18:43:00Z">
            <w:r>
              <w:rPr>
                <w:rFonts w:ascii="Arial" w:eastAsia="Arial" w:hAnsi="Arial" w:cs="Arial"/>
              </w:rPr>
              <w:t xml:space="preserve">. </w:t>
            </w:r>
          </w:ins>
        </w:sdtContent>
      </w:sdt>
      <w:r>
        <w:rPr>
          <w:rFonts w:ascii="Arial" w:eastAsia="Arial" w:hAnsi="Arial" w:cs="Arial"/>
        </w:rPr>
        <w:t>G</w:t>
      </w:r>
      <w:sdt>
        <w:sdtPr>
          <w:tag w:val="goog_rdk_1266"/>
          <w:id w:val="-1754274985"/>
        </w:sdtPr>
        <w:sdtContent>
          <w:ins w:id="1497" w:author="Marie-Christine Rufener" w:date="2024-07-09T18:43:00Z">
            <w:r>
              <w:rPr>
                <w:rFonts w:ascii="Arial" w:eastAsia="Arial" w:hAnsi="Arial" w:cs="Arial"/>
              </w:rPr>
              <w:t>.</w:t>
            </w:r>
          </w:ins>
        </w:sdtContent>
      </w:sdt>
      <w:sdt>
        <w:sdtPr>
          <w:tag w:val="goog_rdk_1267"/>
          <w:id w:val="-279193841"/>
        </w:sdtPr>
        <w:sdtContent>
          <w:del w:id="1498" w:author="Marie-Christine Rufener" w:date="2024-07-09T18:43:00Z">
            <w:r>
              <w:rPr>
                <w:rFonts w:ascii="Arial" w:eastAsia="Arial" w:hAnsi="Arial" w:cs="Arial"/>
              </w:rPr>
              <w:delText xml:space="preserve"> (1999)</w:delText>
            </w:r>
          </w:del>
        </w:sdtContent>
      </w:sdt>
      <w:r>
        <w:rPr>
          <w:rFonts w:ascii="Arial" w:eastAsia="Arial" w:hAnsi="Arial" w:cs="Arial"/>
        </w:rPr>
        <w:t xml:space="preserve"> Object recognition from local scale-invariant features. </w:t>
      </w:r>
      <w:sdt>
        <w:sdtPr>
          <w:tag w:val="goog_rdk_1268"/>
          <w:id w:val="177002383"/>
        </w:sdtPr>
        <w:sdtContent>
          <w:del w:id="1499" w:author="Marie-Christine Rufener" w:date="2024-07-09T18:43:00Z">
            <w:r>
              <w:rPr>
                <w:rFonts w:ascii="Arial" w:eastAsia="Arial" w:hAnsi="Arial" w:cs="Arial"/>
              </w:rPr>
              <w:delText>In: Proceedings of the seventh</w:delText>
            </w:r>
          </w:del>
          <w:sdt>
            <w:sdtPr>
              <w:tag w:val="goog_rdk_1269"/>
              <w:id w:val="-800536329"/>
            </w:sdtPr>
            <w:sdtContent>
              <w:del w:id="1500" w:author="Marie-Christine Rufener" w:date="2024-07-09T18:43:00Z">
                <w:r>
                  <w:rPr>
                    <w:rFonts w:ascii="Arial" w:eastAsia="Arial" w:hAnsi="Arial" w:cs="Arial"/>
                    <w:i/>
                    <w:rPrChange w:id="1501" w:author="Marie-Christine Rufener" w:date="2024-07-09T18:45:00Z">
                      <w:rPr>
                        <w:rFonts w:ascii="Arial" w:eastAsia="Arial" w:hAnsi="Arial" w:cs="Arial"/>
                      </w:rPr>
                    </w:rPrChange>
                  </w:rPr>
                  <w:delText xml:space="preserve"> </w:delText>
                </w:r>
              </w:del>
            </w:sdtContent>
          </w:sdt>
        </w:sdtContent>
      </w:sdt>
      <w:sdt>
        <w:sdtPr>
          <w:tag w:val="goog_rdk_1270"/>
          <w:id w:val="-304781923"/>
        </w:sdtPr>
        <w:sdtContent>
          <w:r>
            <w:rPr>
              <w:rFonts w:ascii="Arial" w:eastAsia="Arial" w:hAnsi="Arial" w:cs="Arial"/>
              <w:i/>
              <w:rPrChange w:id="1502" w:author="Marie-Christine Rufener" w:date="2024-07-09T18:45:00Z">
                <w:rPr>
                  <w:rFonts w:ascii="Arial" w:eastAsia="Arial" w:hAnsi="Arial" w:cs="Arial"/>
                </w:rPr>
              </w:rPrChange>
            </w:rPr>
            <w:t xml:space="preserve">IEEE </w:t>
          </w:r>
        </w:sdtContent>
      </w:sdt>
      <w:sdt>
        <w:sdtPr>
          <w:tag w:val="goog_rdk_1271"/>
          <w:id w:val="1876195778"/>
        </w:sdtPr>
        <w:sdtContent>
          <w:sdt>
            <w:sdtPr>
              <w:tag w:val="goog_rdk_1272"/>
              <w:id w:val="-2115588849"/>
            </w:sdtPr>
            <w:sdtContent>
              <w:ins w:id="1503" w:author="Marie-Christine Rufener" w:date="2024-07-09T18:43:00Z">
                <w:r>
                  <w:rPr>
                    <w:rFonts w:ascii="Arial" w:eastAsia="Arial" w:hAnsi="Arial" w:cs="Arial"/>
                    <w:i/>
                    <w:rPrChange w:id="1504" w:author="Marie-Christine Rufener" w:date="2024-07-09T18:45:00Z">
                      <w:rPr>
                        <w:rFonts w:ascii="Arial" w:eastAsia="Arial" w:hAnsi="Arial" w:cs="Arial"/>
                      </w:rPr>
                    </w:rPrChange>
                  </w:rPr>
                  <w:t>I</w:t>
                </w:r>
              </w:ins>
            </w:sdtContent>
          </w:sdt>
        </w:sdtContent>
      </w:sdt>
      <w:sdt>
        <w:sdtPr>
          <w:tag w:val="goog_rdk_1273"/>
          <w:id w:val="745386148"/>
        </w:sdtPr>
        <w:sdtContent>
          <w:sdt>
            <w:sdtPr>
              <w:tag w:val="goog_rdk_1274"/>
              <w:id w:val="1681928528"/>
            </w:sdtPr>
            <w:sdtContent>
              <w:del w:id="1505" w:author="Marie-Christine Rufener" w:date="2024-07-09T18:43:00Z">
                <w:r>
                  <w:rPr>
                    <w:rFonts w:ascii="Arial" w:eastAsia="Arial" w:hAnsi="Arial" w:cs="Arial"/>
                    <w:i/>
                    <w:rPrChange w:id="1506" w:author="Marie-Christine Rufener" w:date="2024-07-09T18:45:00Z">
                      <w:rPr>
                        <w:rFonts w:ascii="Arial" w:eastAsia="Arial" w:hAnsi="Arial" w:cs="Arial"/>
                      </w:rPr>
                    </w:rPrChange>
                  </w:rPr>
                  <w:delText>i</w:delText>
                </w:r>
              </w:del>
            </w:sdtContent>
          </w:sdt>
        </w:sdtContent>
      </w:sdt>
      <w:sdt>
        <w:sdtPr>
          <w:tag w:val="goog_rdk_1275"/>
          <w:id w:val="-130331631"/>
        </w:sdtPr>
        <w:sdtContent>
          <w:r>
            <w:rPr>
              <w:rFonts w:ascii="Arial" w:eastAsia="Arial" w:hAnsi="Arial" w:cs="Arial"/>
              <w:i/>
              <w:rPrChange w:id="1507" w:author="Marie-Christine Rufener" w:date="2024-07-09T18:45:00Z">
                <w:rPr>
                  <w:rFonts w:ascii="Arial" w:eastAsia="Arial" w:hAnsi="Arial" w:cs="Arial"/>
                </w:rPr>
              </w:rPrChange>
            </w:rPr>
            <w:t>nt</w:t>
          </w:r>
        </w:sdtContent>
      </w:sdt>
      <w:sdt>
        <w:sdtPr>
          <w:tag w:val="goog_rdk_1276"/>
          <w:id w:val="1728797389"/>
        </w:sdtPr>
        <w:sdtContent>
          <w:sdt>
            <w:sdtPr>
              <w:tag w:val="goog_rdk_1277"/>
              <w:id w:val="-1986615343"/>
            </w:sdtPr>
            <w:sdtContent>
              <w:ins w:id="1508" w:author="Marie-Christine Rufener" w:date="2024-07-09T18:43:00Z">
                <w:r>
                  <w:rPr>
                    <w:rFonts w:ascii="Arial" w:eastAsia="Arial" w:hAnsi="Arial" w:cs="Arial"/>
                    <w:i/>
                    <w:rPrChange w:id="1509" w:author="Marie-Christine Rufener" w:date="2024-07-09T18:45:00Z">
                      <w:rPr>
                        <w:rFonts w:ascii="Arial" w:eastAsia="Arial" w:hAnsi="Arial" w:cs="Arial"/>
                      </w:rPr>
                    </w:rPrChange>
                  </w:rPr>
                  <w:t>.</w:t>
                </w:r>
              </w:ins>
            </w:sdtContent>
          </w:sdt>
        </w:sdtContent>
      </w:sdt>
      <w:sdt>
        <w:sdtPr>
          <w:tag w:val="goog_rdk_1278"/>
          <w:id w:val="-1918932375"/>
        </w:sdtPr>
        <w:sdtContent>
          <w:sdt>
            <w:sdtPr>
              <w:tag w:val="goog_rdk_1279"/>
              <w:id w:val="-966668771"/>
            </w:sdtPr>
            <w:sdtContent>
              <w:del w:id="1510" w:author="Marie-Christine Rufener" w:date="2024-07-09T18:43:00Z">
                <w:r>
                  <w:rPr>
                    <w:rFonts w:ascii="Arial" w:eastAsia="Arial" w:hAnsi="Arial" w:cs="Arial"/>
                    <w:i/>
                    <w:rPrChange w:id="1511" w:author="Marie-Christine Rufener" w:date="2024-07-09T18:45:00Z">
                      <w:rPr>
                        <w:rFonts w:ascii="Arial" w:eastAsia="Arial" w:hAnsi="Arial" w:cs="Arial"/>
                      </w:rPr>
                    </w:rPrChange>
                  </w:rPr>
                  <w:delText>ernational</w:delText>
                </w:r>
              </w:del>
            </w:sdtContent>
          </w:sdt>
        </w:sdtContent>
      </w:sdt>
      <w:sdt>
        <w:sdtPr>
          <w:tag w:val="goog_rdk_1280"/>
          <w:id w:val="-1505811221"/>
        </w:sdtPr>
        <w:sdtContent>
          <w:r>
            <w:rPr>
              <w:rFonts w:ascii="Arial" w:eastAsia="Arial" w:hAnsi="Arial" w:cs="Arial"/>
              <w:i/>
              <w:rPrChange w:id="1512" w:author="Marie-Christine Rufener" w:date="2024-07-09T18:45:00Z">
                <w:rPr>
                  <w:rFonts w:ascii="Arial" w:eastAsia="Arial" w:hAnsi="Arial" w:cs="Arial"/>
                </w:rPr>
              </w:rPrChange>
            </w:rPr>
            <w:t xml:space="preserve"> </w:t>
          </w:r>
        </w:sdtContent>
      </w:sdt>
      <w:sdt>
        <w:sdtPr>
          <w:tag w:val="goog_rdk_1281"/>
          <w:id w:val="679858149"/>
        </w:sdtPr>
        <w:sdtContent>
          <w:sdt>
            <w:sdtPr>
              <w:tag w:val="goog_rdk_1282"/>
              <w:id w:val="-1589144683"/>
            </w:sdtPr>
            <w:sdtContent>
              <w:ins w:id="1513" w:author="Marie-Christine Rufener" w:date="2024-07-09T18:43:00Z">
                <w:r>
                  <w:rPr>
                    <w:rFonts w:ascii="Arial" w:eastAsia="Arial" w:hAnsi="Arial" w:cs="Arial"/>
                    <w:i/>
                    <w:rPrChange w:id="1514" w:author="Marie-Christine Rufener" w:date="2024-07-09T18:45:00Z">
                      <w:rPr>
                        <w:rFonts w:ascii="Arial" w:eastAsia="Arial" w:hAnsi="Arial" w:cs="Arial"/>
                      </w:rPr>
                    </w:rPrChange>
                  </w:rPr>
                  <w:t>C</w:t>
                </w:r>
              </w:ins>
            </w:sdtContent>
          </w:sdt>
        </w:sdtContent>
      </w:sdt>
      <w:sdt>
        <w:sdtPr>
          <w:tag w:val="goog_rdk_1283"/>
          <w:id w:val="304517008"/>
        </w:sdtPr>
        <w:sdtContent>
          <w:sdt>
            <w:sdtPr>
              <w:tag w:val="goog_rdk_1284"/>
              <w:id w:val="-273791513"/>
            </w:sdtPr>
            <w:sdtContent>
              <w:del w:id="1515" w:author="Marie-Christine Rufener" w:date="2024-07-09T18:43:00Z">
                <w:r>
                  <w:rPr>
                    <w:rFonts w:ascii="Arial" w:eastAsia="Arial" w:hAnsi="Arial" w:cs="Arial"/>
                    <w:i/>
                    <w:rPrChange w:id="1516" w:author="Marie-Christine Rufener" w:date="2024-07-09T18:45:00Z">
                      <w:rPr>
                        <w:rFonts w:ascii="Arial" w:eastAsia="Arial" w:hAnsi="Arial" w:cs="Arial"/>
                      </w:rPr>
                    </w:rPrChange>
                  </w:rPr>
                  <w:delText>c</w:delText>
                </w:r>
              </w:del>
            </w:sdtContent>
          </w:sdt>
        </w:sdtContent>
      </w:sdt>
      <w:sdt>
        <w:sdtPr>
          <w:tag w:val="goog_rdk_1285"/>
          <w:id w:val="-494493640"/>
        </w:sdtPr>
        <w:sdtContent>
          <w:r>
            <w:rPr>
              <w:rFonts w:ascii="Arial" w:eastAsia="Arial" w:hAnsi="Arial" w:cs="Arial"/>
              <w:i/>
              <w:rPrChange w:id="1517" w:author="Marie-Christine Rufener" w:date="2024-07-09T18:45:00Z">
                <w:rPr>
                  <w:rFonts w:ascii="Arial" w:eastAsia="Arial" w:hAnsi="Arial" w:cs="Arial"/>
                </w:rPr>
              </w:rPrChange>
            </w:rPr>
            <w:t>onf</w:t>
          </w:r>
        </w:sdtContent>
      </w:sdt>
      <w:sdt>
        <w:sdtPr>
          <w:tag w:val="goog_rdk_1286"/>
          <w:id w:val="-8070133"/>
        </w:sdtPr>
        <w:sdtContent>
          <w:sdt>
            <w:sdtPr>
              <w:tag w:val="goog_rdk_1287"/>
              <w:id w:val="-139816878"/>
            </w:sdtPr>
            <w:sdtContent>
              <w:ins w:id="1518" w:author="Marie-Christine Rufener" w:date="2024-07-09T18:44:00Z">
                <w:r>
                  <w:rPr>
                    <w:rFonts w:ascii="Arial" w:eastAsia="Arial" w:hAnsi="Arial" w:cs="Arial"/>
                    <w:i/>
                    <w:rPrChange w:id="1519" w:author="Marie-Christine Rufener" w:date="2024-07-09T18:45:00Z">
                      <w:rPr>
                        <w:rFonts w:ascii="Arial" w:eastAsia="Arial" w:hAnsi="Arial" w:cs="Arial"/>
                      </w:rPr>
                    </w:rPrChange>
                  </w:rPr>
                  <w:t>.</w:t>
                </w:r>
              </w:ins>
            </w:sdtContent>
          </w:sdt>
        </w:sdtContent>
      </w:sdt>
      <w:sdt>
        <w:sdtPr>
          <w:tag w:val="goog_rdk_1288"/>
          <w:id w:val="561068423"/>
        </w:sdtPr>
        <w:sdtContent>
          <w:sdt>
            <w:sdtPr>
              <w:tag w:val="goog_rdk_1289"/>
              <w:id w:val="-141899549"/>
            </w:sdtPr>
            <w:sdtContent>
              <w:del w:id="1520" w:author="Marie-Christine Rufener" w:date="2024-07-09T18:44:00Z">
                <w:r>
                  <w:rPr>
                    <w:rFonts w:ascii="Arial" w:eastAsia="Arial" w:hAnsi="Arial" w:cs="Arial"/>
                    <w:i/>
                    <w:rPrChange w:id="1521" w:author="Marie-Christine Rufener" w:date="2024-07-09T18:45:00Z">
                      <w:rPr>
                        <w:rFonts w:ascii="Arial" w:eastAsia="Arial" w:hAnsi="Arial" w:cs="Arial"/>
                      </w:rPr>
                    </w:rPrChange>
                  </w:rPr>
                  <w:delText>erence on</w:delText>
                </w:r>
              </w:del>
            </w:sdtContent>
          </w:sdt>
        </w:sdtContent>
      </w:sdt>
      <w:sdt>
        <w:sdtPr>
          <w:tag w:val="goog_rdk_1290"/>
          <w:id w:val="1317915668"/>
        </w:sdtPr>
        <w:sdtContent>
          <w:r>
            <w:rPr>
              <w:rFonts w:ascii="Arial" w:eastAsia="Arial" w:hAnsi="Arial" w:cs="Arial"/>
              <w:i/>
              <w:rPrChange w:id="1522" w:author="Marie-Christine Rufener" w:date="2024-07-09T18:45:00Z">
                <w:rPr>
                  <w:rFonts w:ascii="Arial" w:eastAsia="Arial" w:hAnsi="Arial" w:cs="Arial"/>
                </w:rPr>
              </w:rPrChange>
            </w:rPr>
            <w:t xml:space="preserve"> </w:t>
          </w:r>
        </w:sdtContent>
      </w:sdt>
      <w:sdt>
        <w:sdtPr>
          <w:tag w:val="goog_rdk_1291"/>
          <w:id w:val="1293792055"/>
        </w:sdtPr>
        <w:sdtContent>
          <w:sdt>
            <w:sdtPr>
              <w:tag w:val="goog_rdk_1292"/>
              <w:id w:val="2102979405"/>
            </w:sdtPr>
            <w:sdtContent>
              <w:ins w:id="1523" w:author="Marie-Christine Rufener" w:date="2024-07-09T18:44:00Z">
                <w:r>
                  <w:rPr>
                    <w:rFonts w:ascii="Arial" w:eastAsia="Arial" w:hAnsi="Arial" w:cs="Arial"/>
                    <w:i/>
                    <w:rPrChange w:id="1524" w:author="Marie-Christine Rufener" w:date="2024-07-09T18:45:00Z">
                      <w:rPr>
                        <w:rFonts w:ascii="Arial" w:eastAsia="Arial" w:hAnsi="Arial" w:cs="Arial"/>
                      </w:rPr>
                    </w:rPrChange>
                  </w:rPr>
                  <w:t>C</w:t>
                </w:r>
              </w:ins>
            </w:sdtContent>
          </w:sdt>
        </w:sdtContent>
      </w:sdt>
      <w:sdt>
        <w:sdtPr>
          <w:tag w:val="goog_rdk_1293"/>
          <w:id w:val="-1218666515"/>
        </w:sdtPr>
        <w:sdtContent>
          <w:sdt>
            <w:sdtPr>
              <w:tag w:val="goog_rdk_1294"/>
              <w:id w:val="-1145737318"/>
            </w:sdtPr>
            <w:sdtContent>
              <w:del w:id="1525" w:author="Marie-Christine Rufener" w:date="2024-07-09T18:44:00Z">
                <w:r>
                  <w:rPr>
                    <w:rFonts w:ascii="Arial" w:eastAsia="Arial" w:hAnsi="Arial" w:cs="Arial"/>
                    <w:i/>
                    <w:rPrChange w:id="1526" w:author="Marie-Christine Rufener" w:date="2024-07-09T18:45:00Z">
                      <w:rPr>
                        <w:rFonts w:ascii="Arial" w:eastAsia="Arial" w:hAnsi="Arial" w:cs="Arial"/>
                      </w:rPr>
                    </w:rPrChange>
                  </w:rPr>
                  <w:delText>c</w:delText>
                </w:r>
              </w:del>
            </w:sdtContent>
          </w:sdt>
        </w:sdtContent>
      </w:sdt>
      <w:sdt>
        <w:sdtPr>
          <w:tag w:val="goog_rdk_1295"/>
          <w:id w:val="-1558319003"/>
        </w:sdtPr>
        <w:sdtContent>
          <w:r>
            <w:rPr>
              <w:rFonts w:ascii="Arial" w:eastAsia="Arial" w:hAnsi="Arial" w:cs="Arial"/>
              <w:i/>
              <w:rPrChange w:id="1527" w:author="Marie-Christine Rufener" w:date="2024-07-09T18:45:00Z">
                <w:rPr>
                  <w:rFonts w:ascii="Arial" w:eastAsia="Arial" w:hAnsi="Arial" w:cs="Arial"/>
                </w:rPr>
              </w:rPrChange>
            </w:rPr>
            <w:t>omp</w:t>
          </w:r>
        </w:sdtContent>
      </w:sdt>
      <w:sdt>
        <w:sdtPr>
          <w:tag w:val="goog_rdk_1296"/>
          <w:id w:val="409820762"/>
        </w:sdtPr>
        <w:sdtContent>
          <w:sdt>
            <w:sdtPr>
              <w:tag w:val="goog_rdk_1297"/>
              <w:id w:val="-1329748437"/>
            </w:sdtPr>
            <w:sdtContent>
              <w:ins w:id="1528" w:author="Marie-Christine Rufener" w:date="2024-07-09T18:44:00Z">
                <w:r>
                  <w:rPr>
                    <w:rFonts w:ascii="Arial" w:eastAsia="Arial" w:hAnsi="Arial" w:cs="Arial"/>
                    <w:i/>
                    <w:rPrChange w:id="1529" w:author="Marie-Christine Rufener" w:date="2024-07-09T18:45:00Z">
                      <w:rPr>
                        <w:rFonts w:ascii="Arial" w:eastAsia="Arial" w:hAnsi="Arial" w:cs="Arial"/>
                      </w:rPr>
                    </w:rPrChange>
                  </w:rPr>
                  <w:t>.</w:t>
                </w:r>
              </w:ins>
            </w:sdtContent>
          </w:sdt>
        </w:sdtContent>
      </w:sdt>
      <w:sdt>
        <w:sdtPr>
          <w:tag w:val="goog_rdk_1298"/>
          <w:id w:val="-1228137414"/>
        </w:sdtPr>
        <w:sdtContent>
          <w:sdt>
            <w:sdtPr>
              <w:tag w:val="goog_rdk_1299"/>
              <w:id w:val="-313953552"/>
            </w:sdtPr>
            <w:sdtContent>
              <w:del w:id="1530" w:author="Marie-Christine Rufener" w:date="2024-07-09T18:44:00Z">
                <w:r>
                  <w:rPr>
                    <w:rFonts w:ascii="Arial" w:eastAsia="Arial" w:hAnsi="Arial" w:cs="Arial"/>
                    <w:i/>
                    <w:rPrChange w:id="1531" w:author="Marie-Christine Rufener" w:date="2024-07-09T18:45:00Z">
                      <w:rPr>
                        <w:rFonts w:ascii="Arial" w:eastAsia="Arial" w:hAnsi="Arial" w:cs="Arial"/>
                      </w:rPr>
                    </w:rPrChange>
                  </w:rPr>
                  <w:delText>uter</w:delText>
                </w:r>
              </w:del>
            </w:sdtContent>
          </w:sdt>
        </w:sdtContent>
      </w:sdt>
      <w:sdt>
        <w:sdtPr>
          <w:tag w:val="goog_rdk_1300"/>
          <w:id w:val="911972090"/>
        </w:sdtPr>
        <w:sdtContent>
          <w:r>
            <w:rPr>
              <w:rFonts w:ascii="Arial" w:eastAsia="Arial" w:hAnsi="Arial" w:cs="Arial"/>
              <w:i/>
              <w:rPrChange w:id="1532" w:author="Marie-Christine Rufener" w:date="2024-07-09T18:45:00Z">
                <w:rPr>
                  <w:rFonts w:ascii="Arial" w:eastAsia="Arial" w:hAnsi="Arial" w:cs="Arial"/>
                </w:rPr>
              </w:rPrChange>
            </w:rPr>
            <w:t xml:space="preserve"> </w:t>
          </w:r>
        </w:sdtContent>
      </w:sdt>
      <w:sdt>
        <w:sdtPr>
          <w:tag w:val="goog_rdk_1301"/>
          <w:id w:val="-1141196641"/>
        </w:sdtPr>
        <w:sdtContent>
          <w:sdt>
            <w:sdtPr>
              <w:tag w:val="goog_rdk_1302"/>
              <w:id w:val="1527438065"/>
            </w:sdtPr>
            <w:sdtContent>
              <w:ins w:id="1533" w:author="Marie-Christine Rufener" w:date="2024-07-09T18:44:00Z">
                <w:r>
                  <w:rPr>
                    <w:rFonts w:ascii="Arial" w:eastAsia="Arial" w:hAnsi="Arial" w:cs="Arial"/>
                    <w:i/>
                    <w:rPrChange w:id="1534" w:author="Marie-Christine Rufener" w:date="2024-07-09T18:45:00Z">
                      <w:rPr>
                        <w:rFonts w:ascii="Arial" w:eastAsia="Arial" w:hAnsi="Arial" w:cs="Arial"/>
                      </w:rPr>
                    </w:rPrChange>
                  </w:rPr>
                  <w:t>V</w:t>
                </w:r>
              </w:ins>
            </w:sdtContent>
          </w:sdt>
        </w:sdtContent>
      </w:sdt>
      <w:sdt>
        <w:sdtPr>
          <w:tag w:val="goog_rdk_1303"/>
          <w:id w:val="178705555"/>
        </w:sdtPr>
        <w:sdtContent>
          <w:sdt>
            <w:sdtPr>
              <w:tag w:val="goog_rdk_1304"/>
              <w:id w:val="149716720"/>
            </w:sdtPr>
            <w:sdtContent>
              <w:del w:id="1535" w:author="Marie-Christine Rufener" w:date="2024-07-09T18:44:00Z">
                <w:r>
                  <w:rPr>
                    <w:rFonts w:ascii="Arial" w:eastAsia="Arial" w:hAnsi="Arial" w:cs="Arial"/>
                    <w:i/>
                    <w:rPrChange w:id="1536" w:author="Marie-Christine Rufener" w:date="2024-07-09T18:45:00Z">
                      <w:rPr>
                        <w:rFonts w:ascii="Arial" w:eastAsia="Arial" w:hAnsi="Arial" w:cs="Arial"/>
                      </w:rPr>
                    </w:rPrChange>
                  </w:rPr>
                  <w:delText>v</w:delText>
                </w:r>
              </w:del>
            </w:sdtContent>
          </w:sdt>
        </w:sdtContent>
      </w:sdt>
      <w:sdt>
        <w:sdtPr>
          <w:tag w:val="goog_rdk_1305"/>
          <w:id w:val="-2065641401"/>
        </w:sdtPr>
        <w:sdtContent>
          <w:r>
            <w:rPr>
              <w:rFonts w:ascii="Arial" w:eastAsia="Arial" w:hAnsi="Arial" w:cs="Arial"/>
              <w:i/>
              <w:rPrChange w:id="1537" w:author="Marie-Christine Rufener" w:date="2024-07-09T18:45:00Z">
                <w:rPr>
                  <w:rFonts w:ascii="Arial" w:eastAsia="Arial" w:hAnsi="Arial" w:cs="Arial"/>
                </w:rPr>
              </w:rPrChange>
            </w:rPr>
            <w:t>is</w:t>
          </w:r>
        </w:sdtContent>
      </w:sdt>
      <w:sdt>
        <w:sdtPr>
          <w:tag w:val="goog_rdk_1306"/>
          <w:id w:val="-432289343"/>
        </w:sdtPr>
        <w:sdtContent>
          <w:sdt>
            <w:sdtPr>
              <w:tag w:val="goog_rdk_1307"/>
              <w:id w:val="532543123"/>
            </w:sdtPr>
            <w:sdtContent>
              <w:del w:id="1538" w:author="Marie-Christine Rufener" w:date="2024-07-09T18:44:00Z">
                <w:r>
                  <w:rPr>
                    <w:rFonts w:ascii="Arial" w:eastAsia="Arial" w:hAnsi="Arial" w:cs="Arial"/>
                    <w:i/>
                    <w:rPrChange w:id="1539" w:author="Marie-Christine Rufener" w:date="2024-07-09T18:45:00Z">
                      <w:rPr>
                        <w:rFonts w:ascii="Arial" w:eastAsia="Arial" w:hAnsi="Arial" w:cs="Arial"/>
                      </w:rPr>
                    </w:rPrChange>
                  </w:rPr>
                  <w:delText>ion, IEEE, p</w:delText>
                </w:r>
              </w:del>
            </w:sdtContent>
          </w:sdt>
          <w:del w:id="1540" w:author="Marie-Christine Rufener" w:date="2024-07-09T18:44:00Z">
            <w:r>
              <w:rPr>
                <w:rFonts w:ascii="Arial" w:eastAsia="Arial" w:hAnsi="Arial" w:cs="Arial"/>
              </w:rPr>
              <w:delText>p</w:delText>
            </w:r>
          </w:del>
        </w:sdtContent>
      </w:sdt>
      <w:sdt>
        <w:sdtPr>
          <w:tag w:val="goog_rdk_1308"/>
          <w:id w:val="1530906026"/>
        </w:sdtPr>
        <w:sdtContent>
          <w:ins w:id="1541" w:author="Marie-Christine Rufener" w:date="2024-07-09T18:44:00Z">
            <w:r>
              <w:rPr>
                <w:rFonts w:ascii="Arial" w:eastAsia="Arial" w:hAnsi="Arial" w:cs="Arial"/>
              </w:rPr>
              <w:t xml:space="preserve"> 2,</w:t>
            </w:r>
          </w:ins>
        </w:sdtContent>
      </w:sdt>
      <w:r>
        <w:rPr>
          <w:rFonts w:ascii="Arial" w:eastAsia="Arial" w:hAnsi="Arial" w:cs="Arial"/>
        </w:rPr>
        <w:t xml:space="preserve"> 1150–1157</w:t>
      </w:r>
      <w:sdt>
        <w:sdtPr>
          <w:tag w:val="goog_rdk_1309"/>
          <w:id w:val="-2072410586"/>
        </w:sdtPr>
        <w:sdtContent>
          <w:ins w:id="1542" w:author="Marie-Christine Rufener" w:date="2024-07-09T18:45:00Z">
            <w:r>
              <w:rPr>
                <w:rFonts w:ascii="Arial" w:eastAsia="Arial" w:hAnsi="Arial" w:cs="Arial"/>
              </w:rPr>
              <w:t xml:space="preserve">; </w:t>
            </w:r>
            <w:r>
              <w:fldChar w:fldCharType="begin"/>
            </w:r>
            <w:r>
              <w:instrText>HYPERLINK "https://doi.org/10.1109/ICCV.1999.790410"</w:instrText>
            </w:r>
            <w:r>
              <w:fldChar w:fldCharType="separate"/>
            </w:r>
            <w:r>
              <w:rPr>
                <w:rFonts w:ascii="Arial" w:eastAsia="Arial" w:hAnsi="Arial" w:cs="Arial"/>
              </w:rPr>
              <w:t>https://doi.org/10.1109/ICCV.1999.790410</w:t>
            </w:r>
            <w:r>
              <w:fldChar w:fldCharType="end"/>
            </w:r>
            <w:r>
              <w:rPr>
                <w:rFonts w:ascii="Arial" w:eastAsia="Arial" w:hAnsi="Arial" w:cs="Arial"/>
              </w:rPr>
              <w:t>. (1999).</w:t>
            </w:r>
          </w:ins>
        </w:sdtContent>
      </w:sdt>
    </w:p>
    <w:p w14:paraId="3E49F33A" w14:textId="77777777" w:rsidR="00073438" w:rsidRDefault="00000000">
      <w:pPr>
        <w:widowControl w:val="0"/>
        <w:spacing w:before="280" w:after="280" w:line="240" w:lineRule="auto"/>
        <w:ind w:left="284" w:hanging="284"/>
        <w:rPr>
          <w:rFonts w:ascii="Arial" w:eastAsia="Arial" w:hAnsi="Arial" w:cs="Arial"/>
        </w:rPr>
      </w:pPr>
      <w:r>
        <w:rPr>
          <w:rFonts w:ascii="Arial" w:eastAsia="Arial" w:hAnsi="Arial" w:cs="Arial"/>
        </w:rPr>
        <w:t>Mazzoli</w:t>
      </w:r>
      <w:sdt>
        <w:sdtPr>
          <w:tag w:val="goog_rdk_1310"/>
          <w:id w:val="-905224488"/>
        </w:sdtPr>
        <w:sdtContent>
          <w:ins w:id="1543" w:author="Marie-Christine Rufener" w:date="2024-07-09T18:46:00Z">
            <w:r>
              <w:rPr>
                <w:rFonts w:ascii="Arial" w:eastAsia="Arial" w:hAnsi="Arial" w:cs="Arial"/>
              </w:rPr>
              <w:t>,</w:t>
            </w:r>
          </w:ins>
        </w:sdtContent>
      </w:sdt>
      <w:r>
        <w:rPr>
          <w:rFonts w:ascii="Arial" w:eastAsia="Arial" w:hAnsi="Arial" w:cs="Arial"/>
        </w:rPr>
        <w:t xml:space="preserve"> M</w:t>
      </w:r>
      <w:sdt>
        <w:sdtPr>
          <w:tag w:val="goog_rdk_1311"/>
          <w:id w:val="-911933508"/>
        </w:sdtPr>
        <w:sdtContent>
          <w:ins w:id="1544" w:author="Marie-Christine Rufener" w:date="2024-07-09T18:46:00Z">
            <w:r>
              <w:rPr>
                <w:rFonts w:ascii="Arial" w:eastAsia="Arial" w:hAnsi="Arial" w:cs="Arial"/>
              </w:rPr>
              <w:t>.</w:t>
            </w:r>
          </w:ins>
        </w:sdtContent>
      </w:sdt>
      <w:sdt>
        <w:sdtPr>
          <w:tag w:val="goog_rdk_1312"/>
          <w:id w:val="816997663"/>
        </w:sdtPr>
        <w:sdtContent>
          <w:del w:id="1545" w:author="Marie-Christine Rufener" w:date="2024-07-09T18:46:00Z">
            <w:r>
              <w:rPr>
                <w:rFonts w:ascii="Arial" w:eastAsia="Arial" w:hAnsi="Arial" w:cs="Arial"/>
              </w:rPr>
              <w:delText>, Diechtiareff B, Tugores A,</w:delText>
            </w:r>
          </w:del>
        </w:sdtContent>
      </w:sdt>
      <w:r>
        <w:rPr>
          <w:rFonts w:ascii="Arial" w:eastAsia="Arial" w:hAnsi="Arial" w:cs="Arial"/>
        </w:rPr>
        <w:t xml:space="preserve"> et al</w:t>
      </w:r>
      <w:sdt>
        <w:sdtPr>
          <w:tag w:val="goog_rdk_1313"/>
          <w:id w:val="-1316940431"/>
        </w:sdtPr>
        <w:sdtContent>
          <w:ins w:id="1546" w:author="Marie-Christine Rufener" w:date="2024-07-09T18:46:00Z">
            <w:r>
              <w:rPr>
                <w:rFonts w:ascii="Arial" w:eastAsia="Arial" w:hAnsi="Arial" w:cs="Arial"/>
              </w:rPr>
              <w:t>.</w:t>
            </w:r>
          </w:ins>
        </w:sdtContent>
      </w:sdt>
      <w:sdt>
        <w:sdtPr>
          <w:tag w:val="goog_rdk_1314"/>
          <w:id w:val="-683283723"/>
        </w:sdtPr>
        <w:sdtContent>
          <w:del w:id="1547" w:author="Marie-Christine Rufener" w:date="2024-07-09T18:46:00Z">
            <w:r>
              <w:rPr>
                <w:rFonts w:ascii="Arial" w:eastAsia="Arial" w:hAnsi="Arial" w:cs="Arial"/>
              </w:rPr>
              <w:delText xml:space="preserve"> (2020)</w:delText>
            </w:r>
          </w:del>
        </w:sdtContent>
      </w:sdt>
      <w:r>
        <w:rPr>
          <w:rFonts w:ascii="Arial" w:eastAsia="Arial" w:hAnsi="Arial" w:cs="Arial"/>
        </w:rPr>
        <w:t xml:space="preserve"> Migrant mobility flows charac- terized with digital data. </w:t>
      </w:r>
      <w:sdt>
        <w:sdtPr>
          <w:tag w:val="goog_rdk_1315"/>
          <w:id w:val="462628283"/>
        </w:sdtPr>
        <w:sdtContent>
          <w:r>
            <w:rPr>
              <w:rFonts w:ascii="Arial" w:eastAsia="Arial" w:hAnsi="Arial" w:cs="Arial"/>
              <w:i/>
              <w:rPrChange w:id="1548" w:author="Marie-Christine Rufener" w:date="2024-07-09T18:50:00Z">
                <w:rPr>
                  <w:rFonts w:ascii="Arial" w:eastAsia="Arial" w:hAnsi="Arial" w:cs="Arial"/>
                </w:rPr>
              </w:rPrChange>
            </w:rPr>
            <w:t>PLoS One</w:t>
          </w:r>
        </w:sdtContent>
      </w:sdt>
      <w:r>
        <w:rPr>
          <w:rFonts w:ascii="Arial" w:eastAsia="Arial" w:hAnsi="Arial" w:cs="Arial"/>
        </w:rPr>
        <w:t xml:space="preserve"> </w:t>
      </w:r>
      <w:sdt>
        <w:sdtPr>
          <w:tag w:val="goog_rdk_1316"/>
          <w:id w:val="-838077001"/>
        </w:sdtPr>
        <w:sdtContent>
          <w:r>
            <w:rPr>
              <w:rFonts w:ascii="Arial" w:eastAsia="Arial" w:hAnsi="Arial" w:cs="Arial"/>
              <w:b/>
              <w:rPrChange w:id="1549" w:author="Marie-Christine Rufener" w:date="2024-07-09T18:46:00Z">
                <w:rPr>
                  <w:rFonts w:ascii="Arial" w:eastAsia="Arial" w:hAnsi="Arial" w:cs="Arial"/>
                </w:rPr>
              </w:rPrChange>
            </w:rPr>
            <w:t>15</w:t>
          </w:r>
        </w:sdtContent>
      </w:sdt>
      <w:sdt>
        <w:sdtPr>
          <w:tag w:val="goog_rdk_1317"/>
          <w:id w:val="-1581980683"/>
        </w:sdtPr>
        <w:sdtContent>
          <w:ins w:id="1550" w:author="Marie-Christine Rufener" w:date="2024-07-09T18:46:00Z">
            <w:r>
              <w:rPr>
                <w:rFonts w:ascii="Arial" w:eastAsia="Arial" w:hAnsi="Arial" w:cs="Arial"/>
              </w:rPr>
              <w:t xml:space="preserve">, e0230264; </w:t>
            </w:r>
            <w:r>
              <w:fldChar w:fldCharType="begin"/>
            </w:r>
            <w:r>
              <w:instrText>HYPERLINK "https://doi.org/10.1371/journal.pone.0230264"</w:instrText>
            </w:r>
            <w:r>
              <w:fldChar w:fldCharType="separate"/>
            </w:r>
            <w:r>
              <w:rPr>
                <w:rFonts w:ascii="Arial" w:eastAsia="Arial" w:hAnsi="Arial" w:cs="Arial"/>
              </w:rPr>
              <w:t>https://doi.org/10.1371/journal.</w:t>
            </w:r>
            <w:r>
              <w:fldChar w:fldCharType="end"/>
            </w:r>
            <w:r>
              <w:rPr>
                <w:rFonts w:ascii="Arial" w:eastAsia="Arial" w:hAnsi="Arial" w:cs="Arial"/>
              </w:rPr>
              <w:t xml:space="preserve"> </w:t>
            </w:r>
            <w:r>
              <w:fldChar w:fldCharType="begin"/>
            </w:r>
            <w:r>
              <w:instrText>HYPERLINK "https://doi.org/10.1371/journal.pone.0230264"</w:instrText>
            </w:r>
            <w:r>
              <w:fldChar w:fldCharType="separate"/>
            </w:r>
            <w:r>
              <w:rPr>
                <w:rFonts w:ascii="Arial" w:eastAsia="Arial" w:hAnsi="Arial" w:cs="Arial"/>
              </w:rPr>
              <w:t>pone.0230264</w:t>
            </w:r>
            <w:r>
              <w:fldChar w:fldCharType="end"/>
            </w:r>
            <w:r>
              <w:rPr>
                <w:rFonts w:ascii="Arial" w:eastAsia="Arial" w:hAnsi="Arial" w:cs="Arial"/>
              </w:rPr>
              <w:t xml:space="preserve"> (2020). </w:t>
            </w:r>
          </w:ins>
          <w:customXmlInsRangeStart w:id="1551" w:author="Marie-Christine Rufener" w:date="2024-07-09T18:46:00Z"/>
          <w:sdt>
            <w:sdtPr>
              <w:tag w:val="goog_rdk_1318"/>
              <w:id w:val="-731233056"/>
            </w:sdtPr>
            <w:sdtContent>
              <w:customXmlInsRangeEnd w:id="1551"/>
              <w:ins w:id="1552" w:author="Marie-Christine Rufener" w:date="2024-07-09T18:46:00Z">
                <w:del w:id="1553" w:author="Marie-Christine Rufener" w:date="2024-07-09T18:46:00Z">
                  <w:r>
                    <w:rPr>
                      <w:rFonts w:ascii="Arial" w:eastAsia="Arial" w:hAnsi="Arial" w:cs="Arial"/>
                    </w:rPr>
                    <w:delText xml:space="preserve"> </w:delText>
                  </w:r>
                </w:del>
              </w:ins>
              <w:customXmlInsRangeStart w:id="1554" w:author="Marie-Christine Rufener" w:date="2024-07-09T18:46:00Z"/>
            </w:sdtContent>
          </w:sdt>
          <w:customXmlInsRangeEnd w:id="1554"/>
        </w:sdtContent>
      </w:sdt>
      <w:sdt>
        <w:sdtPr>
          <w:tag w:val="goog_rdk_1319"/>
          <w:id w:val="-1399193151"/>
        </w:sdtPr>
        <w:sdtContent>
          <w:del w:id="1555" w:author="Marie-Christine Rufener" w:date="2024-07-09T18:46:00Z">
            <w:r>
              <w:rPr>
                <w:rFonts w:ascii="Arial" w:eastAsia="Arial" w:hAnsi="Arial" w:cs="Arial"/>
              </w:rPr>
              <w:delText xml:space="preserve">(3):1–20. </w:delText>
            </w:r>
            <w:r>
              <w:fldChar w:fldCharType="begin"/>
            </w:r>
            <w:r>
              <w:delInstrText>HYPERLINK "https://doi.org/10.1371/journal.pone.0230264"</w:delInstrText>
            </w:r>
            <w:r>
              <w:fldChar w:fldCharType="separate"/>
            </w:r>
            <w:r>
              <w:rPr>
                <w:rFonts w:ascii="Arial" w:eastAsia="Arial" w:hAnsi="Arial" w:cs="Arial"/>
                <w:color w:val="0000FF"/>
              </w:rPr>
              <w:delText>https://doi.org/10.1371/journal.</w:delText>
            </w:r>
            <w:r>
              <w:fldChar w:fldCharType="end"/>
            </w:r>
            <w:r>
              <w:rPr>
                <w:rFonts w:ascii="Arial" w:eastAsia="Arial" w:hAnsi="Arial" w:cs="Arial"/>
                <w:color w:val="0000FF"/>
              </w:rPr>
              <w:delText xml:space="preserve"> </w:delText>
            </w:r>
            <w:r>
              <w:fldChar w:fldCharType="begin"/>
            </w:r>
            <w:r>
              <w:delInstrText>HYPERLINK "https://doi.org/10.1371/journal.pone.0230264"</w:delInstrText>
            </w:r>
            <w:r>
              <w:fldChar w:fldCharType="separate"/>
            </w:r>
            <w:r>
              <w:rPr>
                <w:rFonts w:ascii="Arial" w:eastAsia="Arial" w:hAnsi="Arial" w:cs="Arial"/>
                <w:color w:val="0000FF"/>
              </w:rPr>
              <w:delText>pone.0230264</w:delText>
            </w:r>
            <w:r>
              <w:fldChar w:fldCharType="end"/>
            </w:r>
            <w:r>
              <w:rPr>
                <w:rFonts w:ascii="Arial" w:eastAsia="Arial" w:hAnsi="Arial" w:cs="Arial"/>
              </w:rPr>
              <w:delText xml:space="preserve">, URL </w:delText>
            </w:r>
            <w:r>
              <w:fldChar w:fldCharType="begin"/>
            </w:r>
            <w:r>
              <w:delInstrText>HYPERLINK "https://doi.org/10.1371/journal.pone.0230264"</w:delInstrText>
            </w:r>
            <w:r>
              <w:fldChar w:fldCharType="separate"/>
            </w:r>
            <w:r>
              <w:rPr>
                <w:rFonts w:ascii="Arial" w:eastAsia="Arial" w:hAnsi="Arial" w:cs="Arial"/>
                <w:color w:val="0000FF"/>
              </w:rPr>
              <w:delText>https://doi.org/10.1371/journal.pone.0230264</w:delText>
            </w:r>
            <w:r>
              <w:fldChar w:fldCharType="end"/>
            </w:r>
          </w:del>
        </w:sdtContent>
      </w:sdt>
    </w:p>
    <w:p w14:paraId="3604C446" w14:textId="77777777" w:rsidR="00073438" w:rsidRDefault="00000000">
      <w:pPr>
        <w:widowControl w:val="0"/>
        <w:spacing w:before="280" w:after="280" w:line="240" w:lineRule="auto"/>
        <w:ind w:left="284" w:hanging="284"/>
        <w:rPr>
          <w:rFonts w:ascii="Arial" w:eastAsia="Arial" w:hAnsi="Arial" w:cs="Arial"/>
        </w:rPr>
      </w:pPr>
      <w:bookmarkStart w:id="1556" w:name="_heading=h.1hmsyys" w:colFirst="0" w:colLast="0"/>
      <w:bookmarkEnd w:id="1556"/>
      <w:r>
        <w:rPr>
          <w:rFonts w:ascii="Arial" w:eastAsia="Arial" w:hAnsi="Arial" w:cs="Arial"/>
        </w:rPr>
        <w:t>Minetto</w:t>
      </w:r>
      <w:sdt>
        <w:sdtPr>
          <w:tag w:val="goog_rdk_1320"/>
          <w:id w:val="-2133389968"/>
        </w:sdtPr>
        <w:sdtContent>
          <w:ins w:id="1557" w:author="Marie-Christine Rufener" w:date="2024-07-09T18:49:00Z">
            <w:r>
              <w:rPr>
                <w:rFonts w:ascii="Arial" w:eastAsia="Arial" w:hAnsi="Arial" w:cs="Arial"/>
              </w:rPr>
              <w:t>,</w:t>
            </w:r>
          </w:ins>
        </w:sdtContent>
      </w:sdt>
      <w:r>
        <w:rPr>
          <w:rFonts w:ascii="Arial" w:eastAsia="Arial" w:hAnsi="Arial" w:cs="Arial"/>
        </w:rPr>
        <w:t xml:space="preserve"> R</w:t>
      </w:r>
      <w:sdt>
        <w:sdtPr>
          <w:tag w:val="goog_rdk_1321"/>
          <w:id w:val="-853338873"/>
        </w:sdtPr>
        <w:sdtContent>
          <w:ins w:id="1558" w:author="Marie-Christine Rufener" w:date="2024-07-09T18:49:00Z">
            <w:r>
              <w:rPr>
                <w:rFonts w:ascii="Arial" w:eastAsia="Arial" w:hAnsi="Arial" w:cs="Arial"/>
              </w:rPr>
              <w:t>.</w:t>
            </w:r>
          </w:ins>
        </w:sdtContent>
      </w:sdt>
      <w:r>
        <w:rPr>
          <w:rFonts w:ascii="Arial" w:eastAsia="Arial" w:hAnsi="Arial" w:cs="Arial"/>
        </w:rPr>
        <w:t>, Segundo</w:t>
      </w:r>
      <w:sdt>
        <w:sdtPr>
          <w:tag w:val="goog_rdk_1322"/>
          <w:id w:val="101691999"/>
        </w:sdtPr>
        <w:sdtContent>
          <w:ins w:id="1559" w:author="Marie-Christine Rufener" w:date="2024-07-09T18:49:00Z">
            <w:r>
              <w:rPr>
                <w:rFonts w:ascii="Arial" w:eastAsia="Arial" w:hAnsi="Arial" w:cs="Arial"/>
              </w:rPr>
              <w:t>,</w:t>
            </w:r>
          </w:ins>
        </w:sdtContent>
      </w:sdt>
      <w:r>
        <w:rPr>
          <w:rFonts w:ascii="Arial" w:eastAsia="Arial" w:hAnsi="Arial" w:cs="Arial"/>
        </w:rPr>
        <w:t xml:space="preserve"> M</w:t>
      </w:r>
      <w:sdt>
        <w:sdtPr>
          <w:tag w:val="goog_rdk_1323"/>
          <w:id w:val="1149479073"/>
        </w:sdtPr>
        <w:sdtContent>
          <w:ins w:id="1560" w:author="Marie-Christine Rufener" w:date="2024-07-09T18:49:00Z">
            <w:r>
              <w:rPr>
                <w:rFonts w:ascii="Arial" w:eastAsia="Arial" w:hAnsi="Arial" w:cs="Arial"/>
              </w:rPr>
              <w:t xml:space="preserve">. </w:t>
            </w:r>
          </w:ins>
        </w:sdtContent>
      </w:sdt>
      <w:r>
        <w:rPr>
          <w:rFonts w:ascii="Arial" w:eastAsia="Arial" w:hAnsi="Arial" w:cs="Arial"/>
        </w:rPr>
        <w:t>P</w:t>
      </w:r>
      <w:sdt>
        <w:sdtPr>
          <w:tag w:val="goog_rdk_1324"/>
          <w:id w:val="2093659461"/>
        </w:sdtPr>
        <w:sdtContent>
          <w:ins w:id="1561" w:author="Marie-Christine Rufener" w:date="2024-07-09T18:49:00Z">
            <w:r>
              <w:rPr>
                <w:rFonts w:ascii="Arial" w:eastAsia="Arial" w:hAnsi="Arial" w:cs="Arial"/>
              </w:rPr>
              <w:t>.</w:t>
            </w:r>
          </w:ins>
        </w:sdtContent>
      </w:sdt>
      <w:r>
        <w:rPr>
          <w:rFonts w:ascii="Arial" w:eastAsia="Arial" w:hAnsi="Arial" w:cs="Arial"/>
        </w:rPr>
        <w:t>, Rotich</w:t>
      </w:r>
      <w:sdt>
        <w:sdtPr>
          <w:tag w:val="goog_rdk_1325"/>
          <w:id w:val="2113312440"/>
        </w:sdtPr>
        <w:sdtContent>
          <w:ins w:id="1562" w:author="Marie-Christine Rufener" w:date="2024-07-09T18:49:00Z">
            <w:r>
              <w:rPr>
                <w:rFonts w:ascii="Arial" w:eastAsia="Arial" w:hAnsi="Arial" w:cs="Arial"/>
              </w:rPr>
              <w:t>,</w:t>
            </w:r>
          </w:ins>
        </w:sdtContent>
      </w:sdt>
      <w:r>
        <w:rPr>
          <w:rFonts w:ascii="Arial" w:eastAsia="Arial" w:hAnsi="Arial" w:cs="Arial"/>
        </w:rPr>
        <w:t xml:space="preserve"> G</w:t>
      </w:r>
      <w:sdt>
        <w:sdtPr>
          <w:tag w:val="goog_rdk_1326"/>
          <w:id w:val="1667817448"/>
        </w:sdtPr>
        <w:sdtContent>
          <w:ins w:id="1563" w:author="Marie-Christine Rufener" w:date="2024-07-09T18:49:00Z">
            <w:r>
              <w:rPr>
                <w:rFonts w:ascii="Arial" w:eastAsia="Arial" w:hAnsi="Arial" w:cs="Arial"/>
              </w:rPr>
              <w:t>.</w:t>
            </w:r>
          </w:ins>
        </w:sdtContent>
      </w:sdt>
      <w:sdt>
        <w:sdtPr>
          <w:tag w:val="goog_rdk_1327"/>
          <w:id w:val="643467750"/>
        </w:sdtPr>
        <w:sdtContent>
          <w:del w:id="1564" w:author="Marie-Christine Rufener" w:date="2024-07-09T18:49:00Z">
            <w:r>
              <w:rPr>
                <w:rFonts w:ascii="Arial" w:eastAsia="Arial" w:hAnsi="Arial" w:cs="Arial"/>
              </w:rPr>
              <w:delText>,</w:delText>
            </w:r>
          </w:del>
        </w:sdtContent>
      </w:sdt>
      <w:sdt>
        <w:sdtPr>
          <w:tag w:val="goog_rdk_1328"/>
          <w:id w:val="-1838917533"/>
        </w:sdtPr>
        <w:sdtContent>
          <w:ins w:id="1565" w:author="Marie-Christine Rufener" w:date="2024-07-09T18:49:00Z">
            <w:r>
              <w:rPr>
                <w:rFonts w:ascii="Arial" w:eastAsia="Arial" w:hAnsi="Arial" w:cs="Arial"/>
              </w:rPr>
              <w:t xml:space="preserve"> &amp;</w:t>
            </w:r>
          </w:ins>
        </w:sdtContent>
      </w:sdt>
      <w:r>
        <w:rPr>
          <w:rFonts w:ascii="Arial" w:eastAsia="Arial" w:hAnsi="Arial" w:cs="Arial"/>
        </w:rPr>
        <w:t xml:space="preserve"> </w:t>
      </w:r>
      <w:sdt>
        <w:sdtPr>
          <w:tag w:val="goog_rdk_1329"/>
          <w:id w:val="539255316"/>
        </w:sdtPr>
        <w:sdtContent>
          <w:ins w:id="1566" w:author="Marie-Christine Rufener" w:date="2024-07-09T18:49:00Z">
            <w:r>
              <w:rPr>
                <w:rFonts w:ascii="Arial" w:eastAsia="Arial" w:hAnsi="Arial" w:cs="Arial"/>
              </w:rPr>
              <w:t>Sarkar, S.</w:t>
            </w:r>
          </w:ins>
        </w:sdtContent>
      </w:sdt>
      <w:sdt>
        <w:sdtPr>
          <w:tag w:val="goog_rdk_1330"/>
          <w:id w:val="-174186572"/>
        </w:sdtPr>
        <w:sdtContent>
          <w:del w:id="1567" w:author="Marie-Christine Rufener" w:date="2024-07-09T18:49:00Z">
            <w:r>
              <w:rPr>
                <w:rFonts w:ascii="Arial" w:eastAsia="Arial" w:hAnsi="Arial" w:cs="Arial"/>
              </w:rPr>
              <w:delText>et al (2021)</w:delText>
            </w:r>
          </w:del>
        </w:sdtContent>
      </w:sdt>
      <w:r>
        <w:rPr>
          <w:rFonts w:ascii="Arial" w:eastAsia="Arial" w:hAnsi="Arial" w:cs="Arial"/>
        </w:rPr>
        <w:t xml:space="preserve"> Measuring human and economic activity from satellite imagery to support city-scale decision-making during covid- 19 pandemic. </w:t>
      </w:r>
      <w:sdt>
        <w:sdtPr>
          <w:tag w:val="goog_rdk_1331"/>
          <w:id w:val="-2138626247"/>
        </w:sdtPr>
        <w:sdtContent>
          <w:r>
            <w:rPr>
              <w:rFonts w:ascii="Arial" w:eastAsia="Arial" w:hAnsi="Arial" w:cs="Arial"/>
              <w:i/>
              <w:rPrChange w:id="1568" w:author="Marie-Christine Rufener" w:date="2024-07-09T18:50:00Z">
                <w:rPr>
                  <w:rFonts w:ascii="Arial" w:eastAsia="Arial" w:hAnsi="Arial" w:cs="Arial"/>
                </w:rPr>
              </w:rPrChange>
            </w:rPr>
            <w:t>IEEE Trans</w:t>
          </w:r>
        </w:sdtContent>
      </w:sdt>
      <w:sdt>
        <w:sdtPr>
          <w:tag w:val="goog_rdk_1332"/>
          <w:id w:val="71236527"/>
        </w:sdtPr>
        <w:sdtContent>
          <w:sdt>
            <w:sdtPr>
              <w:tag w:val="goog_rdk_1333"/>
              <w:id w:val="-151146591"/>
            </w:sdtPr>
            <w:sdtContent>
              <w:ins w:id="1569" w:author="Marie-Christine Rufener" w:date="2024-07-09T18:49:00Z">
                <w:r>
                  <w:rPr>
                    <w:rFonts w:ascii="Arial" w:eastAsia="Arial" w:hAnsi="Arial" w:cs="Arial"/>
                    <w:i/>
                    <w:rPrChange w:id="1570" w:author="Marie-Christine Rufener" w:date="2024-07-09T18:50:00Z">
                      <w:rPr>
                        <w:rFonts w:ascii="Arial" w:eastAsia="Arial" w:hAnsi="Arial" w:cs="Arial"/>
                      </w:rPr>
                    </w:rPrChange>
                  </w:rPr>
                  <w:t>.</w:t>
                </w:r>
              </w:ins>
            </w:sdtContent>
          </w:sdt>
        </w:sdtContent>
      </w:sdt>
      <w:sdt>
        <w:sdtPr>
          <w:tag w:val="goog_rdk_1334"/>
          <w:id w:val="1456446729"/>
        </w:sdtPr>
        <w:sdtContent>
          <w:sdt>
            <w:sdtPr>
              <w:tag w:val="goog_rdk_1335"/>
              <w:id w:val="-704795718"/>
            </w:sdtPr>
            <w:sdtContent>
              <w:del w:id="1571" w:author="Marie-Christine Rufener" w:date="2024-07-09T18:49:00Z">
                <w:r>
                  <w:rPr>
                    <w:rFonts w:ascii="Arial" w:eastAsia="Arial" w:hAnsi="Arial" w:cs="Arial"/>
                    <w:i/>
                    <w:rPrChange w:id="1572" w:author="Marie-Christine Rufener" w:date="2024-07-09T18:50:00Z">
                      <w:rPr>
                        <w:rFonts w:ascii="Arial" w:eastAsia="Arial" w:hAnsi="Arial" w:cs="Arial"/>
                      </w:rPr>
                    </w:rPrChange>
                  </w:rPr>
                  <w:delText>actions on</w:delText>
                </w:r>
              </w:del>
            </w:sdtContent>
          </w:sdt>
        </w:sdtContent>
      </w:sdt>
      <w:sdt>
        <w:sdtPr>
          <w:tag w:val="goog_rdk_1336"/>
          <w:id w:val="-1001814883"/>
        </w:sdtPr>
        <w:sdtContent>
          <w:r>
            <w:rPr>
              <w:rFonts w:ascii="Arial" w:eastAsia="Arial" w:hAnsi="Arial" w:cs="Arial"/>
              <w:i/>
              <w:rPrChange w:id="1573" w:author="Marie-Christine Rufener" w:date="2024-07-09T18:50:00Z">
                <w:rPr>
                  <w:rFonts w:ascii="Arial" w:eastAsia="Arial" w:hAnsi="Arial" w:cs="Arial"/>
                </w:rPr>
              </w:rPrChange>
            </w:rPr>
            <w:t xml:space="preserve"> Big Data</w:t>
          </w:r>
        </w:sdtContent>
      </w:sdt>
      <w:r>
        <w:rPr>
          <w:rFonts w:ascii="Arial" w:eastAsia="Arial" w:hAnsi="Arial" w:cs="Arial"/>
        </w:rPr>
        <w:t xml:space="preserve"> </w:t>
      </w:r>
      <w:sdt>
        <w:sdtPr>
          <w:tag w:val="goog_rdk_1337"/>
          <w:id w:val="-552770602"/>
        </w:sdtPr>
        <w:sdtContent>
          <w:r>
            <w:rPr>
              <w:rFonts w:ascii="Arial" w:eastAsia="Arial" w:hAnsi="Arial" w:cs="Arial"/>
              <w:b/>
              <w:rPrChange w:id="1574" w:author="Marie-Christine Rufener" w:date="2024-07-09T18:50:00Z">
                <w:rPr>
                  <w:rFonts w:ascii="Arial" w:eastAsia="Arial" w:hAnsi="Arial" w:cs="Arial"/>
                </w:rPr>
              </w:rPrChange>
            </w:rPr>
            <w:t>7</w:t>
          </w:r>
        </w:sdtContent>
      </w:sdt>
      <w:sdt>
        <w:sdtPr>
          <w:tag w:val="goog_rdk_1338"/>
          <w:id w:val="1927456747"/>
        </w:sdtPr>
        <w:sdtContent>
          <w:del w:id="1575" w:author="Marie-Christine Rufener" w:date="2024-07-09T18:49:00Z">
            <w:r>
              <w:rPr>
                <w:rFonts w:ascii="Arial" w:eastAsia="Arial" w:hAnsi="Arial" w:cs="Arial"/>
              </w:rPr>
              <w:delText>(1):</w:delText>
            </w:r>
          </w:del>
        </w:sdtContent>
      </w:sdt>
      <w:sdt>
        <w:sdtPr>
          <w:tag w:val="goog_rdk_1339"/>
          <w:id w:val="1143778430"/>
        </w:sdtPr>
        <w:sdtContent>
          <w:ins w:id="1576" w:author="Marie-Christine Rufener" w:date="2024-07-09T18:49:00Z">
            <w:r>
              <w:rPr>
                <w:rFonts w:ascii="Arial" w:eastAsia="Arial" w:hAnsi="Arial" w:cs="Arial"/>
              </w:rPr>
              <w:t xml:space="preserve">, </w:t>
            </w:r>
          </w:ins>
        </w:sdtContent>
      </w:sdt>
      <w:r>
        <w:rPr>
          <w:rFonts w:ascii="Arial" w:eastAsia="Arial" w:hAnsi="Arial" w:cs="Arial"/>
        </w:rPr>
        <w:t>56–68</w:t>
      </w:r>
      <w:sdt>
        <w:sdtPr>
          <w:tag w:val="goog_rdk_1340"/>
          <w:id w:val="-779107652"/>
        </w:sdtPr>
        <w:sdtContent>
          <w:ins w:id="1577" w:author="Marie-Christine Rufener" w:date="2024-07-09T18:50:00Z">
            <w:r>
              <w:rPr>
                <w:rFonts w:ascii="Arial" w:eastAsia="Arial" w:hAnsi="Arial" w:cs="Arial"/>
              </w:rPr>
              <w:t xml:space="preserve">; </w:t>
            </w:r>
          </w:ins>
        </w:sdtContent>
      </w:sdt>
      <w:sdt>
        <w:sdtPr>
          <w:tag w:val="goog_rdk_1341"/>
          <w:id w:val="238227288"/>
        </w:sdtPr>
        <w:sdtContent>
          <w:del w:id="1578" w:author="Marie-Christine Rufener" w:date="2024-07-09T18:50:00Z">
            <w:r>
              <w:rPr>
                <w:rFonts w:ascii="Arial" w:eastAsia="Arial" w:hAnsi="Arial" w:cs="Arial"/>
              </w:rPr>
              <w:delText>.</w:delText>
            </w:r>
          </w:del>
        </w:sdtContent>
      </w:sdt>
      <w:sdt>
        <w:sdtPr>
          <w:tag w:val="goog_rdk_1342"/>
          <w:id w:val="-1590462668"/>
        </w:sdtPr>
        <w:sdtContent>
          <w:customXmlInsRangeStart w:id="1579" w:author="Marie-Christine Rufener" w:date="2024-07-09T18:50:00Z"/>
          <w:sdt>
            <w:sdtPr>
              <w:tag w:val="goog_rdk_1343"/>
              <w:id w:val="-569804662"/>
            </w:sdtPr>
            <w:sdtContent>
              <w:customXmlInsRangeEnd w:id="1579"/>
              <w:ins w:id="1580" w:author="Marie-Christine Rufener" w:date="2024-07-09T18:50:00Z">
                <w:del w:id="1581" w:author="Marie-Christine Rufener" w:date="2024-07-09T18:50:00Z">
                  <w:r>
                    <w:rPr>
                      <w:rFonts w:ascii="Arial" w:eastAsia="Arial" w:hAnsi="Arial" w:cs="Arial"/>
                    </w:rPr>
                    <w:delText xml:space="preserve"> </w:delText>
                  </w:r>
                </w:del>
              </w:ins>
              <w:customXmlInsRangeStart w:id="1582" w:author="Marie-Christine Rufener" w:date="2024-07-09T18:50:00Z"/>
            </w:sdtContent>
          </w:sdt>
          <w:customXmlInsRangeEnd w:id="1582"/>
        </w:sdtContent>
      </w:sdt>
      <w:sdt>
        <w:sdtPr>
          <w:tag w:val="goog_rdk_1344"/>
          <w:id w:val="1464386222"/>
        </w:sdtPr>
        <w:sdtContent>
          <w:del w:id="1583" w:author="Marie-Christine Rufener" w:date="2024-07-09T18:50:00Z">
            <w:r>
              <w:rPr>
                <w:rFonts w:ascii="Arial" w:eastAsia="Arial" w:hAnsi="Arial" w:cs="Arial"/>
              </w:rPr>
              <w:delText xml:space="preserve"> </w:delText>
            </w:r>
          </w:del>
        </w:sdtContent>
      </w:sdt>
      <w:hyperlink r:id="rId55">
        <w:r>
          <w:rPr>
            <w:rFonts w:ascii="Arial" w:eastAsia="Arial" w:hAnsi="Arial" w:cs="Arial"/>
            <w:color w:val="0000FF"/>
          </w:rPr>
          <w:t>https://doi.org/10.1109/</w:t>
        </w:r>
      </w:hyperlink>
      <w:r>
        <w:rPr>
          <w:rFonts w:ascii="Arial" w:eastAsia="Arial" w:hAnsi="Arial" w:cs="Arial"/>
          <w:color w:val="0000FF"/>
        </w:rPr>
        <w:t xml:space="preserve"> </w:t>
      </w:r>
      <w:hyperlink r:id="rId56">
        <w:r>
          <w:rPr>
            <w:rFonts w:ascii="Arial" w:eastAsia="Arial" w:hAnsi="Arial" w:cs="Arial"/>
            <w:color w:val="0000FF"/>
          </w:rPr>
          <w:t>TBDATA.2020.3032839</w:t>
        </w:r>
      </w:hyperlink>
      <w:sdt>
        <w:sdtPr>
          <w:tag w:val="goog_rdk_1345"/>
          <w:id w:val="-278881314"/>
        </w:sdtPr>
        <w:sdtContent>
          <w:ins w:id="1584" w:author="Marie-Christine Rufener" w:date="2024-07-09T18:50:00Z">
            <w:r>
              <w:rPr>
                <w:rFonts w:ascii="Arial" w:eastAsia="Arial" w:hAnsi="Arial" w:cs="Arial"/>
                <w:color w:val="0000FF"/>
              </w:rPr>
              <w:t xml:space="preserve"> (2021).</w:t>
            </w:r>
          </w:ins>
        </w:sdtContent>
      </w:sdt>
    </w:p>
    <w:p w14:paraId="6FEA80DA" w14:textId="77777777" w:rsidR="00073438" w:rsidRDefault="00000000">
      <w:pPr>
        <w:widowControl w:val="0"/>
        <w:spacing w:before="280" w:after="280" w:line="240" w:lineRule="auto"/>
        <w:ind w:left="284" w:hanging="284"/>
        <w:rPr>
          <w:rFonts w:ascii="Arial" w:eastAsia="Arial" w:hAnsi="Arial" w:cs="Arial"/>
        </w:rPr>
      </w:pPr>
      <w:bookmarkStart w:id="1585" w:name="_heading=h.41mghml" w:colFirst="0" w:colLast="0"/>
      <w:bookmarkEnd w:id="1585"/>
      <w:r>
        <w:rPr>
          <w:rFonts w:ascii="Arial" w:eastAsia="Arial" w:hAnsi="Arial" w:cs="Arial"/>
        </w:rPr>
        <w:t>Mooney</w:t>
      </w:r>
      <w:sdt>
        <w:sdtPr>
          <w:tag w:val="goog_rdk_1346"/>
          <w:id w:val="-367072894"/>
        </w:sdtPr>
        <w:sdtContent>
          <w:ins w:id="1586" w:author="Marie-Christine Rufener" w:date="2024-07-09T18:50:00Z">
            <w:r>
              <w:rPr>
                <w:rFonts w:ascii="Arial" w:eastAsia="Arial" w:hAnsi="Arial" w:cs="Arial"/>
              </w:rPr>
              <w:t>,</w:t>
            </w:r>
          </w:ins>
        </w:sdtContent>
      </w:sdt>
      <w:r>
        <w:rPr>
          <w:rFonts w:ascii="Arial" w:eastAsia="Arial" w:hAnsi="Arial" w:cs="Arial"/>
        </w:rPr>
        <w:t xml:space="preserve"> P</w:t>
      </w:r>
      <w:sdt>
        <w:sdtPr>
          <w:tag w:val="goog_rdk_1347"/>
          <w:id w:val="-1652134699"/>
        </w:sdtPr>
        <w:sdtContent>
          <w:ins w:id="1587" w:author="Marie-Christine Rufener" w:date="2024-07-09T18:50:00Z">
            <w:r>
              <w:rPr>
                <w:rFonts w:ascii="Arial" w:eastAsia="Arial" w:hAnsi="Arial" w:cs="Arial"/>
              </w:rPr>
              <w:t>. &amp;</w:t>
            </w:r>
          </w:ins>
        </w:sdtContent>
      </w:sdt>
      <w:sdt>
        <w:sdtPr>
          <w:tag w:val="goog_rdk_1348"/>
          <w:id w:val="-2013210671"/>
        </w:sdtPr>
        <w:sdtContent>
          <w:del w:id="1588" w:author="Marie-Christine Rufener" w:date="2024-07-09T18:50:00Z">
            <w:r>
              <w:rPr>
                <w:rFonts w:ascii="Arial" w:eastAsia="Arial" w:hAnsi="Arial" w:cs="Arial"/>
              </w:rPr>
              <w:delText>,</w:delText>
            </w:r>
          </w:del>
        </w:sdtContent>
      </w:sdt>
      <w:r>
        <w:rPr>
          <w:rFonts w:ascii="Arial" w:eastAsia="Arial" w:hAnsi="Arial" w:cs="Arial"/>
        </w:rPr>
        <w:t xml:space="preserve"> Minghini</w:t>
      </w:r>
      <w:sdt>
        <w:sdtPr>
          <w:tag w:val="goog_rdk_1349"/>
          <w:id w:val="-646042145"/>
        </w:sdtPr>
        <w:sdtContent>
          <w:ins w:id="1589" w:author="Marie-Christine Rufener" w:date="2024-07-09T18:50:00Z">
            <w:r>
              <w:rPr>
                <w:rFonts w:ascii="Arial" w:eastAsia="Arial" w:hAnsi="Arial" w:cs="Arial"/>
              </w:rPr>
              <w:t>,</w:t>
            </w:r>
          </w:ins>
        </w:sdtContent>
      </w:sdt>
      <w:r>
        <w:rPr>
          <w:rFonts w:ascii="Arial" w:eastAsia="Arial" w:hAnsi="Arial" w:cs="Arial"/>
        </w:rPr>
        <w:t xml:space="preserve"> M</w:t>
      </w:r>
      <w:sdt>
        <w:sdtPr>
          <w:tag w:val="goog_rdk_1350"/>
          <w:id w:val="222262347"/>
        </w:sdtPr>
        <w:sdtContent>
          <w:ins w:id="1590" w:author="Marie-Christine Rufener" w:date="2024-07-09T18:50:00Z">
            <w:r>
              <w:rPr>
                <w:rFonts w:ascii="Arial" w:eastAsia="Arial" w:hAnsi="Arial" w:cs="Arial"/>
              </w:rPr>
              <w:t>.</w:t>
            </w:r>
          </w:ins>
        </w:sdtContent>
      </w:sdt>
      <w:sdt>
        <w:sdtPr>
          <w:tag w:val="goog_rdk_1351"/>
          <w:id w:val="-863131795"/>
        </w:sdtPr>
        <w:sdtContent>
          <w:del w:id="1591" w:author="Marie-Christine Rufener" w:date="2024-07-09T18:50:00Z">
            <w:r>
              <w:rPr>
                <w:rFonts w:ascii="Arial" w:eastAsia="Arial" w:hAnsi="Arial" w:cs="Arial"/>
              </w:rPr>
              <w:delText xml:space="preserve"> (2017)</w:delText>
            </w:r>
          </w:del>
        </w:sdtContent>
      </w:sdt>
      <w:r>
        <w:rPr>
          <w:rFonts w:ascii="Arial" w:eastAsia="Arial" w:hAnsi="Arial" w:cs="Arial"/>
        </w:rPr>
        <w:t xml:space="preserve"> A review of openstreetmap data. </w:t>
      </w:r>
      <w:sdt>
        <w:sdtPr>
          <w:tag w:val="goog_rdk_1352"/>
          <w:id w:val="1770592039"/>
        </w:sdtPr>
        <w:sdtContent>
          <w:ins w:id="1592" w:author="Marie-Christine Rufener" w:date="2024-07-09T18:51:00Z">
            <w:r>
              <w:rPr>
                <w:rFonts w:ascii="Arial" w:eastAsia="Arial" w:hAnsi="Arial" w:cs="Arial"/>
              </w:rPr>
              <w:t>i</w:t>
            </w:r>
          </w:ins>
        </w:sdtContent>
      </w:sdt>
      <w:sdt>
        <w:sdtPr>
          <w:tag w:val="goog_rdk_1353"/>
          <w:id w:val="-2033020149"/>
        </w:sdtPr>
        <w:sdtContent>
          <w:del w:id="1593" w:author="Marie-Christine Rufener" w:date="2024-07-09T18:51:00Z">
            <w:r>
              <w:rPr>
                <w:rFonts w:ascii="Arial" w:eastAsia="Arial" w:hAnsi="Arial" w:cs="Arial"/>
              </w:rPr>
              <w:delText>I</w:delText>
            </w:r>
          </w:del>
        </w:sdtContent>
      </w:sdt>
      <w:r>
        <w:rPr>
          <w:rFonts w:ascii="Arial" w:eastAsia="Arial" w:hAnsi="Arial" w:cs="Arial"/>
        </w:rPr>
        <w:t>n</w:t>
      </w:r>
      <w:sdt>
        <w:sdtPr>
          <w:tag w:val="goog_rdk_1354"/>
          <w:id w:val="1841504536"/>
        </w:sdtPr>
        <w:sdtContent>
          <w:del w:id="1594" w:author="Marie-Christine Rufener" w:date="2024-07-09T18:51:00Z">
            <w:r>
              <w:rPr>
                <w:rFonts w:ascii="Arial" w:eastAsia="Arial" w:hAnsi="Arial" w:cs="Arial"/>
              </w:rPr>
              <w:delText>:</w:delText>
            </w:r>
          </w:del>
        </w:sdtContent>
      </w:sdt>
      <w:r>
        <w:rPr>
          <w:rFonts w:ascii="Arial" w:eastAsia="Arial" w:hAnsi="Arial" w:cs="Arial"/>
        </w:rPr>
        <w:t xml:space="preserve"> </w:t>
      </w:r>
      <w:sdt>
        <w:sdtPr>
          <w:tag w:val="goog_rdk_1355"/>
          <w:id w:val="-377857195"/>
        </w:sdtPr>
        <w:sdtContent>
          <w:del w:id="1595" w:author="Marie-Christine Rufener" w:date="2024-07-09T18:51:00Z">
            <w:r>
              <w:rPr>
                <w:rFonts w:ascii="Arial" w:eastAsia="Arial" w:hAnsi="Arial" w:cs="Arial"/>
              </w:rPr>
              <w:delText xml:space="preserve">Giles F, Linda S, Steffen F, et al (eds) </w:delText>
            </w:r>
          </w:del>
        </w:sdtContent>
      </w:sdt>
      <w:sdt>
        <w:sdtPr>
          <w:tag w:val="goog_rdk_1356"/>
          <w:id w:val="325261889"/>
        </w:sdtPr>
        <w:sdtContent>
          <w:r>
            <w:rPr>
              <w:rFonts w:ascii="Arial" w:eastAsia="Arial" w:hAnsi="Arial" w:cs="Arial"/>
              <w:i/>
              <w:rPrChange w:id="1596" w:author="Marie-Christine Rufener" w:date="2024-07-09T18:51:00Z">
                <w:rPr>
                  <w:rFonts w:ascii="Arial" w:eastAsia="Arial" w:hAnsi="Arial" w:cs="Arial"/>
                </w:rPr>
              </w:rPrChange>
            </w:rPr>
            <w:t>Mapping and the Citizen Sensor</w:t>
          </w:r>
        </w:sdtContent>
      </w:sdt>
      <w:sdt>
        <w:sdtPr>
          <w:tag w:val="goog_rdk_1357"/>
          <w:id w:val="606394838"/>
        </w:sdtPr>
        <w:sdtContent>
          <w:sdt>
            <w:sdtPr>
              <w:tag w:val="goog_rdk_1358"/>
              <w:id w:val="1981645272"/>
            </w:sdtPr>
            <w:sdtContent>
              <w:ins w:id="1597" w:author="Marie-Christine Rufener" w:date="2024-07-09T18:52:00Z">
                <w:r>
                  <w:rPr>
                    <w:rFonts w:ascii="Arial" w:eastAsia="Arial" w:hAnsi="Arial" w:cs="Arial"/>
                    <w:i/>
                    <w:rPrChange w:id="1598" w:author="Marie-Christine Rufener" w:date="2024-07-09T18:51:00Z">
                      <w:rPr>
                        <w:rFonts w:ascii="Arial" w:eastAsia="Arial" w:hAnsi="Arial" w:cs="Arial"/>
                      </w:rPr>
                    </w:rPrChange>
                  </w:rPr>
                  <w:t xml:space="preserve"> </w:t>
                </w:r>
              </w:ins>
            </w:sdtContent>
          </w:sdt>
          <w:customXmlInsRangeStart w:id="1599" w:author="Marie-Christine Rufener" w:date="2024-07-09T18:52:00Z"/>
          <w:sdt>
            <w:sdtPr>
              <w:tag w:val="goog_rdk_1359"/>
              <w:id w:val="-1718197699"/>
            </w:sdtPr>
            <w:sdtContent>
              <w:customXmlInsRangeEnd w:id="1599"/>
              <w:ins w:id="1600" w:author="Marie-Christine Rufener" w:date="2024-07-09T18:52:00Z">
                <w:r>
                  <w:rPr>
                    <w:rFonts w:ascii="Arial" w:eastAsia="Arial" w:hAnsi="Arial" w:cs="Arial"/>
                  </w:rPr>
                  <w:t xml:space="preserve">(ed. </w:t>
                </w:r>
              </w:ins>
              <w:customXmlInsRangeStart w:id="1601" w:author="Marie-Christine Rufener" w:date="2024-07-09T18:52:00Z"/>
            </w:sdtContent>
          </w:sdt>
          <w:customXmlInsRangeEnd w:id="1601"/>
          <w:customXmlInsRangeStart w:id="1602" w:author="Marie-Christine Rufener" w:date="2024-07-09T18:52:00Z"/>
          <w:sdt>
            <w:sdtPr>
              <w:tag w:val="goog_rdk_1360"/>
              <w:id w:val="344290292"/>
            </w:sdtPr>
            <w:sdtContent>
              <w:customXmlInsRangeEnd w:id="1602"/>
              <w:ins w:id="1603" w:author="Marie-Christine Rufener" w:date="2024-07-09T18:52:00Z">
                <w:r>
                  <w:rPr>
                    <w:rFonts w:ascii="Arial" w:eastAsia="Arial" w:hAnsi="Arial" w:cs="Arial"/>
                  </w:rPr>
                  <w:t>Giles, F. et al)</w:t>
                </w:r>
              </w:ins>
              <w:customXmlInsRangeStart w:id="1604" w:author="Marie-Christine Rufener" w:date="2024-07-09T18:52:00Z"/>
            </w:sdtContent>
          </w:sdt>
          <w:customXmlInsRangeEnd w:id="1604"/>
          <w:customXmlInsRangeStart w:id="1605" w:author="Marie-Christine Rufener" w:date="2024-07-09T18:52:00Z"/>
          <w:sdt>
            <w:sdtPr>
              <w:tag w:val="goog_rdk_1361"/>
              <w:id w:val="-1313707758"/>
            </w:sdtPr>
            <w:sdtContent>
              <w:customXmlInsRangeEnd w:id="1605"/>
              <w:ins w:id="1606" w:author="Marie-Christine Rufener" w:date="2024-07-09T18:52:00Z">
                <w:r>
                  <w:rPr>
                    <w:rFonts w:ascii="Arial" w:eastAsia="Arial" w:hAnsi="Arial" w:cs="Arial"/>
                    <w:i/>
                    <w:rPrChange w:id="1607" w:author="Marie-Christine Rufener" w:date="2024-07-09T18:51:00Z">
                      <w:rPr>
                        <w:rFonts w:ascii="Arial" w:eastAsia="Arial" w:hAnsi="Arial" w:cs="Arial"/>
                      </w:rPr>
                    </w:rPrChange>
                  </w:rPr>
                  <w:t xml:space="preserve">, </w:t>
                </w:r>
              </w:ins>
              <w:customXmlInsRangeStart w:id="1608" w:author="Marie-Christine Rufener" w:date="2024-07-09T18:52:00Z"/>
            </w:sdtContent>
          </w:sdt>
          <w:customXmlInsRangeEnd w:id="1608"/>
        </w:sdtContent>
      </w:sdt>
      <w:sdt>
        <w:sdtPr>
          <w:tag w:val="goog_rdk_1362"/>
          <w:id w:val="1174770695"/>
        </w:sdtPr>
        <w:sdtContent>
          <w:del w:id="1609" w:author="Marie-Christine Rufener" w:date="2024-07-09T18:52:00Z">
            <w:r>
              <w:rPr>
                <w:rFonts w:ascii="Arial" w:eastAsia="Arial" w:hAnsi="Arial" w:cs="Arial"/>
              </w:rPr>
              <w:delText xml:space="preserve">. Ubiquity Press, London, p </w:delText>
            </w:r>
          </w:del>
        </w:sdtContent>
      </w:sdt>
      <w:r>
        <w:rPr>
          <w:rFonts w:ascii="Arial" w:eastAsia="Arial" w:hAnsi="Arial" w:cs="Arial"/>
        </w:rPr>
        <w:t>37–59</w:t>
      </w:r>
      <w:sdt>
        <w:sdtPr>
          <w:tag w:val="goog_rdk_1363"/>
          <w:id w:val="977184657"/>
        </w:sdtPr>
        <w:sdtContent>
          <w:ins w:id="1610" w:author="Marie-Christine Rufener" w:date="2024-07-09T18:53:00Z">
            <w:r>
              <w:rPr>
                <w:rFonts w:ascii="Arial" w:eastAsia="Arial" w:hAnsi="Arial" w:cs="Arial"/>
              </w:rPr>
              <w:t xml:space="preserve"> (2017).</w:t>
            </w:r>
          </w:ins>
        </w:sdtContent>
      </w:sdt>
    </w:p>
    <w:p w14:paraId="125E19B8" w14:textId="77777777" w:rsidR="00073438" w:rsidRDefault="00000000">
      <w:pPr>
        <w:widowControl w:val="0"/>
        <w:spacing w:before="280" w:after="280" w:line="240" w:lineRule="auto"/>
        <w:ind w:left="284" w:hanging="284"/>
        <w:rPr>
          <w:rFonts w:ascii="Arial" w:eastAsia="Arial" w:hAnsi="Arial" w:cs="Arial"/>
        </w:rPr>
      </w:pPr>
      <w:bookmarkStart w:id="1611" w:name="_heading=h.2grqrue" w:colFirst="0" w:colLast="0"/>
      <w:bookmarkEnd w:id="1611"/>
      <w:r>
        <w:rPr>
          <w:rFonts w:ascii="Arial" w:eastAsia="Arial" w:hAnsi="Arial" w:cs="Arial"/>
        </w:rPr>
        <w:t>Oliver</w:t>
      </w:r>
      <w:sdt>
        <w:sdtPr>
          <w:tag w:val="goog_rdk_1364"/>
          <w:id w:val="-1127153350"/>
        </w:sdtPr>
        <w:sdtContent>
          <w:ins w:id="1612" w:author="Marie-Christine Rufener" w:date="2024-07-09T18:54:00Z">
            <w:r>
              <w:rPr>
                <w:rFonts w:ascii="Arial" w:eastAsia="Arial" w:hAnsi="Arial" w:cs="Arial"/>
              </w:rPr>
              <w:t>,</w:t>
            </w:r>
          </w:ins>
        </w:sdtContent>
      </w:sdt>
      <w:r>
        <w:rPr>
          <w:rFonts w:ascii="Arial" w:eastAsia="Arial" w:hAnsi="Arial" w:cs="Arial"/>
        </w:rPr>
        <w:t xml:space="preserve"> N</w:t>
      </w:r>
      <w:sdt>
        <w:sdtPr>
          <w:tag w:val="goog_rdk_1365"/>
          <w:id w:val="1448658743"/>
        </w:sdtPr>
        <w:sdtContent>
          <w:ins w:id="1613" w:author="Marie-Christine Rufener" w:date="2024-07-09T18:54:00Z">
            <w:r>
              <w:rPr>
                <w:rFonts w:ascii="Arial" w:eastAsia="Arial" w:hAnsi="Arial" w:cs="Arial"/>
              </w:rPr>
              <w:t xml:space="preserve">. </w:t>
            </w:r>
          </w:ins>
        </w:sdtContent>
      </w:sdt>
      <w:sdt>
        <w:sdtPr>
          <w:tag w:val="goog_rdk_1366"/>
          <w:id w:val="-82461188"/>
        </w:sdtPr>
        <w:sdtContent>
          <w:del w:id="1614" w:author="Marie-Christine Rufener" w:date="2024-07-09T18:54:00Z">
            <w:r>
              <w:rPr>
                <w:rFonts w:ascii="Arial" w:eastAsia="Arial" w:hAnsi="Arial" w:cs="Arial"/>
              </w:rPr>
              <w:delText xml:space="preserve">, Lepri B, Sterly H, </w:delText>
            </w:r>
          </w:del>
        </w:sdtContent>
      </w:sdt>
      <w:r>
        <w:rPr>
          <w:rFonts w:ascii="Arial" w:eastAsia="Arial" w:hAnsi="Arial" w:cs="Arial"/>
        </w:rPr>
        <w:t>et al</w:t>
      </w:r>
      <w:sdt>
        <w:sdtPr>
          <w:tag w:val="goog_rdk_1367"/>
          <w:id w:val="-918170744"/>
        </w:sdtPr>
        <w:sdtContent>
          <w:ins w:id="1615" w:author="Marie-Christine Rufener" w:date="2024-07-09T18:54:00Z">
            <w:r>
              <w:rPr>
                <w:rFonts w:ascii="Arial" w:eastAsia="Arial" w:hAnsi="Arial" w:cs="Arial"/>
              </w:rPr>
              <w:t>.</w:t>
            </w:r>
          </w:ins>
        </w:sdtContent>
      </w:sdt>
      <w:sdt>
        <w:sdtPr>
          <w:tag w:val="goog_rdk_1368"/>
          <w:id w:val="1929851206"/>
        </w:sdtPr>
        <w:sdtContent>
          <w:del w:id="1616" w:author="Marie-Christine Rufener" w:date="2024-07-09T18:54:00Z">
            <w:r>
              <w:rPr>
                <w:rFonts w:ascii="Arial" w:eastAsia="Arial" w:hAnsi="Arial" w:cs="Arial"/>
              </w:rPr>
              <w:delText xml:space="preserve"> (2020)</w:delText>
            </w:r>
          </w:del>
        </w:sdtContent>
      </w:sdt>
      <w:r>
        <w:rPr>
          <w:rFonts w:ascii="Arial" w:eastAsia="Arial" w:hAnsi="Arial" w:cs="Arial"/>
        </w:rPr>
        <w:t xml:space="preserve"> Mobile phone data for informing public health actions across the covid-19 pandemic life cycle. </w:t>
      </w:r>
      <w:sdt>
        <w:sdtPr>
          <w:tag w:val="goog_rdk_1369"/>
          <w:id w:val="-1536416511"/>
        </w:sdtPr>
        <w:sdtContent>
          <w:r>
            <w:rPr>
              <w:rFonts w:ascii="Arial" w:eastAsia="Arial" w:hAnsi="Arial" w:cs="Arial"/>
              <w:i/>
              <w:rPrChange w:id="1617" w:author="Marie-Christine Rufener" w:date="2024-07-09T18:57:00Z">
                <w:rPr>
                  <w:rFonts w:ascii="Arial" w:eastAsia="Arial" w:hAnsi="Arial" w:cs="Arial"/>
                </w:rPr>
              </w:rPrChange>
            </w:rPr>
            <w:t>Science Advances</w:t>
          </w:r>
        </w:sdtContent>
      </w:sdt>
      <w:r>
        <w:rPr>
          <w:rFonts w:ascii="Arial" w:eastAsia="Arial" w:hAnsi="Arial" w:cs="Arial"/>
        </w:rPr>
        <w:t xml:space="preserve"> </w:t>
      </w:r>
      <w:sdt>
        <w:sdtPr>
          <w:tag w:val="goog_rdk_1370"/>
          <w:id w:val="-322667003"/>
        </w:sdtPr>
        <w:sdtContent>
          <w:r>
            <w:rPr>
              <w:rFonts w:ascii="Arial" w:eastAsia="Arial" w:hAnsi="Arial" w:cs="Arial"/>
              <w:b/>
              <w:rPrChange w:id="1618" w:author="Marie-Christine Rufener" w:date="2024-07-09T18:57:00Z">
                <w:rPr>
                  <w:rFonts w:ascii="Arial" w:eastAsia="Arial" w:hAnsi="Arial" w:cs="Arial"/>
                </w:rPr>
              </w:rPrChange>
            </w:rPr>
            <w:t>6</w:t>
          </w:r>
        </w:sdtContent>
      </w:sdt>
      <w:sdt>
        <w:sdtPr>
          <w:tag w:val="goog_rdk_1371"/>
          <w:id w:val="-296992947"/>
        </w:sdtPr>
        <w:sdtContent>
          <w:del w:id="1619" w:author="Marie-Christine Rufener" w:date="2024-07-09T18:57:00Z">
            <w:r>
              <w:rPr>
                <w:rFonts w:ascii="Arial" w:eastAsia="Arial" w:hAnsi="Arial" w:cs="Arial"/>
              </w:rPr>
              <w:delText>(23):</w:delText>
            </w:r>
          </w:del>
        </w:sdtContent>
      </w:sdt>
      <w:sdt>
        <w:sdtPr>
          <w:tag w:val="goog_rdk_1372"/>
          <w:id w:val="-965044756"/>
        </w:sdtPr>
        <w:sdtContent>
          <w:ins w:id="1620" w:author="Marie-Christine Rufener" w:date="2024-07-09T18:57:00Z">
            <w:r>
              <w:rPr>
                <w:rFonts w:ascii="Arial" w:eastAsia="Arial" w:hAnsi="Arial" w:cs="Arial"/>
              </w:rPr>
              <w:t xml:space="preserve">, </w:t>
            </w:r>
          </w:ins>
        </w:sdtContent>
      </w:sdt>
      <w:r>
        <w:rPr>
          <w:rFonts w:ascii="Arial" w:eastAsia="Arial" w:hAnsi="Arial" w:cs="Arial"/>
        </w:rPr>
        <w:t>eabc0764</w:t>
      </w:r>
      <w:sdt>
        <w:sdtPr>
          <w:tag w:val="goog_rdk_1373"/>
          <w:id w:val="-512610647"/>
        </w:sdtPr>
        <w:sdtContent>
          <w:ins w:id="1621" w:author="Marie-Christine Rufener" w:date="2024-07-09T18:57:00Z">
            <w:r>
              <w:rPr>
                <w:rFonts w:ascii="Arial" w:eastAsia="Arial" w:hAnsi="Arial" w:cs="Arial"/>
              </w:rPr>
              <w:t>;</w:t>
            </w:r>
          </w:ins>
        </w:sdtContent>
      </w:sdt>
      <w:sdt>
        <w:sdtPr>
          <w:tag w:val="goog_rdk_1374"/>
          <w:id w:val="1479113264"/>
        </w:sdtPr>
        <w:sdtContent>
          <w:del w:id="1622" w:author="Marie-Christine Rufener" w:date="2024-07-09T18:57:00Z">
            <w:r>
              <w:rPr>
                <w:rFonts w:ascii="Arial" w:eastAsia="Arial" w:hAnsi="Arial" w:cs="Arial"/>
              </w:rPr>
              <w:delText>.</w:delText>
            </w:r>
          </w:del>
        </w:sdtContent>
      </w:sdt>
      <w:r>
        <w:rPr>
          <w:rFonts w:ascii="Arial" w:eastAsia="Arial" w:hAnsi="Arial" w:cs="Arial"/>
        </w:rPr>
        <w:t xml:space="preserve"> </w:t>
      </w:r>
      <w:hyperlink r:id="rId57">
        <w:r>
          <w:rPr>
            <w:rFonts w:ascii="Arial" w:eastAsia="Arial" w:hAnsi="Arial" w:cs="Arial"/>
            <w:color w:val="0000FF"/>
          </w:rPr>
          <w:t>https://doi.org/10.1126/sciadv.abc0764</w:t>
        </w:r>
      </w:hyperlink>
      <w:sdt>
        <w:sdtPr>
          <w:tag w:val="goog_rdk_1375"/>
          <w:id w:val="-520556109"/>
        </w:sdtPr>
        <w:sdtContent>
          <w:ins w:id="1623" w:author="Marie-Christine Rufener" w:date="2024-07-09T18:57:00Z">
            <w:r>
              <w:rPr>
                <w:rFonts w:ascii="Arial" w:eastAsia="Arial" w:hAnsi="Arial" w:cs="Arial"/>
                <w:color w:val="0000FF"/>
              </w:rPr>
              <w:t xml:space="preserve"> (2020).</w:t>
            </w:r>
          </w:ins>
        </w:sdtContent>
      </w:sdt>
    </w:p>
    <w:p w14:paraId="3F0D5853" w14:textId="77777777" w:rsidR="00073438" w:rsidRDefault="00000000">
      <w:pPr>
        <w:widowControl w:val="0"/>
        <w:spacing w:before="280" w:after="280" w:line="240" w:lineRule="auto"/>
        <w:ind w:left="284" w:hanging="284"/>
        <w:rPr>
          <w:rFonts w:ascii="Arial" w:eastAsia="Arial" w:hAnsi="Arial" w:cs="Arial"/>
        </w:rPr>
      </w:pPr>
      <w:bookmarkStart w:id="1624" w:name="_heading=h.vx1227" w:colFirst="0" w:colLast="0"/>
      <w:bookmarkEnd w:id="1624"/>
      <w:r>
        <w:rPr>
          <w:rFonts w:ascii="Arial" w:eastAsia="Arial" w:hAnsi="Arial" w:cs="Arial"/>
        </w:rPr>
        <w:t>Padgham</w:t>
      </w:r>
      <w:sdt>
        <w:sdtPr>
          <w:tag w:val="goog_rdk_1376"/>
          <w:id w:val="-616822525"/>
        </w:sdtPr>
        <w:sdtContent>
          <w:ins w:id="1625" w:author="Marie-Christine Rufener" w:date="2024-07-09T18:58:00Z">
            <w:r>
              <w:rPr>
                <w:rFonts w:ascii="Arial" w:eastAsia="Arial" w:hAnsi="Arial" w:cs="Arial"/>
              </w:rPr>
              <w:t>,</w:t>
            </w:r>
          </w:ins>
        </w:sdtContent>
      </w:sdt>
      <w:r>
        <w:rPr>
          <w:rFonts w:ascii="Arial" w:eastAsia="Arial" w:hAnsi="Arial" w:cs="Arial"/>
        </w:rPr>
        <w:t xml:space="preserve"> M</w:t>
      </w:r>
      <w:sdt>
        <w:sdtPr>
          <w:tag w:val="goog_rdk_1377"/>
          <w:id w:val="337575420"/>
        </w:sdtPr>
        <w:sdtContent>
          <w:ins w:id="1626" w:author="Marie-Christine Rufener" w:date="2024-07-09T18:58:00Z">
            <w:r>
              <w:rPr>
                <w:rFonts w:ascii="Arial" w:eastAsia="Arial" w:hAnsi="Arial" w:cs="Arial"/>
              </w:rPr>
              <w:t>.</w:t>
            </w:r>
          </w:ins>
        </w:sdtContent>
      </w:sdt>
      <w:r>
        <w:rPr>
          <w:rFonts w:ascii="Arial" w:eastAsia="Arial" w:hAnsi="Arial" w:cs="Arial"/>
        </w:rPr>
        <w:t xml:space="preserve">, </w:t>
      </w:r>
      <w:sdt>
        <w:sdtPr>
          <w:tag w:val="goog_rdk_1378"/>
          <w:id w:val="674234839"/>
        </w:sdtPr>
        <w:sdtContent>
          <w:del w:id="1627" w:author="Marie-Christine Rufener" w:date="2024-07-09T18:58:00Z">
            <w:r>
              <w:rPr>
                <w:rFonts w:ascii="Arial" w:eastAsia="Arial" w:hAnsi="Arial" w:cs="Arial"/>
              </w:rPr>
              <w:delText>Rudis</w:delText>
            </w:r>
          </w:del>
        </w:sdtContent>
      </w:sdt>
      <w:sdt>
        <w:sdtPr>
          <w:tag w:val="goog_rdk_1379"/>
          <w:id w:val="215560733"/>
        </w:sdtPr>
        <w:sdtContent>
          <w:customXmlInsRangeStart w:id="1628" w:author="Marie-Christine Rufener" w:date="2024-07-09T18:58:00Z"/>
          <w:sdt>
            <w:sdtPr>
              <w:tag w:val="goog_rdk_1380"/>
              <w:id w:val="-734933832"/>
            </w:sdtPr>
            <w:sdtContent>
              <w:customXmlInsRangeEnd w:id="1628"/>
              <w:ins w:id="1629" w:author="Marie-Christine Rufener" w:date="2024-07-09T18:58:00Z">
                <w:del w:id="1630" w:author="Marie-Christine Rufener" w:date="2024-07-09T18:58:00Z">
                  <w:r>
                    <w:rPr>
                      <w:rFonts w:ascii="Arial" w:eastAsia="Arial" w:hAnsi="Arial" w:cs="Arial"/>
                    </w:rPr>
                    <w:delText>,</w:delText>
                  </w:r>
                </w:del>
              </w:ins>
              <w:customXmlInsRangeStart w:id="1631" w:author="Marie-Christine Rufener" w:date="2024-07-09T18:58:00Z"/>
            </w:sdtContent>
          </w:sdt>
          <w:customXmlInsRangeEnd w:id="1631"/>
        </w:sdtContent>
      </w:sdt>
      <w:sdt>
        <w:sdtPr>
          <w:tag w:val="goog_rdk_1381"/>
          <w:id w:val="-900822566"/>
        </w:sdtPr>
        <w:sdtContent>
          <w:del w:id="1632" w:author="Marie-Christine Rufener" w:date="2024-07-09T18:58:00Z">
            <w:r>
              <w:rPr>
                <w:rFonts w:ascii="Arial" w:eastAsia="Arial" w:hAnsi="Arial" w:cs="Arial"/>
              </w:rPr>
              <w:delText xml:space="preserve"> B</w:delText>
            </w:r>
          </w:del>
        </w:sdtContent>
      </w:sdt>
      <w:sdt>
        <w:sdtPr>
          <w:tag w:val="goog_rdk_1382"/>
          <w:id w:val="-1162923589"/>
        </w:sdtPr>
        <w:sdtContent>
          <w:customXmlInsRangeStart w:id="1633" w:author="Marie-Christine Rufener" w:date="2024-07-09T18:58:00Z"/>
          <w:sdt>
            <w:sdtPr>
              <w:tag w:val="goog_rdk_1383"/>
              <w:id w:val="-1115059744"/>
            </w:sdtPr>
            <w:sdtContent>
              <w:customXmlInsRangeEnd w:id="1633"/>
              <w:ins w:id="1634" w:author="Marie-Christine Rufener" w:date="2024-07-09T18:58:00Z">
                <w:del w:id="1635" w:author="Marie-Christine Rufener" w:date="2024-07-09T18:58:00Z">
                  <w:r>
                    <w:rPr>
                      <w:rFonts w:ascii="Arial" w:eastAsia="Arial" w:hAnsi="Arial" w:cs="Arial"/>
                    </w:rPr>
                    <w:delText>.</w:delText>
                  </w:r>
                </w:del>
              </w:ins>
              <w:customXmlInsRangeStart w:id="1636" w:author="Marie-Christine Rufener" w:date="2024-07-09T18:58:00Z"/>
            </w:sdtContent>
          </w:sdt>
          <w:customXmlInsRangeEnd w:id="1636"/>
        </w:sdtContent>
      </w:sdt>
      <w:sdt>
        <w:sdtPr>
          <w:tag w:val="goog_rdk_1384"/>
          <w:id w:val="322176920"/>
        </w:sdtPr>
        <w:sdtContent>
          <w:del w:id="1637" w:author="Marie-Christine Rufener" w:date="2024-07-09T18:58:00Z">
            <w:r>
              <w:rPr>
                <w:rFonts w:ascii="Arial" w:eastAsia="Arial" w:hAnsi="Arial" w:cs="Arial"/>
              </w:rPr>
              <w:delText xml:space="preserve">, </w:delText>
            </w:r>
          </w:del>
        </w:sdtContent>
      </w:sdt>
      <w:r>
        <w:rPr>
          <w:rFonts w:ascii="Arial" w:eastAsia="Arial" w:hAnsi="Arial" w:cs="Arial"/>
        </w:rPr>
        <w:t>Lovelace</w:t>
      </w:r>
      <w:sdt>
        <w:sdtPr>
          <w:tag w:val="goog_rdk_1385"/>
          <w:id w:val="-1661543414"/>
        </w:sdtPr>
        <w:sdtContent>
          <w:ins w:id="1638" w:author="Marie-Christine Rufener" w:date="2024-07-09T18:58:00Z">
            <w:r>
              <w:rPr>
                <w:rFonts w:ascii="Arial" w:eastAsia="Arial" w:hAnsi="Arial" w:cs="Arial"/>
              </w:rPr>
              <w:t>,</w:t>
            </w:r>
          </w:ins>
        </w:sdtContent>
      </w:sdt>
      <w:r>
        <w:rPr>
          <w:rFonts w:ascii="Arial" w:eastAsia="Arial" w:hAnsi="Arial" w:cs="Arial"/>
        </w:rPr>
        <w:t xml:space="preserve"> R</w:t>
      </w:r>
      <w:sdt>
        <w:sdtPr>
          <w:tag w:val="goog_rdk_1386"/>
          <w:id w:val="-435369743"/>
        </w:sdtPr>
        <w:sdtContent>
          <w:ins w:id="1639" w:author="Marie-Christine Rufener" w:date="2024-07-09T19:00:00Z">
            <w:r>
              <w:rPr>
                <w:rFonts w:ascii="Arial" w:eastAsia="Arial" w:hAnsi="Arial" w:cs="Arial"/>
              </w:rPr>
              <w:t>.</w:t>
            </w:r>
          </w:ins>
        </w:sdtContent>
      </w:sdt>
      <w:r>
        <w:rPr>
          <w:rFonts w:ascii="Arial" w:eastAsia="Arial" w:hAnsi="Arial" w:cs="Arial"/>
        </w:rPr>
        <w:t>,</w:t>
      </w:r>
      <w:sdt>
        <w:sdtPr>
          <w:tag w:val="goog_rdk_1387"/>
          <w:id w:val="557139390"/>
        </w:sdtPr>
        <w:sdtContent>
          <w:ins w:id="1640" w:author="Marie-Christine Rufener" w:date="2024-07-09T19:00:00Z">
            <w:r>
              <w:rPr>
                <w:rFonts w:ascii="Arial" w:eastAsia="Arial" w:hAnsi="Arial" w:cs="Arial"/>
              </w:rPr>
              <w:t xml:space="preserve"> Salmon, M. &amp; Rudis, B.</w:t>
            </w:r>
          </w:ins>
        </w:sdtContent>
      </w:sdt>
      <w:sdt>
        <w:sdtPr>
          <w:tag w:val="goog_rdk_1388"/>
          <w:id w:val="-746884347"/>
        </w:sdtPr>
        <w:sdtContent>
          <w:del w:id="1641" w:author="Marie-Christine Rufener" w:date="2024-07-09T19:00:00Z">
            <w:r>
              <w:rPr>
                <w:rFonts w:ascii="Arial" w:eastAsia="Arial" w:hAnsi="Arial" w:cs="Arial"/>
              </w:rPr>
              <w:delText xml:space="preserve"> et al (2017)</w:delText>
            </w:r>
          </w:del>
        </w:sdtContent>
      </w:sdt>
      <w:r>
        <w:rPr>
          <w:rFonts w:ascii="Arial" w:eastAsia="Arial" w:hAnsi="Arial" w:cs="Arial"/>
        </w:rPr>
        <w:t xml:space="preserve"> osmdata. </w:t>
      </w:r>
      <w:sdt>
        <w:sdtPr>
          <w:tag w:val="goog_rdk_1389"/>
          <w:id w:val="1048878680"/>
        </w:sdtPr>
        <w:sdtContent>
          <w:sdt>
            <w:sdtPr>
              <w:tag w:val="goog_rdk_1390"/>
              <w:id w:val="-383022687"/>
            </w:sdtPr>
            <w:sdtContent>
              <w:del w:id="1642" w:author="Marie-Christine Rufener" w:date="2024-07-09T19:00:00Z">
                <w:r>
                  <w:rPr>
                    <w:rFonts w:ascii="Arial" w:eastAsia="Arial" w:hAnsi="Arial" w:cs="Arial"/>
                    <w:i/>
                    <w:rPrChange w:id="1643" w:author="Marie-Christine Rufener" w:date="2024-07-09T19:01:00Z">
                      <w:rPr>
                        <w:rFonts w:ascii="Arial" w:eastAsia="Arial" w:hAnsi="Arial" w:cs="Arial"/>
                      </w:rPr>
                    </w:rPrChange>
                  </w:rPr>
                  <w:delText xml:space="preserve">The </w:delText>
                </w:r>
              </w:del>
            </w:sdtContent>
          </w:sdt>
        </w:sdtContent>
      </w:sdt>
      <w:sdt>
        <w:sdtPr>
          <w:tag w:val="goog_rdk_1391"/>
          <w:id w:val="-279958967"/>
        </w:sdtPr>
        <w:sdtContent>
          <w:r>
            <w:rPr>
              <w:rFonts w:ascii="Arial" w:eastAsia="Arial" w:hAnsi="Arial" w:cs="Arial"/>
              <w:i/>
              <w:rPrChange w:id="1644" w:author="Marie-Christine Rufener" w:date="2024-07-09T19:01:00Z">
                <w:rPr>
                  <w:rFonts w:ascii="Arial" w:eastAsia="Arial" w:hAnsi="Arial" w:cs="Arial"/>
                </w:rPr>
              </w:rPrChange>
            </w:rPr>
            <w:t>J</w:t>
          </w:r>
        </w:sdtContent>
      </w:sdt>
      <w:sdt>
        <w:sdtPr>
          <w:tag w:val="goog_rdk_1392"/>
          <w:id w:val="292413027"/>
        </w:sdtPr>
        <w:sdtContent>
          <w:sdt>
            <w:sdtPr>
              <w:tag w:val="goog_rdk_1393"/>
              <w:id w:val="1865176799"/>
            </w:sdtPr>
            <w:sdtContent>
              <w:ins w:id="1645" w:author="Marie-Christine Rufener" w:date="2024-07-09T19:00:00Z">
                <w:r>
                  <w:rPr>
                    <w:rFonts w:ascii="Arial" w:eastAsia="Arial" w:hAnsi="Arial" w:cs="Arial"/>
                    <w:i/>
                    <w:rPrChange w:id="1646" w:author="Marie-Christine Rufener" w:date="2024-07-09T19:01:00Z">
                      <w:rPr>
                        <w:rFonts w:ascii="Arial" w:eastAsia="Arial" w:hAnsi="Arial" w:cs="Arial"/>
                      </w:rPr>
                    </w:rPrChange>
                  </w:rPr>
                  <w:t>.</w:t>
                </w:r>
              </w:ins>
            </w:sdtContent>
          </w:sdt>
        </w:sdtContent>
      </w:sdt>
      <w:sdt>
        <w:sdtPr>
          <w:tag w:val="goog_rdk_1394"/>
          <w:id w:val="218478299"/>
        </w:sdtPr>
        <w:sdtContent>
          <w:sdt>
            <w:sdtPr>
              <w:tag w:val="goog_rdk_1395"/>
              <w:id w:val="-528568115"/>
            </w:sdtPr>
            <w:sdtContent>
              <w:del w:id="1647" w:author="Marie-Christine Rufener" w:date="2024-07-09T19:00:00Z">
                <w:r>
                  <w:rPr>
                    <w:rFonts w:ascii="Arial" w:eastAsia="Arial" w:hAnsi="Arial" w:cs="Arial"/>
                    <w:i/>
                    <w:rPrChange w:id="1648" w:author="Marie-Christine Rufener" w:date="2024-07-09T19:01:00Z">
                      <w:rPr>
                        <w:rFonts w:ascii="Arial" w:eastAsia="Arial" w:hAnsi="Arial" w:cs="Arial"/>
                      </w:rPr>
                    </w:rPrChange>
                  </w:rPr>
                  <w:delText>ournal o</w:delText>
                </w:r>
              </w:del>
            </w:sdtContent>
          </w:sdt>
        </w:sdtContent>
      </w:sdt>
      <w:sdt>
        <w:sdtPr>
          <w:tag w:val="goog_rdk_1396"/>
          <w:id w:val="1136535716"/>
        </w:sdtPr>
        <w:sdtContent>
          <w:r>
            <w:rPr>
              <w:rFonts w:ascii="Arial" w:eastAsia="Arial" w:hAnsi="Arial" w:cs="Arial"/>
              <w:i/>
              <w:rPrChange w:id="1649" w:author="Marie-Christine Rufener" w:date="2024-07-09T19:01:00Z">
                <w:rPr>
                  <w:rFonts w:ascii="Arial" w:eastAsia="Arial" w:hAnsi="Arial" w:cs="Arial"/>
                </w:rPr>
              </w:rPrChange>
            </w:rPr>
            <w:t>f Open Sour</w:t>
          </w:r>
        </w:sdtContent>
      </w:sdt>
      <w:sdt>
        <w:sdtPr>
          <w:tag w:val="goog_rdk_1397"/>
          <w:id w:val="1312289491"/>
        </w:sdtPr>
        <w:sdtContent>
          <w:sdt>
            <w:sdtPr>
              <w:tag w:val="goog_rdk_1398"/>
              <w:id w:val="1552423488"/>
            </w:sdtPr>
            <w:sdtContent>
              <w:ins w:id="1650" w:author="Marie-Christine Rufener" w:date="2024-07-09T19:00:00Z">
                <w:r>
                  <w:rPr>
                    <w:rFonts w:ascii="Arial" w:eastAsia="Arial" w:hAnsi="Arial" w:cs="Arial"/>
                    <w:i/>
                    <w:rPrChange w:id="1651" w:author="Marie-Christine Rufener" w:date="2024-07-09T19:01:00Z">
                      <w:rPr>
                        <w:rFonts w:ascii="Arial" w:eastAsia="Arial" w:hAnsi="Arial" w:cs="Arial"/>
                      </w:rPr>
                    </w:rPrChange>
                  </w:rPr>
                  <w:t>.</w:t>
                </w:r>
              </w:ins>
            </w:sdtContent>
          </w:sdt>
        </w:sdtContent>
      </w:sdt>
      <w:sdt>
        <w:sdtPr>
          <w:tag w:val="goog_rdk_1399"/>
          <w:id w:val="-305705705"/>
        </w:sdtPr>
        <w:sdtContent>
          <w:sdt>
            <w:sdtPr>
              <w:tag w:val="goog_rdk_1400"/>
              <w:id w:val="-141897548"/>
            </w:sdtPr>
            <w:sdtContent>
              <w:del w:id="1652" w:author="Marie-Christine Rufener" w:date="2024-07-09T19:00:00Z">
                <w:r>
                  <w:rPr>
                    <w:rFonts w:ascii="Arial" w:eastAsia="Arial" w:hAnsi="Arial" w:cs="Arial"/>
                    <w:i/>
                    <w:rPrChange w:id="1653" w:author="Marie-Christine Rufener" w:date="2024-07-09T19:01:00Z">
                      <w:rPr>
                        <w:rFonts w:ascii="Arial" w:eastAsia="Arial" w:hAnsi="Arial" w:cs="Arial"/>
                      </w:rPr>
                    </w:rPrChange>
                  </w:rPr>
                  <w:delText>ce</w:delText>
                </w:r>
              </w:del>
            </w:sdtContent>
          </w:sdt>
        </w:sdtContent>
      </w:sdt>
      <w:sdt>
        <w:sdtPr>
          <w:tag w:val="goog_rdk_1401"/>
          <w:id w:val="-980386638"/>
        </w:sdtPr>
        <w:sdtContent>
          <w:r>
            <w:rPr>
              <w:rFonts w:ascii="Arial" w:eastAsia="Arial" w:hAnsi="Arial" w:cs="Arial"/>
              <w:i/>
              <w:rPrChange w:id="1654" w:author="Marie-Christine Rufener" w:date="2024-07-09T19:01:00Z">
                <w:rPr>
                  <w:rFonts w:ascii="Arial" w:eastAsia="Arial" w:hAnsi="Arial" w:cs="Arial"/>
                </w:rPr>
              </w:rPrChange>
            </w:rPr>
            <w:t xml:space="preserve"> Soft</w:t>
          </w:r>
        </w:sdtContent>
      </w:sdt>
      <w:sdt>
        <w:sdtPr>
          <w:tag w:val="goog_rdk_1402"/>
          <w:id w:val="-1664619357"/>
        </w:sdtPr>
        <w:sdtContent>
          <w:sdt>
            <w:sdtPr>
              <w:tag w:val="goog_rdk_1403"/>
              <w:id w:val="260197260"/>
            </w:sdtPr>
            <w:sdtContent>
              <w:ins w:id="1655" w:author="Marie-Christine Rufener" w:date="2024-07-09T19:00:00Z">
                <w:r>
                  <w:rPr>
                    <w:rFonts w:ascii="Arial" w:eastAsia="Arial" w:hAnsi="Arial" w:cs="Arial"/>
                    <w:i/>
                    <w:rPrChange w:id="1656" w:author="Marie-Christine Rufener" w:date="2024-07-09T19:01:00Z">
                      <w:rPr>
                        <w:rFonts w:ascii="Arial" w:eastAsia="Arial" w:hAnsi="Arial" w:cs="Arial"/>
                      </w:rPr>
                    </w:rPrChange>
                  </w:rPr>
                  <w:t>.</w:t>
                </w:r>
              </w:ins>
            </w:sdtContent>
          </w:sdt>
        </w:sdtContent>
      </w:sdt>
      <w:sdt>
        <w:sdtPr>
          <w:tag w:val="goog_rdk_1404"/>
          <w:id w:val="-1124156228"/>
        </w:sdtPr>
        <w:sdtContent>
          <w:sdt>
            <w:sdtPr>
              <w:tag w:val="goog_rdk_1405"/>
              <w:id w:val="-1504589292"/>
            </w:sdtPr>
            <w:sdtContent>
              <w:del w:id="1657" w:author="Marie-Christine Rufener" w:date="2024-07-09T19:00:00Z">
                <w:r>
                  <w:rPr>
                    <w:rFonts w:ascii="Arial" w:eastAsia="Arial" w:hAnsi="Arial" w:cs="Arial"/>
                    <w:i/>
                    <w:rPrChange w:id="1658" w:author="Marie-Christine Rufener" w:date="2024-07-09T19:01:00Z">
                      <w:rPr>
                        <w:rFonts w:ascii="Arial" w:eastAsia="Arial" w:hAnsi="Arial" w:cs="Arial"/>
                      </w:rPr>
                    </w:rPrChange>
                  </w:rPr>
                  <w:delText>ware</w:delText>
                </w:r>
              </w:del>
            </w:sdtContent>
          </w:sdt>
        </w:sdtContent>
      </w:sdt>
      <w:r>
        <w:rPr>
          <w:rFonts w:ascii="Arial" w:eastAsia="Arial" w:hAnsi="Arial" w:cs="Arial"/>
        </w:rPr>
        <w:t xml:space="preserve"> </w:t>
      </w:r>
      <w:sdt>
        <w:sdtPr>
          <w:tag w:val="goog_rdk_1406"/>
          <w:id w:val="-1141805083"/>
        </w:sdtPr>
        <w:sdtContent>
          <w:r>
            <w:rPr>
              <w:rFonts w:ascii="Arial" w:eastAsia="Arial" w:hAnsi="Arial" w:cs="Arial"/>
              <w:b/>
              <w:rPrChange w:id="1659" w:author="Marie-Christine Rufener" w:date="2024-07-09T19:01:00Z">
                <w:rPr>
                  <w:rFonts w:ascii="Arial" w:eastAsia="Arial" w:hAnsi="Arial" w:cs="Arial"/>
                </w:rPr>
              </w:rPrChange>
            </w:rPr>
            <w:t>2</w:t>
          </w:r>
        </w:sdtContent>
      </w:sdt>
      <w:sdt>
        <w:sdtPr>
          <w:tag w:val="goog_rdk_1407"/>
          <w:id w:val="77637583"/>
        </w:sdtPr>
        <w:sdtContent>
          <w:ins w:id="1660" w:author="Marie-Christine Rufener" w:date="2024-07-09T19:00:00Z">
            <w:r>
              <w:rPr>
                <w:rFonts w:ascii="Arial" w:eastAsia="Arial" w:hAnsi="Arial" w:cs="Arial"/>
              </w:rPr>
              <w:t xml:space="preserve">, </w:t>
            </w:r>
          </w:ins>
        </w:sdtContent>
      </w:sdt>
      <w:sdt>
        <w:sdtPr>
          <w:tag w:val="goog_rdk_1408"/>
          <w:id w:val="182334334"/>
        </w:sdtPr>
        <w:sdtContent>
          <w:del w:id="1661" w:author="Marie-Christine Rufener" w:date="2024-07-09T19:00:00Z">
            <w:r>
              <w:rPr>
                <w:rFonts w:ascii="Arial" w:eastAsia="Arial" w:hAnsi="Arial" w:cs="Arial"/>
              </w:rPr>
              <w:delText>(14)</w:delText>
            </w:r>
          </w:del>
        </w:sdtContent>
      </w:sdt>
      <w:r>
        <w:rPr>
          <w:rFonts w:ascii="Arial" w:eastAsia="Arial" w:hAnsi="Arial" w:cs="Arial"/>
        </w:rPr>
        <w:t>.</w:t>
      </w:r>
      <w:sdt>
        <w:sdtPr>
          <w:tag w:val="goog_rdk_1409"/>
          <w:id w:val="-1410612750"/>
        </w:sdtPr>
        <w:sdtContent>
          <w:del w:id="1662" w:author="Marie-Christine Rufener" w:date="2024-07-09T19:01:00Z">
            <w:r>
              <w:rPr>
                <w:rFonts w:ascii="Arial" w:eastAsia="Arial" w:hAnsi="Arial" w:cs="Arial"/>
              </w:rPr>
              <w:delText xml:space="preserve"> </w:delText>
            </w:r>
          </w:del>
        </w:sdtContent>
      </w:sdt>
      <w:hyperlink r:id="rId58">
        <w:r>
          <w:rPr>
            <w:rFonts w:ascii="Arial" w:eastAsia="Arial" w:hAnsi="Arial" w:cs="Arial"/>
            <w:color w:val="0000FF"/>
          </w:rPr>
          <w:t>https://doi.org/10.21105/joss.00305</w:t>
        </w:r>
      </w:hyperlink>
      <w:sdt>
        <w:sdtPr>
          <w:tag w:val="goog_rdk_1410"/>
          <w:id w:val="-814404470"/>
        </w:sdtPr>
        <w:sdtContent>
          <w:ins w:id="1663" w:author="Marie-Christine Rufener" w:date="2024-07-09T19:01:00Z">
            <w:r>
              <w:fldChar w:fldCharType="begin"/>
            </w:r>
            <w:r>
              <w:instrText>HYPERLINK "https://doi.org/10.21105/joss.00305"</w:instrText>
            </w:r>
            <w:r>
              <w:fldChar w:fldCharType="separate"/>
            </w:r>
            <w:r>
              <w:rPr>
                <w:rFonts w:ascii="Arial" w:eastAsia="Arial" w:hAnsi="Arial" w:cs="Arial"/>
                <w:color w:val="0000FF"/>
              </w:rPr>
              <w:t xml:space="preserve"> </w:t>
            </w:r>
            <w:r>
              <w:fldChar w:fldCharType="end"/>
            </w:r>
            <w:r>
              <w:rPr>
                <w:rFonts w:ascii="Arial" w:eastAsia="Arial" w:hAnsi="Arial" w:cs="Arial"/>
                <w:color w:val="0000FF"/>
              </w:rPr>
              <w:t xml:space="preserve">(2017). </w:t>
            </w:r>
          </w:ins>
        </w:sdtContent>
      </w:sdt>
    </w:p>
    <w:p w14:paraId="7E022FA1" w14:textId="77777777" w:rsidR="00073438" w:rsidRDefault="00000000">
      <w:pPr>
        <w:widowControl w:val="0"/>
        <w:spacing w:before="280" w:after="280" w:line="240" w:lineRule="auto"/>
        <w:ind w:left="284" w:hanging="284"/>
        <w:rPr>
          <w:rFonts w:ascii="Arial" w:eastAsia="Arial" w:hAnsi="Arial" w:cs="Arial"/>
        </w:rPr>
      </w:pPr>
      <w:bookmarkStart w:id="1664" w:name="_heading=h.3fwokq0" w:colFirst="0" w:colLast="0"/>
      <w:bookmarkEnd w:id="1664"/>
      <w:r>
        <w:rPr>
          <w:rFonts w:ascii="Arial" w:eastAsia="Arial" w:hAnsi="Arial" w:cs="Arial"/>
        </w:rPr>
        <w:t>Palotti</w:t>
      </w:r>
      <w:sdt>
        <w:sdtPr>
          <w:tag w:val="goog_rdk_1411"/>
          <w:id w:val="57828465"/>
        </w:sdtPr>
        <w:sdtContent>
          <w:ins w:id="1665" w:author="Marie-Christine Rufener" w:date="2024-07-09T19:02:00Z">
            <w:r>
              <w:rPr>
                <w:rFonts w:ascii="Arial" w:eastAsia="Arial" w:hAnsi="Arial" w:cs="Arial"/>
              </w:rPr>
              <w:t>,</w:t>
            </w:r>
          </w:ins>
        </w:sdtContent>
      </w:sdt>
      <w:r>
        <w:rPr>
          <w:rFonts w:ascii="Arial" w:eastAsia="Arial" w:hAnsi="Arial" w:cs="Arial"/>
        </w:rPr>
        <w:t xml:space="preserve"> J</w:t>
      </w:r>
      <w:sdt>
        <w:sdtPr>
          <w:tag w:val="goog_rdk_1412"/>
          <w:id w:val="-1768608243"/>
        </w:sdtPr>
        <w:sdtContent>
          <w:ins w:id="1666" w:author="Marie-Christine Rufener" w:date="2024-07-09T19:02:00Z">
            <w:r>
              <w:rPr>
                <w:rFonts w:ascii="Arial" w:eastAsia="Arial" w:hAnsi="Arial" w:cs="Arial"/>
              </w:rPr>
              <w:t>.</w:t>
            </w:r>
          </w:ins>
        </w:sdtContent>
      </w:sdt>
      <w:sdt>
        <w:sdtPr>
          <w:tag w:val="goog_rdk_1413"/>
          <w:id w:val="-360208536"/>
        </w:sdtPr>
        <w:sdtContent>
          <w:del w:id="1667" w:author="Marie-Christine Rufener" w:date="2024-07-09T19:02:00Z">
            <w:r>
              <w:rPr>
                <w:rFonts w:ascii="Arial" w:eastAsia="Arial" w:hAnsi="Arial" w:cs="Arial"/>
              </w:rPr>
              <w:delText>, Adler N, Morales-Guzman A,</w:delText>
            </w:r>
          </w:del>
        </w:sdtContent>
      </w:sdt>
      <w:r>
        <w:rPr>
          <w:rFonts w:ascii="Arial" w:eastAsia="Arial" w:hAnsi="Arial" w:cs="Arial"/>
        </w:rPr>
        <w:t xml:space="preserve"> et al</w:t>
      </w:r>
      <w:sdt>
        <w:sdtPr>
          <w:tag w:val="goog_rdk_1414"/>
          <w:id w:val="-1790500378"/>
        </w:sdtPr>
        <w:sdtContent>
          <w:ins w:id="1668" w:author="Marie-Christine Rufener" w:date="2024-07-09T19:02:00Z">
            <w:r>
              <w:rPr>
                <w:rFonts w:ascii="Arial" w:eastAsia="Arial" w:hAnsi="Arial" w:cs="Arial"/>
              </w:rPr>
              <w:t>.</w:t>
            </w:r>
          </w:ins>
        </w:sdtContent>
      </w:sdt>
      <w:sdt>
        <w:sdtPr>
          <w:tag w:val="goog_rdk_1415"/>
          <w:id w:val="-787433895"/>
        </w:sdtPr>
        <w:sdtContent>
          <w:del w:id="1669" w:author="Marie-Christine Rufener" w:date="2024-07-09T19:02:00Z">
            <w:r>
              <w:rPr>
                <w:rFonts w:ascii="Arial" w:eastAsia="Arial" w:hAnsi="Arial" w:cs="Arial"/>
              </w:rPr>
              <w:delText xml:space="preserve"> (2020)</w:delText>
            </w:r>
          </w:del>
        </w:sdtContent>
      </w:sdt>
      <w:r>
        <w:rPr>
          <w:rFonts w:ascii="Arial" w:eastAsia="Arial" w:hAnsi="Arial" w:cs="Arial"/>
        </w:rPr>
        <w:t xml:space="preserve"> Monitoring of the venezuelan exodus through facebook’s advertising platform. </w:t>
      </w:r>
      <w:sdt>
        <w:sdtPr>
          <w:tag w:val="goog_rdk_1416"/>
          <w:id w:val="-666165363"/>
        </w:sdtPr>
        <w:sdtContent>
          <w:r>
            <w:rPr>
              <w:rFonts w:ascii="Arial" w:eastAsia="Arial" w:hAnsi="Arial" w:cs="Arial"/>
              <w:i/>
              <w:rPrChange w:id="1670" w:author="Marie-Christine Rufener" w:date="2024-07-09T19:02:00Z">
                <w:rPr>
                  <w:rFonts w:ascii="Arial" w:eastAsia="Arial" w:hAnsi="Arial" w:cs="Arial"/>
                </w:rPr>
              </w:rPrChange>
            </w:rPr>
            <w:t>PLoS One</w:t>
          </w:r>
        </w:sdtContent>
      </w:sdt>
      <w:r>
        <w:rPr>
          <w:rFonts w:ascii="Arial" w:eastAsia="Arial" w:hAnsi="Arial" w:cs="Arial"/>
        </w:rPr>
        <w:t xml:space="preserve"> </w:t>
      </w:r>
      <w:sdt>
        <w:sdtPr>
          <w:tag w:val="goog_rdk_1417"/>
          <w:id w:val="-1582282141"/>
        </w:sdtPr>
        <w:sdtContent>
          <w:r>
            <w:rPr>
              <w:rFonts w:ascii="Arial" w:eastAsia="Arial" w:hAnsi="Arial" w:cs="Arial"/>
              <w:b/>
              <w:rPrChange w:id="1671" w:author="Marie-Christine Rufener" w:date="2024-07-09T19:02:00Z">
                <w:rPr>
                  <w:rFonts w:ascii="Arial" w:eastAsia="Arial" w:hAnsi="Arial" w:cs="Arial"/>
                </w:rPr>
              </w:rPrChange>
            </w:rPr>
            <w:t>15</w:t>
          </w:r>
        </w:sdtContent>
      </w:sdt>
      <w:sdt>
        <w:sdtPr>
          <w:tag w:val="goog_rdk_1418"/>
          <w:id w:val="493534500"/>
        </w:sdtPr>
        <w:sdtContent>
          <w:ins w:id="1672" w:author="Marie-Christine Rufener" w:date="2024-07-09T19:02:00Z">
            <w:r>
              <w:rPr>
                <w:rFonts w:ascii="Arial" w:eastAsia="Arial" w:hAnsi="Arial" w:cs="Arial"/>
              </w:rPr>
              <w:t xml:space="preserve">, </w:t>
            </w:r>
          </w:ins>
        </w:sdtContent>
      </w:sdt>
      <w:sdt>
        <w:sdtPr>
          <w:tag w:val="goog_rdk_1419"/>
          <w:id w:val="-2058534839"/>
        </w:sdtPr>
        <w:sdtContent>
          <w:del w:id="1673" w:author="Marie-Christine Rufener" w:date="2024-07-09T19:02:00Z">
            <w:r>
              <w:rPr>
                <w:rFonts w:ascii="Arial" w:eastAsia="Arial" w:hAnsi="Arial" w:cs="Arial"/>
              </w:rPr>
              <w:delText>(2):</w:delText>
            </w:r>
          </w:del>
        </w:sdtContent>
      </w:sdt>
      <w:r>
        <w:rPr>
          <w:rFonts w:ascii="Arial" w:eastAsia="Arial" w:hAnsi="Arial" w:cs="Arial"/>
        </w:rPr>
        <w:t>e0229175</w:t>
      </w:r>
      <w:sdt>
        <w:sdtPr>
          <w:tag w:val="goog_rdk_1420"/>
          <w:id w:val="-1908058749"/>
        </w:sdtPr>
        <w:sdtContent>
          <w:ins w:id="1674" w:author="Marie-Christine Rufener" w:date="2024-07-09T19:02:00Z">
            <w:r>
              <w:rPr>
                <w:rFonts w:ascii="Arial" w:eastAsia="Arial" w:hAnsi="Arial" w:cs="Arial"/>
              </w:rPr>
              <w:t xml:space="preserve">; </w:t>
            </w:r>
          </w:ins>
        </w:sdtContent>
      </w:sdt>
      <w:sdt>
        <w:sdtPr>
          <w:tag w:val="goog_rdk_1421"/>
          <w:id w:val="-804931655"/>
        </w:sdtPr>
        <w:sdtContent>
          <w:del w:id="1675" w:author="Marie-Christine Rufener" w:date="2024-07-09T19:02:00Z">
            <w:r>
              <w:rPr>
                <w:rFonts w:ascii="Arial" w:eastAsia="Arial" w:hAnsi="Arial" w:cs="Arial"/>
              </w:rPr>
              <w:delText>.</w:delText>
            </w:r>
          </w:del>
        </w:sdtContent>
      </w:sdt>
      <w:r>
        <w:rPr>
          <w:rFonts w:ascii="Arial" w:eastAsia="Arial" w:hAnsi="Arial" w:cs="Arial"/>
        </w:rPr>
        <w:t xml:space="preserve"> </w:t>
      </w:r>
      <w:hyperlink r:id="rId59">
        <w:r>
          <w:rPr>
            <w:rFonts w:ascii="Arial" w:eastAsia="Arial" w:hAnsi="Arial" w:cs="Arial"/>
            <w:color w:val="0000FF"/>
          </w:rPr>
          <w:t>https://doi.org/10.1371/journal.pone.0229175</w:t>
        </w:r>
      </w:hyperlink>
      <w:sdt>
        <w:sdtPr>
          <w:tag w:val="goog_rdk_1422"/>
          <w:id w:val="-1648438325"/>
        </w:sdtPr>
        <w:sdtContent>
          <w:ins w:id="1676" w:author="Marie-Christine Rufener" w:date="2024-07-09T19:02:00Z">
            <w:r>
              <w:rPr>
                <w:rFonts w:ascii="Arial" w:eastAsia="Arial" w:hAnsi="Arial" w:cs="Arial"/>
                <w:color w:val="0000FF"/>
              </w:rPr>
              <w:t xml:space="preserve"> (2020).</w:t>
            </w:r>
          </w:ins>
        </w:sdtContent>
      </w:sdt>
    </w:p>
    <w:p w14:paraId="34EA3EA2" w14:textId="77777777" w:rsidR="00073438" w:rsidRDefault="00000000">
      <w:pPr>
        <w:widowControl w:val="0"/>
        <w:spacing w:before="280" w:after="280" w:line="240" w:lineRule="auto"/>
        <w:ind w:left="284" w:hanging="284"/>
        <w:rPr>
          <w:rFonts w:ascii="Arial" w:eastAsia="Arial" w:hAnsi="Arial" w:cs="Arial"/>
        </w:rPr>
      </w:pPr>
      <w:bookmarkStart w:id="1677" w:name="_heading=h.1v1yuxt" w:colFirst="0" w:colLast="0"/>
      <w:bookmarkEnd w:id="1677"/>
      <w:r>
        <w:rPr>
          <w:rFonts w:ascii="Arial" w:eastAsia="Arial" w:hAnsi="Arial" w:cs="Arial"/>
        </w:rPr>
        <w:lastRenderedPageBreak/>
        <w:t>Pebesma</w:t>
      </w:r>
      <w:sdt>
        <w:sdtPr>
          <w:tag w:val="goog_rdk_1423"/>
          <w:id w:val="2059192274"/>
        </w:sdtPr>
        <w:sdtContent>
          <w:ins w:id="1678" w:author="Marie-Christine Rufener" w:date="2024-07-09T19:03:00Z">
            <w:r>
              <w:rPr>
                <w:rFonts w:ascii="Arial" w:eastAsia="Arial" w:hAnsi="Arial" w:cs="Arial"/>
              </w:rPr>
              <w:t>,</w:t>
            </w:r>
          </w:ins>
        </w:sdtContent>
      </w:sdt>
      <w:r>
        <w:rPr>
          <w:rFonts w:ascii="Arial" w:eastAsia="Arial" w:hAnsi="Arial" w:cs="Arial"/>
        </w:rPr>
        <w:t xml:space="preserve"> E</w:t>
      </w:r>
      <w:sdt>
        <w:sdtPr>
          <w:tag w:val="goog_rdk_1424"/>
          <w:id w:val="961075658"/>
        </w:sdtPr>
        <w:sdtContent>
          <w:ins w:id="1679" w:author="Marie-Christine Rufener" w:date="2024-07-09T19:03:00Z">
            <w:r>
              <w:rPr>
                <w:rFonts w:ascii="Arial" w:eastAsia="Arial" w:hAnsi="Arial" w:cs="Arial"/>
              </w:rPr>
              <w:t>.</w:t>
            </w:r>
          </w:ins>
        </w:sdtContent>
      </w:sdt>
      <w:sdt>
        <w:sdtPr>
          <w:tag w:val="goog_rdk_1425"/>
          <w:id w:val="-1848931967"/>
        </w:sdtPr>
        <w:sdtContent>
          <w:del w:id="1680" w:author="Marie-Christine Rufener" w:date="2024-07-09T19:03:00Z">
            <w:r>
              <w:rPr>
                <w:rFonts w:ascii="Arial" w:eastAsia="Arial" w:hAnsi="Arial" w:cs="Arial"/>
              </w:rPr>
              <w:delText xml:space="preserve"> (2018)</w:delText>
            </w:r>
          </w:del>
        </w:sdtContent>
      </w:sdt>
      <w:r>
        <w:rPr>
          <w:rFonts w:ascii="Arial" w:eastAsia="Arial" w:hAnsi="Arial" w:cs="Arial"/>
        </w:rPr>
        <w:t xml:space="preserve"> Simple features for R: Standardized support for spatial vector data. </w:t>
      </w:r>
      <w:sdt>
        <w:sdtPr>
          <w:tag w:val="goog_rdk_1426"/>
          <w:id w:val="1773817512"/>
        </w:sdtPr>
        <w:sdtContent>
          <w:r>
            <w:rPr>
              <w:rFonts w:ascii="Arial" w:eastAsia="Arial" w:hAnsi="Arial" w:cs="Arial"/>
              <w:i/>
              <w:rPrChange w:id="1681" w:author="Marie-Christine Rufener" w:date="2024-07-09T19:04:00Z">
                <w:rPr>
                  <w:rFonts w:ascii="Arial" w:eastAsia="Arial" w:hAnsi="Arial" w:cs="Arial"/>
                </w:rPr>
              </w:rPrChange>
            </w:rPr>
            <w:t>The R Journal</w:t>
          </w:r>
        </w:sdtContent>
      </w:sdt>
      <w:r>
        <w:rPr>
          <w:rFonts w:ascii="Arial" w:eastAsia="Arial" w:hAnsi="Arial" w:cs="Arial"/>
        </w:rPr>
        <w:t xml:space="preserve"> </w:t>
      </w:r>
      <w:sdt>
        <w:sdtPr>
          <w:tag w:val="goog_rdk_1427"/>
          <w:id w:val="-778719688"/>
        </w:sdtPr>
        <w:sdtContent>
          <w:r>
            <w:rPr>
              <w:rFonts w:ascii="Arial" w:eastAsia="Arial" w:hAnsi="Arial" w:cs="Arial"/>
              <w:b/>
              <w:rPrChange w:id="1682" w:author="Marie-Christine Rufener" w:date="2024-07-09T19:03:00Z">
                <w:rPr>
                  <w:rFonts w:ascii="Arial" w:eastAsia="Arial" w:hAnsi="Arial" w:cs="Arial"/>
                </w:rPr>
              </w:rPrChange>
            </w:rPr>
            <w:t>10</w:t>
          </w:r>
        </w:sdtContent>
      </w:sdt>
      <w:sdt>
        <w:sdtPr>
          <w:tag w:val="goog_rdk_1428"/>
          <w:id w:val="165600940"/>
        </w:sdtPr>
        <w:sdtContent>
          <w:ins w:id="1683" w:author="Marie-Christine Rufener" w:date="2024-07-09T19:03:00Z">
            <w:r>
              <w:rPr>
                <w:rFonts w:ascii="Arial" w:eastAsia="Arial" w:hAnsi="Arial" w:cs="Arial"/>
              </w:rPr>
              <w:t>,</w:t>
            </w:r>
          </w:ins>
        </w:sdtContent>
      </w:sdt>
      <w:sdt>
        <w:sdtPr>
          <w:tag w:val="goog_rdk_1429"/>
          <w:id w:val="-953711738"/>
        </w:sdtPr>
        <w:sdtContent>
          <w:del w:id="1684" w:author="Marie-Christine Rufener" w:date="2024-07-09T19:03:00Z">
            <w:r>
              <w:rPr>
                <w:rFonts w:ascii="Arial" w:eastAsia="Arial" w:hAnsi="Arial" w:cs="Arial"/>
              </w:rPr>
              <w:delText>(1):</w:delText>
            </w:r>
          </w:del>
        </w:sdtContent>
      </w:sdt>
      <w:sdt>
        <w:sdtPr>
          <w:tag w:val="goog_rdk_1430"/>
          <w:id w:val="157507222"/>
        </w:sdtPr>
        <w:sdtContent>
          <w:ins w:id="1685" w:author="Marie-Christine Rufener" w:date="2024-07-09T19:03:00Z">
            <w:r>
              <w:rPr>
                <w:rFonts w:ascii="Arial" w:eastAsia="Arial" w:hAnsi="Arial" w:cs="Arial"/>
              </w:rPr>
              <w:t xml:space="preserve"> </w:t>
            </w:r>
          </w:ins>
        </w:sdtContent>
      </w:sdt>
      <w:r>
        <w:rPr>
          <w:rFonts w:ascii="Arial" w:eastAsia="Arial" w:hAnsi="Arial" w:cs="Arial"/>
        </w:rPr>
        <w:t>439–446</w:t>
      </w:r>
      <w:sdt>
        <w:sdtPr>
          <w:tag w:val="goog_rdk_1431"/>
          <w:id w:val="-50546532"/>
        </w:sdtPr>
        <w:sdtContent>
          <w:ins w:id="1686" w:author="Marie-Christine Rufener" w:date="2024-07-09T19:03:00Z">
            <w:r>
              <w:rPr>
                <w:rFonts w:ascii="Arial" w:eastAsia="Arial" w:hAnsi="Arial" w:cs="Arial"/>
              </w:rPr>
              <w:t>;</w:t>
            </w:r>
          </w:ins>
        </w:sdtContent>
      </w:sdt>
      <w:sdt>
        <w:sdtPr>
          <w:tag w:val="goog_rdk_1432"/>
          <w:id w:val="-1406221798"/>
        </w:sdtPr>
        <w:sdtContent>
          <w:del w:id="1687" w:author="Marie-Christine Rufener" w:date="2024-07-09T19:03:00Z">
            <w:r>
              <w:rPr>
                <w:rFonts w:ascii="Arial" w:eastAsia="Arial" w:hAnsi="Arial" w:cs="Arial"/>
              </w:rPr>
              <w:delText>.</w:delText>
            </w:r>
          </w:del>
        </w:sdtContent>
      </w:sdt>
      <w:r>
        <w:rPr>
          <w:rFonts w:ascii="Arial" w:eastAsia="Arial" w:hAnsi="Arial" w:cs="Arial"/>
        </w:rPr>
        <w:t xml:space="preserve"> </w:t>
      </w:r>
      <w:hyperlink r:id="rId60">
        <w:r>
          <w:rPr>
            <w:rFonts w:ascii="Arial" w:eastAsia="Arial" w:hAnsi="Arial" w:cs="Arial"/>
            <w:color w:val="0000FF"/>
          </w:rPr>
          <w:t>https://doi.org/10.32614/RJ-2018-009</w:t>
        </w:r>
      </w:hyperlink>
      <w:sdt>
        <w:sdtPr>
          <w:tag w:val="goog_rdk_1433"/>
          <w:id w:val="-735936587"/>
        </w:sdtPr>
        <w:sdtContent>
          <w:ins w:id="1688" w:author="Marie-Christine Rufener" w:date="2024-07-09T19:03:00Z">
            <w:r>
              <w:rPr>
                <w:rFonts w:ascii="Arial" w:eastAsia="Arial" w:hAnsi="Arial" w:cs="Arial"/>
                <w:color w:val="0000FF"/>
              </w:rPr>
              <w:t xml:space="preserve"> (2018).</w:t>
            </w:r>
          </w:ins>
        </w:sdtContent>
      </w:sdt>
    </w:p>
    <w:p w14:paraId="19718C2B" w14:textId="77777777" w:rsidR="00073438" w:rsidRDefault="00000000">
      <w:pPr>
        <w:widowControl w:val="0"/>
        <w:spacing w:before="280" w:after="280" w:line="240" w:lineRule="auto"/>
        <w:ind w:left="284" w:hanging="284"/>
        <w:rPr>
          <w:rFonts w:ascii="Arial" w:eastAsia="Arial" w:hAnsi="Arial" w:cs="Arial"/>
        </w:rPr>
      </w:pPr>
      <w:bookmarkStart w:id="1689" w:name="_heading=h.4f1mdlm" w:colFirst="0" w:colLast="0"/>
      <w:bookmarkEnd w:id="1689"/>
      <w:r>
        <w:rPr>
          <w:rFonts w:ascii="Arial" w:eastAsia="Arial" w:hAnsi="Arial" w:cs="Arial"/>
        </w:rPr>
        <w:t>Pu</w:t>
      </w:r>
      <w:sdt>
        <w:sdtPr>
          <w:tag w:val="goog_rdk_1434"/>
          <w:id w:val="-1757200395"/>
        </w:sdtPr>
        <w:sdtContent>
          <w:ins w:id="1690" w:author="Marie-Christine Rufener" w:date="2024-07-09T19:04:00Z">
            <w:r>
              <w:rPr>
                <w:rFonts w:ascii="Arial" w:eastAsia="Arial" w:hAnsi="Arial" w:cs="Arial"/>
              </w:rPr>
              <w:t>,</w:t>
            </w:r>
          </w:ins>
        </w:sdtContent>
      </w:sdt>
      <w:r>
        <w:rPr>
          <w:rFonts w:ascii="Arial" w:eastAsia="Arial" w:hAnsi="Arial" w:cs="Arial"/>
        </w:rPr>
        <w:t xml:space="preserve"> T</w:t>
      </w:r>
      <w:sdt>
        <w:sdtPr>
          <w:tag w:val="goog_rdk_1435"/>
          <w:id w:val="-523404916"/>
        </w:sdtPr>
        <w:sdtContent>
          <w:ins w:id="1691" w:author="Marie-Christine Rufener" w:date="2024-07-09T19:04:00Z">
            <w:r>
              <w:rPr>
                <w:rFonts w:ascii="Arial" w:eastAsia="Arial" w:hAnsi="Arial" w:cs="Arial"/>
              </w:rPr>
              <w:t>.</w:t>
            </w:r>
          </w:ins>
        </w:sdtContent>
      </w:sdt>
      <w:r>
        <w:rPr>
          <w:rFonts w:ascii="Arial" w:eastAsia="Arial" w:hAnsi="Arial" w:cs="Arial"/>
        </w:rPr>
        <w:t>, Huang</w:t>
      </w:r>
      <w:sdt>
        <w:sdtPr>
          <w:tag w:val="goog_rdk_1436"/>
          <w:id w:val="1208603862"/>
        </w:sdtPr>
        <w:sdtContent>
          <w:ins w:id="1692" w:author="Marie-Christine Rufener" w:date="2024-07-09T19:05:00Z">
            <w:r>
              <w:rPr>
                <w:rFonts w:ascii="Arial" w:eastAsia="Arial" w:hAnsi="Arial" w:cs="Arial"/>
              </w:rPr>
              <w:t>,</w:t>
            </w:r>
          </w:ins>
        </w:sdtContent>
      </w:sdt>
      <w:r>
        <w:rPr>
          <w:rFonts w:ascii="Arial" w:eastAsia="Arial" w:hAnsi="Arial" w:cs="Arial"/>
        </w:rPr>
        <w:t xml:space="preserve"> C</w:t>
      </w:r>
      <w:sdt>
        <w:sdtPr>
          <w:tag w:val="goog_rdk_1437"/>
          <w:id w:val="1943639258"/>
        </w:sdtPr>
        <w:sdtContent>
          <w:ins w:id="1693" w:author="Marie-Christine Rufener" w:date="2024-07-09T19:05:00Z">
            <w:r>
              <w:rPr>
                <w:rFonts w:ascii="Arial" w:eastAsia="Arial" w:hAnsi="Arial" w:cs="Arial"/>
              </w:rPr>
              <w:t>.</w:t>
            </w:r>
          </w:ins>
        </w:sdtContent>
      </w:sdt>
      <w:r>
        <w:rPr>
          <w:rFonts w:ascii="Arial" w:eastAsia="Arial" w:hAnsi="Arial" w:cs="Arial"/>
        </w:rPr>
        <w:t>, Yang</w:t>
      </w:r>
      <w:sdt>
        <w:sdtPr>
          <w:tag w:val="goog_rdk_1438"/>
          <w:id w:val="-906219096"/>
        </w:sdtPr>
        <w:sdtContent>
          <w:ins w:id="1694" w:author="Marie-Christine Rufener" w:date="2024-07-09T19:05:00Z">
            <w:r>
              <w:rPr>
                <w:rFonts w:ascii="Arial" w:eastAsia="Arial" w:hAnsi="Arial" w:cs="Arial"/>
              </w:rPr>
              <w:t>,</w:t>
            </w:r>
          </w:ins>
        </w:sdtContent>
      </w:sdt>
      <w:r>
        <w:rPr>
          <w:rFonts w:ascii="Arial" w:eastAsia="Arial" w:hAnsi="Arial" w:cs="Arial"/>
        </w:rPr>
        <w:t xml:space="preserve"> J</w:t>
      </w:r>
      <w:sdt>
        <w:sdtPr>
          <w:tag w:val="goog_rdk_1439"/>
          <w:id w:val="1053895551"/>
        </w:sdtPr>
        <w:sdtContent>
          <w:ins w:id="1695" w:author="Marie-Christine Rufener" w:date="2024-07-09T19:05:00Z">
            <w:r>
              <w:rPr>
                <w:rFonts w:ascii="Arial" w:eastAsia="Arial" w:hAnsi="Arial" w:cs="Arial"/>
              </w:rPr>
              <w:t>.</w:t>
            </w:r>
          </w:ins>
        </w:sdtContent>
      </w:sdt>
      <w:sdt>
        <w:sdtPr>
          <w:tag w:val="goog_rdk_1440"/>
          <w:id w:val="-336458004"/>
        </w:sdtPr>
        <w:sdtContent>
          <w:del w:id="1696" w:author="Marie-Christine Rufener" w:date="2024-07-09T19:05:00Z">
            <w:r>
              <w:rPr>
                <w:rFonts w:ascii="Arial" w:eastAsia="Arial" w:hAnsi="Arial" w:cs="Arial"/>
              </w:rPr>
              <w:delText>,</w:delText>
            </w:r>
          </w:del>
        </w:sdtContent>
      </w:sdt>
      <w:sdt>
        <w:sdtPr>
          <w:tag w:val="goog_rdk_1441"/>
          <w:id w:val="-1170101214"/>
        </w:sdtPr>
        <w:sdtContent>
          <w:ins w:id="1697" w:author="Marie-Christine Rufener" w:date="2024-07-09T19:05:00Z">
            <w:r>
              <w:rPr>
                <w:rFonts w:ascii="Arial" w:eastAsia="Arial" w:hAnsi="Arial" w:cs="Arial"/>
              </w:rPr>
              <w:t xml:space="preserve"> &amp; Huang, M.</w:t>
            </w:r>
          </w:ins>
        </w:sdtContent>
      </w:sdt>
      <w:sdt>
        <w:sdtPr>
          <w:tag w:val="goog_rdk_1442"/>
          <w:id w:val="156353600"/>
        </w:sdtPr>
        <w:sdtContent>
          <w:del w:id="1698" w:author="Marie-Christine Rufener" w:date="2024-07-09T19:05:00Z">
            <w:r>
              <w:rPr>
                <w:rFonts w:ascii="Arial" w:eastAsia="Arial" w:hAnsi="Arial" w:cs="Arial"/>
              </w:rPr>
              <w:delText xml:space="preserve"> et al (2023)</w:delText>
            </w:r>
          </w:del>
        </w:sdtContent>
      </w:sdt>
      <w:r>
        <w:rPr>
          <w:rFonts w:ascii="Arial" w:eastAsia="Arial" w:hAnsi="Arial" w:cs="Arial"/>
        </w:rPr>
        <w:t xml:space="preserve"> Transcending time and space: Survey methods, uncertainty, and development in human migration prediction. </w:t>
      </w:r>
      <w:sdt>
        <w:sdtPr>
          <w:tag w:val="goog_rdk_1443"/>
          <w:id w:val="721491193"/>
        </w:sdtPr>
        <w:sdtContent>
          <w:r>
            <w:rPr>
              <w:rFonts w:ascii="Arial" w:eastAsia="Arial" w:hAnsi="Arial" w:cs="Arial"/>
              <w:i/>
              <w:rPrChange w:id="1699" w:author="Marie-Christine Rufener" w:date="2024-07-09T19:06:00Z">
                <w:rPr>
                  <w:rFonts w:ascii="Arial" w:eastAsia="Arial" w:hAnsi="Arial" w:cs="Arial"/>
                </w:rPr>
              </w:rPrChange>
            </w:rPr>
            <w:t>Sustainability</w:t>
          </w:r>
        </w:sdtContent>
      </w:sdt>
      <w:r>
        <w:rPr>
          <w:rFonts w:ascii="Arial" w:eastAsia="Arial" w:hAnsi="Arial" w:cs="Arial"/>
        </w:rPr>
        <w:t xml:space="preserve"> </w:t>
      </w:r>
      <w:sdt>
        <w:sdtPr>
          <w:tag w:val="goog_rdk_1444"/>
          <w:id w:val="-709956477"/>
        </w:sdtPr>
        <w:sdtContent>
          <w:r>
            <w:rPr>
              <w:rFonts w:ascii="Arial" w:eastAsia="Arial" w:hAnsi="Arial" w:cs="Arial"/>
              <w:b/>
              <w:rPrChange w:id="1700" w:author="Marie-Christine Rufener" w:date="2024-07-09T19:06:00Z">
                <w:rPr>
                  <w:rFonts w:ascii="Arial" w:eastAsia="Arial" w:hAnsi="Arial" w:cs="Arial"/>
                </w:rPr>
              </w:rPrChange>
            </w:rPr>
            <w:t>15</w:t>
          </w:r>
        </w:sdtContent>
      </w:sdt>
      <w:sdt>
        <w:sdtPr>
          <w:tag w:val="goog_rdk_1445"/>
          <w:id w:val="1102296622"/>
        </w:sdtPr>
        <w:sdtContent>
          <w:sdt>
            <w:sdtPr>
              <w:tag w:val="goog_rdk_1446"/>
              <w:id w:val="-955704201"/>
            </w:sdtPr>
            <w:sdtContent>
              <w:ins w:id="1701" w:author="Marie-Christine Rufener" w:date="2024-07-09T19:06:00Z">
                <w:r>
                  <w:rPr>
                    <w:rFonts w:ascii="Arial" w:eastAsia="Arial" w:hAnsi="Arial" w:cs="Arial"/>
                    <w:b/>
                    <w:rPrChange w:id="1702" w:author="Marie-Christine Rufener" w:date="2024-07-09T19:06:00Z">
                      <w:rPr>
                        <w:rFonts w:ascii="Arial" w:eastAsia="Arial" w:hAnsi="Arial" w:cs="Arial"/>
                      </w:rPr>
                    </w:rPrChange>
                  </w:rPr>
                  <w:t>,</w:t>
                </w:r>
              </w:ins>
            </w:sdtContent>
          </w:sdt>
        </w:sdtContent>
      </w:sdt>
      <w:sdt>
        <w:sdtPr>
          <w:tag w:val="goog_rdk_1447"/>
          <w:id w:val="1894000507"/>
        </w:sdtPr>
        <w:sdtContent>
          <w:del w:id="1703" w:author="Marie-Christine Rufener" w:date="2024-07-09T19:06:00Z">
            <w:r>
              <w:rPr>
                <w:rFonts w:ascii="Arial" w:eastAsia="Arial" w:hAnsi="Arial" w:cs="Arial"/>
              </w:rPr>
              <w:delText>:</w:delText>
            </w:r>
          </w:del>
        </w:sdtContent>
      </w:sdt>
      <w:sdt>
        <w:sdtPr>
          <w:tag w:val="goog_rdk_1448"/>
          <w:id w:val="-118841221"/>
        </w:sdtPr>
        <w:sdtContent>
          <w:ins w:id="1704" w:author="Marie-Christine Rufener" w:date="2024-07-09T19:06:00Z">
            <w:r>
              <w:rPr>
                <w:rFonts w:ascii="Arial" w:eastAsia="Arial" w:hAnsi="Arial" w:cs="Arial"/>
              </w:rPr>
              <w:t xml:space="preserve"> </w:t>
            </w:r>
          </w:ins>
        </w:sdtContent>
      </w:sdt>
      <w:r>
        <w:rPr>
          <w:rFonts w:ascii="Arial" w:eastAsia="Arial" w:hAnsi="Arial" w:cs="Arial"/>
        </w:rPr>
        <w:t>10584</w:t>
      </w:r>
      <w:sdt>
        <w:sdtPr>
          <w:tag w:val="goog_rdk_1449"/>
          <w:id w:val="-330748884"/>
        </w:sdtPr>
        <w:sdtContent>
          <w:ins w:id="1705" w:author="Marie-Christine Rufener" w:date="2024-07-09T19:06:00Z">
            <w:r>
              <w:rPr>
                <w:rFonts w:ascii="Arial" w:eastAsia="Arial" w:hAnsi="Arial" w:cs="Arial"/>
              </w:rPr>
              <w:t xml:space="preserve">; </w:t>
            </w:r>
            <w:r>
              <w:fldChar w:fldCharType="begin"/>
            </w:r>
            <w:r>
              <w:instrText>HYPERLINK "https://doi.org/10.3390/su151310584"</w:instrText>
            </w:r>
            <w:r>
              <w:fldChar w:fldCharType="separate"/>
            </w:r>
            <w:r>
              <w:rPr>
                <w:rFonts w:ascii="Arial" w:eastAsia="Arial" w:hAnsi="Arial" w:cs="Arial"/>
              </w:rPr>
              <w:t>https://doi.org/10.3390/su151310584</w:t>
            </w:r>
            <w:r>
              <w:fldChar w:fldCharType="end"/>
            </w:r>
            <w:r>
              <w:rPr>
                <w:rFonts w:ascii="Arial" w:eastAsia="Arial" w:hAnsi="Arial" w:cs="Arial"/>
              </w:rPr>
              <w:t xml:space="preserve"> (2023).</w:t>
            </w:r>
          </w:ins>
        </w:sdtContent>
      </w:sdt>
    </w:p>
    <w:bookmarkStart w:id="1706" w:name="_heading=h.2u6wntf" w:colFirst="0" w:colLast="0" w:displacedByCustomXml="next"/>
    <w:bookmarkEnd w:id="1706" w:displacedByCustomXml="next"/>
    <w:sdt>
      <w:sdtPr>
        <w:tag w:val="goog_rdk_1488"/>
        <w:id w:val="-198088720"/>
      </w:sdtPr>
      <w:sdtContent>
        <w:p w14:paraId="341B13C1" w14:textId="77777777" w:rsidR="00073438" w:rsidRDefault="00000000">
          <w:pPr>
            <w:widowControl w:val="0"/>
            <w:spacing w:before="280" w:after="280" w:line="240" w:lineRule="auto"/>
            <w:ind w:left="284" w:hanging="284"/>
            <w:rPr>
              <w:rFonts w:ascii="Arial" w:eastAsia="Arial" w:hAnsi="Arial" w:cs="Arial"/>
            </w:rPr>
          </w:pPr>
          <w:r>
            <w:rPr>
              <w:rFonts w:ascii="Arial" w:eastAsia="Arial" w:hAnsi="Arial" w:cs="Arial"/>
            </w:rPr>
            <w:t>Quinn</w:t>
          </w:r>
          <w:sdt>
            <w:sdtPr>
              <w:tag w:val="goog_rdk_1450"/>
              <w:id w:val="-485008320"/>
            </w:sdtPr>
            <w:sdtContent>
              <w:ins w:id="1707" w:author="Marie-Christine Rufener" w:date="2024-07-09T19:06:00Z">
                <w:r>
                  <w:rPr>
                    <w:rFonts w:ascii="Arial" w:eastAsia="Arial" w:hAnsi="Arial" w:cs="Arial"/>
                  </w:rPr>
                  <w:t>,</w:t>
                </w:r>
              </w:ins>
            </w:sdtContent>
          </w:sdt>
          <w:r>
            <w:rPr>
              <w:rFonts w:ascii="Arial" w:eastAsia="Arial" w:hAnsi="Arial" w:cs="Arial"/>
            </w:rPr>
            <w:t xml:space="preserve"> J</w:t>
          </w:r>
          <w:sdt>
            <w:sdtPr>
              <w:tag w:val="goog_rdk_1451"/>
              <w:id w:val="1537924165"/>
            </w:sdtPr>
            <w:sdtContent>
              <w:ins w:id="1708" w:author="Marie-Christine Rufener" w:date="2024-07-09T19:06:00Z">
                <w:r>
                  <w:rPr>
                    <w:rFonts w:ascii="Arial" w:eastAsia="Arial" w:hAnsi="Arial" w:cs="Arial"/>
                  </w:rPr>
                  <w:t xml:space="preserve">. </w:t>
                </w:r>
              </w:ins>
            </w:sdtContent>
          </w:sdt>
          <w:r>
            <w:rPr>
              <w:rFonts w:ascii="Arial" w:eastAsia="Arial" w:hAnsi="Arial" w:cs="Arial"/>
            </w:rPr>
            <w:t>A</w:t>
          </w:r>
          <w:sdt>
            <w:sdtPr>
              <w:tag w:val="goog_rdk_1452"/>
              <w:id w:val="-1129772037"/>
            </w:sdtPr>
            <w:sdtContent>
              <w:ins w:id="1709" w:author="Marie-Christine Rufener" w:date="2024-07-09T19:06:00Z">
                <w:r>
                  <w:rPr>
                    <w:rFonts w:ascii="Arial" w:eastAsia="Arial" w:hAnsi="Arial" w:cs="Arial"/>
                  </w:rPr>
                  <w:t>.</w:t>
                </w:r>
              </w:ins>
            </w:sdtContent>
          </w:sdt>
          <w:sdt>
            <w:sdtPr>
              <w:tag w:val="goog_rdk_1453"/>
              <w:id w:val="-427269092"/>
            </w:sdtPr>
            <w:sdtContent>
              <w:del w:id="1710" w:author="Marie-Christine Rufener" w:date="2024-07-09T19:06:00Z">
                <w:r>
                  <w:rPr>
                    <w:rFonts w:ascii="Arial" w:eastAsia="Arial" w:hAnsi="Arial" w:cs="Arial"/>
                  </w:rPr>
                  <w:delText>, Nyhan MM, Navarro C,</w:delText>
                </w:r>
              </w:del>
            </w:sdtContent>
          </w:sdt>
          <w:r>
            <w:rPr>
              <w:rFonts w:ascii="Arial" w:eastAsia="Arial" w:hAnsi="Arial" w:cs="Arial"/>
            </w:rPr>
            <w:t xml:space="preserve"> et al</w:t>
          </w:r>
          <w:sdt>
            <w:sdtPr>
              <w:tag w:val="goog_rdk_1454"/>
              <w:id w:val="-283275959"/>
            </w:sdtPr>
            <w:sdtContent>
              <w:ins w:id="1711" w:author="Marie-Christine Rufener" w:date="2024-07-09T19:07:00Z">
                <w:r>
                  <w:rPr>
                    <w:rFonts w:ascii="Arial" w:eastAsia="Arial" w:hAnsi="Arial" w:cs="Arial"/>
                  </w:rPr>
                  <w:t>.</w:t>
                </w:r>
              </w:ins>
            </w:sdtContent>
          </w:sdt>
          <w:sdt>
            <w:sdtPr>
              <w:tag w:val="goog_rdk_1455"/>
              <w:id w:val="-1768610744"/>
            </w:sdtPr>
            <w:sdtContent>
              <w:del w:id="1712" w:author="Marie-Christine Rufener" w:date="2024-07-09T19:07:00Z">
                <w:r>
                  <w:rPr>
                    <w:rFonts w:ascii="Arial" w:eastAsia="Arial" w:hAnsi="Arial" w:cs="Arial"/>
                  </w:rPr>
                  <w:delText xml:space="preserve"> (2018)</w:delText>
                </w:r>
              </w:del>
            </w:sdtContent>
          </w:sdt>
          <w:r>
            <w:rPr>
              <w:rFonts w:ascii="Arial" w:eastAsia="Arial" w:hAnsi="Arial" w:cs="Arial"/>
            </w:rPr>
            <w:t xml:space="preserve"> Humanitarian applications of machine learning with remote-sensing data: Review and case study in refugee settlement mapping. </w:t>
          </w:r>
          <w:sdt>
            <w:sdtPr>
              <w:tag w:val="goog_rdk_1456"/>
              <w:id w:val="796565491"/>
            </w:sdtPr>
            <w:sdtContent>
              <w:r>
                <w:rPr>
                  <w:rFonts w:ascii="Arial" w:eastAsia="Arial" w:hAnsi="Arial" w:cs="Arial"/>
                  <w:i/>
                  <w:rPrChange w:id="1713" w:author="Marie-Christine Rufener" w:date="2024-07-09T19:09:00Z">
                    <w:rPr>
                      <w:rFonts w:ascii="Arial" w:eastAsia="Arial" w:hAnsi="Arial" w:cs="Arial"/>
                    </w:rPr>
                  </w:rPrChange>
                </w:rPr>
                <w:t>Phil</w:t>
              </w:r>
            </w:sdtContent>
          </w:sdt>
          <w:sdt>
            <w:sdtPr>
              <w:tag w:val="goog_rdk_1457"/>
              <w:id w:val="499090578"/>
            </w:sdtPr>
            <w:sdtContent>
              <w:sdt>
                <w:sdtPr>
                  <w:tag w:val="goog_rdk_1458"/>
                  <w:id w:val="-2089216119"/>
                </w:sdtPr>
                <w:sdtContent>
                  <w:ins w:id="1714" w:author="Marie-Christine Rufener" w:date="2024-07-09T19:07:00Z">
                    <w:r>
                      <w:rPr>
                        <w:rFonts w:ascii="Arial" w:eastAsia="Arial" w:hAnsi="Arial" w:cs="Arial"/>
                        <w:i/>
                        <w:rPrChange w:id="1715" w:author="Marie-Christine Rufener" w:date="2024-07-09T19:09:00Z">
                          <w:rPr>
                            <w:rFonts w:ascii="Arial" w:eastAsia="Arial" w:hAnsi="Arial" w:cs="Arial"/>
                          </w:rPr>
                        </w:rPrChange>
                      </w:rPr>
                      <w:t>.</w:t>
                    </w:r>
                  </w:ins>
                </w:sdtContent>
              </w:sdt>
            </w:sdtContent>
          </w:sdt>
          <w:sdt>
            <w:sdtPr>
              <w:tag w:val="goog_rdk_1459"/>
              <w:id w:val="962926241"/>
            </w:sdtPr>
            <w:sdtContent>
              <w:sdt>
                <w:sdtPr>
                  <w:tag w:val="goog_rdk_1460"/>
                  <w:id w:val="1132993775"/>
                </w:sdtPr>
                <w:sdtContent>
                  <w:del w:id="1716" w:author="Marie-Christine Rufener" w:date="2024-07-09T19:07:00Z">
                    <w:r>
                      <w:rPr>
                        <w:rFonts w:ascii="Arial" w:eastAsia="Arial" w:hAnsi="Arial" w:cs="Arial"/>
                        <w:i/>
                        <w:rPrChange w:id="1717" w:author="Marie-Christine Rufener" w:date="2024-07-09T19:09:00Z">
                          <w:rPr>
                            <w:rFonts w:ascii="Arial" w:eastAsia="Arial" w:hAnsi="Arial" w:cs="Arial"/>
                          </w:rPr>
                        </w:rPrChange>
                      </w:rPr>
                      <w:delText>osophical</w:delText>
                    </w:r>
                  </w:del>
                </w:sdtContent>
              </w:sdt>
            </w:sdtContent>
          </w:sdt>
          <w:sdt>
            <w:sdtPr>
              <w:tag w:val="goog_rdk_1461"/>
              <w:id w:val="1792398420"/>
            </w:sdtPr>
            <w:sdtContent>
              <w:r>
                <w:rPr>
                  <w:rFonts w:ascii="Arial" w:eastAsia="Arial" w:hAnsi="Arial" w:cs="Arial"/>
                  <w:i/>
                  <w:rPrChange w:id="1718" w:author="Marie-Christine Rufener" w:date="2024-07-09T19:09:00Z">
                    <w:rPr>
                      <w:rFonts w:ascii="Arial" w:eastAsia="Arial" w:hAnsi="Arial" w:cs="Arial"/>
                    </w:rPr>
                  </w:rPrChange>
                </w:rPr>
                <w:t xml:space="preserve"> Trans</w:t>
              </w:r>
            </w:sdtContent>
          </w:sdt>
          <w:sdt>
            <w:sdtPr>
              <w:tag w:val="goog_rdk_1462"/>
              <w:id w:val="-1168019915"/>
            </w:sdtPr>
            <w:sdtContent>
              <w:sdt>
                <w:sdtPr>
                  <w:tag w:val="goog_rdk_1463"/>
                  <w:id w:val="305975101"/>
                </w:sdtPr>
                <w:sdtContent>
                  <w:ins w:id="1719" w:author="Marie-Christine Rufener" w:date="2024-07-09T19:08:00Z">
                    <w:r>
                      <w:rPr>
                        <w:rFonts w:ascii="Arial" w:eastAsia="Arial" w:hAnsi="Arial" w:cs="Arial"/>
                        <w:i/>
                        <w:rPrChange w:id="1720" w:author="Marie-Christine Rufener" w:date="2024-07-09T19:09:00Z">
                          <w:rPr>
                            <w:rFonts w:ascii="Arial" w:eastAsia="Arial" w:hAnsi="Arial" w:cs="Arial"/>
                          </w:rPr>
                        </w:rPrChange>
                      </w:rPr>
                      <w:t>.</w:t>
                    </w:r>
                  </w:ins>
                </w:sdtContent>
              </w:sdt>
            </w:sdtContent>
          </w:sdt>
          <w:sdt>
            <w:sdtPr>
              <w:tag w:val="goog_rdk_1464"/>
              <w:id w:val="274612047"/>
            </w:sdtPr>
            <w:sdtContent>
              <w:sdt>
                <w:sdtPr>
                  <w:tag w:val="goog_rdk_1465"/>
                  <w:id w:val="1252549902"/>
                </w:sdtPr>
                <w:sdtContent>
                  <w:del w:id="1721" w:author="Marie-Christine Rufener" w:date="2024-07-09T19:08:00Z">
                    <w:r>
                      <w:rPr>
                        <w:rFonts w:ascii="Arial" w:eastAsia="Arial" w:hAnsi="Arial" w:cs="Arial"/>
                        <w:i/>
                        <w:rPrChange w:id="1722" w:author="Marie-Christine Rufener" w:date="2024-07-09T19:09:00Z">
                          <w:rPr>
                            <w:rFonts w:ascii="Arial" w:eastAsia="Arial" w:hAnsi="Arial" w:cs="Arial"/>
                          </w:rPr>
                        </w:rPrChange>
                      </w:rPr>
                      <w:delText>actions of the</w:delText>
                    </w:r>
                  </w:del>
                </w:sdtContent>
              </w:sdt>
            </w:sdtContent>
          </w:sdt>
          <w:sdt>
            <w:sdtPr>
              <w:tag w:val="goog_rdk_1466"/>
              <w:id w:val="420602678"/>
            </w:sdtPr>
            <w:sdtContent>
              <w:r>
                <w:rPr>
                  <w:rFonts w:ascii="Arial" w:eastAsia="Arial" w:hAnsi="Arial" w:cs="Arial"/>
                  <w:i/>
                  <w:rPrChange w:id="1723" w:author="Marie-Christine Rufener" w:date="2024-07-09T19:09:00Z">
                    <w:rPr>
                      <w:rFonts w:ascii="Arial" w:eastAsia="Arial" w:hAnsi="Arial" w:cs="Arial"/>
                    </w:rPr>
                  </w:rPrChange>
                </w:rPr>
                <w:t xml:space="preserve"> R</w:t>
              </w:r>
            </w:sdtContent>
          </w:sdt>
          <w:sdt>
            <w:sdtPr>
              <w:tag w:val="goog_rdk_1467"/>
              <w:id w:val="-1226137461"/>
            </w:sdtPr>
            <w:sdtContent>
              <w:sdt>
                <w:sdtPr>
                  <w:tag w:val="goog_rdk_1468"/>
                  <w:id w:val="-174574969"/>
                </w:sdtPr>
                <w:sdtContent>
                  <w:ins w:id="1724" w:author="Marie-Christine Rufener" w:date="2024-07-09T19:08:00Z">
                    <w:r>
                      <w:rPr>
                        <w:rFonts w:ascii="Arial" w:eastAsia="Arial" w:hAnsi="Arial" w:cs="Arial"/>
                        <w:i/>
                        <w:rPrChange w:id="1725" w:author="Marie-Christine Rufener" w:date="2024-07-09T19:09:00Z">
                          <w:rPr>
                            <w:rFonts w:ascii="Arial" w:eastAsia="Arial" w:hAnsi="Arial" w:cs="Arial"/>
                          </w:rPr>
                        </w:rPrChange>
                      </w:rPr>
                      <w:t>.</w:t>
                    </w:r>
                  </w:ins>
                </w:sdtContent>
              </w:sdt>
            </w:sdtContent>
          </w:sdt>
          <w:sdt>
            <w:sdtPr>
              <w:tag w:val="goog_rdk_1469"/>
              <w:id w:val="970484135"/>
            </w:sdtPr>
            <w:sdtContent>
              <w:sdt>
                <w:sdtPr>
                  <w:tag w:val="goog_rdk_1470"/>
                  <w:id w:val="1326773369"/>
                </w:sdtPr>
                <w:sdtContent>
                  <w:del w:id="1726" w:author="Marie-Christine Rufener" w:date="2024-07-09T19:08:00Z">
                    <w:r>
                      <w:rPr>
                        <w:rFonts w:ascii="Arial" w:eastAsia="Arial" w:hAnsi="Arial" w:cs="Arial"/>
                        <w:i/>
                        <w:rPrChange w:id="1727" w:author="Marie-Christine Rufener" w:date="2024-07-09T19:09:00Z">
                          <w:rPr>
                            <w:rFonts w:ascii="Arial" w:eastAsia="Arial" w:hAnsi="Arial" w:cs="Arial"/>
                          </w:rPr>
                        </w:rPrChange>
                      </w:rPr>
                      <w:delText>oyal</w:delText>
                    </w:r>
                  </w:del>
                </w:sdtContent>
              </w:sdt>
            </w:sdtContent>
          </w:sdt>
          <w:sdt>
            <w:sdtPr>
              <w:tag w:val="goog_rdk_1471"/>
              <w:id w:val="-1872762342"/>
            </w:sdtPr>
            <w:sdtContent>
              <w:r>
                <w:rPr>
                  <w:rFonts w:ascii="Arial" w:eastAsia="Arial" w:hAnsi="Arial" w:cs="Arial"/>
                  <w:i/>
                  <w:rPrChange w:id="1728" w:author="Marie-Christine Rufener" w:date="2024-07-09T19:09:00Z">
                    <w:rPr>
                      <w:rFonts w:ascii="Arial" w:eastAsia="Arial" w:hAnsi="Arial" w:cs="Arial"/>
                    </w:rPr>
                  </w:rPrChange>
                </w:rPr>
                <w:t xml:space="preserve"> Soc</w:t>
              </w:r>
            </w:sdtContent>
          </w:sdt>
          <w:sdt>
            <w:sdtPr>
              <w:tag w:val="goog_rdk_1472"/>
              <w:id w:val="-806094439"/>
            </w:sdtPr>
            <w:sdtContent>
              <w:sdt>
                <w:sdtPr>
                  <w:tag w:val="goog_rdk_1473"/>
                  <w:id w:val="1187555237"/>
                </w:sdtPr>
                <w:sdtContent>
                  <w:ins w:id="1729" w:author="Marie-Christine Rufener" w:date="2024-07-09T19:08:00Z">
                    <w:r>
                      <w:rPr>
                        <w:rFonts w:ascii="Arial" w:eastAsia="Arial" w:hAnsi="Arial" w:cs="Arial"/>
                        <w:i/>
                        <w:rPrChange w:id="1730" w:author="Marie-Christine Rufener" w:date="2024-07-09T19:09:00Z">
                          <w:rPr>
                            <w:rFonts w:ascii="Arial" w:eastAsia="Arial" w:hAnsi="Arial" w:cs="Arial"/>
                          </w:rPr>
                        </w:rPrChange>
                      </w:rPr>
                      <w:t>.</w:t>
                    </w:r>
                  </w:ins>
                </w:sdtContent>
              </w:sdt>
            </w:sdtContent>
          </w:sdt>
          <w:sdt>
            <w:sdtPr>
              <w:tag w:val="goog_rdk_1474"/>
              <w:id w:val="243469551"/>
            </w:sdtPr>
            <w:sdtContent>
              <w:sdt>
                <w:sdtPr>
                  <w:tag w:val="goog_rdk_1475"/>
                  <w:id w:val="-848165312"/>
                </w:sdtPr>
                <w:sdtContent>
                  <w:del w:id="1731" w:author="Marie-Christine Rufener" w:date="2024-07-09T19:08:00Z">
                    <w:r>
                      <w:rPr>
                        <w:rFonts w:ascii="Arial" w:eastAsia="Arial" w:hAnsi="Arial" w:cs="Arial"/>
                        <w:i/>
                        <w:rPrChange w:id="1732" w:author="Marie-Christine Rufener" w:date="2024-07-09T19:09:00Z">
                          <w:rPr>
                            <w:rFonts w:ascii="Arial" w:eastAsia="Arial" w:hAnsi="Arial" w:cs="Arial"/>
                          </w:rPr>
                        </w:rPrChange>
                      </w:rPr>
                      <w:delText>iety</w:delText>
                    </w:r>
                  </w:del>
                </w:sdtContent>
              </w:sdt>
            </w:sdtContent>
          </w:sdt>
          <w:sdt>
            <w:sdtPr>
              <w:tag w:val="goog_rdk_1476"/>
              <w:id w:val="2022049329"/>
            </w:sdtPr>
            <w:sdtContent>
              <w:r>
                <w:rPr>
                  <w:rFonts w:ascii="Arial" w:eastAsia="Arial" w:hAnsi="Arial" w:cs="Arial"/>
                  <w:i/>
                  <w:rPrChange w:id="1733" w:author="Marie-Christine Rufener" w:date="2024-07-09T19:09:00Z">
                    <w:rPr>
                      <w:rFonts w:ascii="Arial" w:eastAsia="Arial" w:hAnsi="Arial" w:cs="Arial"/>
                    </w:rPr>
                  </w:rPrChange>
                </w:rPr>
                <w:t xml:space="preserve"> A</w:t>
              </w:r>
            </w:sdtContent>
          </w:sdt>
          <w:sdt>
            <w:sdtPr>
              <w:tag w:val="goog_rdk_1477"/>
              <w:id w:val="888696066"/>
            </w:sdtPr>
            <w:sdtContent>
              <w:sdt>
                <w:sdtPr>
                  <w:tag w:val="goog_rdk_1478"/>
                  <w:id w:val="-894273701"/>
                </w:sdtPr>
                <w:sdtContent>
                  <w:del w:id="1734" w:author="Marie-Christine Rufener" w:date="2024-07-09T19:08:00Z">
                    <w:r>
                      <w:rPr>
                        <w:rFonts w:ascii="Arial" w:eastAsia="Arial" w:hAnsi="Arial" w:cs="Arial"/>
                        <w:i/>
                        <w:rPrChange w:id="1735" w:author="Marie-Christine Rufener" w:date="2024-07-09T19:09:00Z">
                          <w:rPr>
                            <w:rFonts w:ascii="Arial" w:eastAsia="Arial" w:hAnsi="Arial" w:cs="Arial"/>
                          </w:rPr>
                        </w:rPrChange>
                      </w:rPr>
                      <w:delText>:</w:delText>
                    </w:r>
                  </w:del>
                </w:sdtContent>
              </w:sdt>
              <w:del w:id="1736" w:author="Marie-Christine Rufener" w:date="2024-07-09T19:08:00Z">
                <w:r>
                  <w:rPr>
                    <w:rFonts w:ascii="Arial" w:eastAsia="Arial" w:hAnsi="Arial" w:cs="Arial"/>
                  </w:rPr>
                  <w:delText xml:space="preserve"> Mathematical, Physical and Engineering Sciences</w:delText>
                </w:r>
              </w:del>
            </w:sdtContent>
          </w:sdt>
          <w:r>
            <w:rPr>
              <w:rFonts w:ascii="Arial" w:eastAsia="Arial" w:hAnsi="Arial" w:cs="Arial"/>
            </w:rPr>
            <w:t xml:space="preserve"> </w:t>
          </w:r>
          <w:sdt>
            <w:sdtPr>
              <w:tag w:val="goog_rdk_1479"/>
              <w:id w:val="952675358"/>
            </w:sdtPr>
            <w:sdtContent>
              <w:r>
                <w:rPr>
                  <w:rFonts w:ascii="Arial" w:eastAsia="Arial" w:hAnsi="Arial" w:cs="Arial"/>
                  <w:b/>
                  <w:rPrChange w:id="1737" w:author="Marie-Christine Rufener" w:date="2024-07-09T19:09:00Z">
                    <w:rPr>
                      <w:rFonts w:ascii="Arial" w:eastAsia="Arial" w:hAnsi="Arial" w:cs="Arial"/>
                    </w:rPr>
                  </w:rPrChange>
                </w:rPr>
                <w:t>376</w:t>
              </w:r>
            </w:sdtContent>
          </w:sdt>
          <w:sdt>
            <w:sdtPr>
              <w:tag w:val="goog_rdk_1480"/>
              <w:id w:val="1444802214"/>
            </w:sdtPr>
            <w:sdtContent>
              <w:del w:id="1738" w:author="Marie-Christine Rufener" w:date="2024-07-09T19:08:00Z">
                <w:r>
                  <w:rPr>
                    <w:rFonts w:ascii="Arial" w:eastAsia="Arial" w:hAnsi="Arial" w:cs="Arial"/>
                  </w:rPr>
                  <w:delText>(2128):</w:delText>
                </w:r>
              </w:del>
            </w:sdtContent>
          </w:sdt>
          <w:sdt>
            <w:sdtPr>
              <w:tag w:val="goog_rdk_1481"/>
              <w:id w:val="-1286809175"/>
            </w:sdtPr>
            <w:sdtContent>
              <w:ins w:id="1739" w:author="Marie-Christine Rufener" w:date="2024-07-09T19:08:00Z">
                <w:r>
                  <w:rPr>
                    <w:rFonts w:ascii="Arial" w:eastAsia="Arial" w:hAnsi="Arial" w:cs="Arial"/>
                  </w:rPr>
                  <w:t xml:space="preserve">, </w:t>
                </w:r>
              </w:ins>
            </w:sdtContent>
          </w:sdt>
          <w:r>
            <w:rPr>
              <w:rFonts w:ascii="Arial" w:eastAsia="Arial" w:hAnsi="Arial" w:cs="Arial"/>
            </w:rPr>
            <w:t>20170363</w:t>
          </w:r>
          <w:sdt>
            <w:sdtPr>
              <w:tag w:val="goog_rdk_1482"/>
              <w:id w:val="-1966494045"/>
            </w:sdtPr>
            <w:sdtContent>
              <w:ins w:id="1740" w:author="Marie-Christine Rufener" w:date="2024-07-09T19:08:00Z">
                <w:r>
                  <w:rPr>
                    <w:rFonts w:ascii="Arial" w:eastAsia="Arial" w:hAnsi="Arial" w:cs="Arial"/>
                  </w:rPr>
                  <w:t>;</w:t>
                </w:r>
              </w:ins>
            </w:sdtContent>
          </w:sdt>
          <w:sdt>
            <w:sdtPr>
              <w:tag w:val="goog_rdk_1483"/>
              <w:id w:val="86663678"/>
            </w:sdtPr>
            <w:sdtContent>
              <w:del w:id="1741" w:author="Marie-Christine Rufener" w:date="2024-07-09T19:08:00Z">
                <w:r>
                  <w:rPr>
                    <w:rFonts w:ascii="Arial" w:eastAsia="Arial" w:hAnsi="Arial" w:cs="Arial"/>
                  </w:rPr>
                  <w:delText>.</w:delText>
                </w:r>
              </w:del>
            </w:sdtContent>
          </w:sdt>
          <w:sdt>
            <w:sdtPr>
              <w:tag w:val="goog_rdk_1484"/>
              <w:id w:val="973259153"/>
            </w:sdtPr>
            <w:sdtContent>
              <w:customXmlInsRangeStart w:id="1742" w:author="Marie-Christine Rufener" w:date="2024-07-09T19:08:00Z"/>
              <w:sdt>
                <w:sdtPr>
                  <w:tag w:val="goog_rdk_1485"/>
                  <w:id w:val="-1785253771"/>
                </w:sdtPr>
                <w:sdtContent>
                  <w:customXmlInsRangeEnd w:id="1742"/>
                  <w:ins w:id="1743" w:author="Marie-Christine Rufener" w:date="2024-07-09T19:08:00Z">
                    <w:del w:id="1744" w:author="Marie-Christine Rufener" w:date="2024-07-09T19:08:00Z">
                      <w:r>
                        <w:rPr>
                          <w:rFonts w:ascii="Arial" w:eastAsia="Arial" w:hAnsi="Arial" w:cs="Arial"/>
                        </w:rPr>
                        <w:delText xml:space="preserve"> </w:delText>
                      </w:r>
                    </w:del>
                  </w:ins>
                  <w:customXmlInsRangeStart w:id="1745" w:author="Marie-Christine Rufener" w:date="2024-07-09T19:08:00Z"/>
                </w:sdtContent>
              </w:sdt>
              <w:customXmlInsRangeEnd w:id="1745"/>
            </w:sdtContent>
          </w:sdt>
          <w:sdt>
            <w:sdtPr>
              <w:tag w:val="goog_rdk_1486"/>
              <w:id w:val="1217398232"/>
            </w:sdtPr>
            <w:sdtContent>
              <w:del w:id="1746" w:author="Marie-Christine Rufener" w:date="2024-07-09T19:08:00Z">
                <w:r>
                  <w:rPr>
                    <w:rFonts w:ascii="Arial" w:eastAsia="Arial" w:hAnsi="Arial" w:cs="Arial"/>
                  </w:rPr>
                  <w:delText xml:space="preserve"> </w:delText>
                </w:r>
              </w:del>
            </w:sdtContent>
          </w:sdt>
          <w:hyperlink r:id="rId61">
            <w:r>
              <w:rPr>
                <w:rFonts w:ascii="Arial" w:eastAsia="Arial" w:hAnsi="Arial" w:cs="Arial"/>
                <w:color w:val="0000FF"/>
              </w:rPr>
              <w:t>https://doi.org/10.1098/rsta.2017.0363</w:t>
            </w:r>
          </w:hyperlink>
          <w:sdt>
            <w:sdtPr>
              <w:tag w:val="goog_rdk_1487"/>
              <w:id w:val="-2045131226"/>
            </w:sdtPr>
            <w:sdtContent>
              <w:ins w:id="1747" w:author="Marie-Christine Rufener" w:date="2024-07-09T19:07:00Z">
                <w:r>
                  <w:fldChar w:fldCharType="begin"/>
                </w:r>
                <w:r>
                  <w:instrText>HYPERLINK "https://doi.org/10.1098/rsta.2017.0363"</w:instrText>
                </w:r>
                <w:r>
                  <w:fldChar w:fldCharType="separate"/>
                </w:r>
                <w:r>
                  <w:rPr>
                    <w:rFonts w:ascii="Arial" w:eastAsia="Arial" w:hAnsi="Arial" w:cs="Arial"/>
                    <w:color w:val="0000FF"/>
                  </w:rPr>
                  <w:t xml:space="preserve"> (2018).</w:t>
                </w:r>
                <w:r>
                  <w:fldChar w:fldCharType="end"/>
                </w:r>
              </w:ins>
            </w:sdtContent>
          </w:sdt>
        </w:p>
      </w:sdtContent>
    </w:sdt>
    <w:p w14:paraId="0DD1AD8E" w14:textId="77777777" w:rsidR="00073438" w:rsidRDefault="00000000">
      <w:pPr>
        <w:widowControl w:val="0"/>
        <w:spacing w:before="280" w:after="280" w:line="240" w:lineRule="auto"/>
        <w:ind w:left="284" w:hanging="284"/>
        <w:rPr>
          <w:rFonts w:ascii="Arial" w:eastAsia="Arial" w:hAnsi="Arial" w:cs="Arial"/>
        </w:rPr>
      </w:pPr>
      <w:bookmarkStart w:id="1748" w:name="_heading=h.19c6y18" w:colFirst="0" w:colLast="0"/>
      <w:bookmarkEnd w:id="1748"/>
      <w:r>
        <w:rPr>
          <w:rFonts w:ascii="Arial" w:eastAsia="Arial" w:hAnsi="Arial" w:cs="Arial"/>
        </w:rPr>
        <w:t>Raji</w:t>
      </w:r>
      <w:sdt>
        <w:sdtPr>
          <w:tag w:val="goog_rdk_1489"/>
          <w:id w:val="-837220090"/>
        </w:sdtPr>
        <w:sdtContent>
          <w:ins w:id="1749" w:author="Marie-Christine Rufener" w:date="2024-07-09T19:10:00Z">
            <w:r>
              <w:rPr>
                <w:rFonts w:ascii="Arial" w:eastAsia="Arial" w:hAnsi="Arial" w:cs="Arial"/>
              </w:rPr>
              <w:t>,</w:t>
            </w:r>
          </w:ins>
        </w:sdtContent>
      </w:sdt>
      <w:r>
        <w:rPr>
          <w:rFonts w:ascii="Arial" w:eastAsia="Arial" w:hAnsi="Arial" w:cs="Arial"/>
        </w:rPr>
        <w:t xml:space="preserve"> D</w:t>
      </w:r>
      <w:sdt>
        <w:sdtPr>
          <w:tag w:val="goog_rdk_1490"/>
          <w:id w:val="1862477667"/>
        </w:sdtPr>
        <w:sdtContent>
          <w:ins w:id="1750" w:author="Marie-Christine Rufener" w:date="2024-07-09T19:10:00Z">
            <w:r>
              <w:rPr>
                <w:rFonts w:ascii="Arial" w:eastAsia="Arial" w:hAnsi="Arial" w:cs="Arial"/>
              </w:rPr>
              <w:t>.</w:t>
            </w:r>
          </w:ins>
        </w:sdtContent>
      </w:sdt>
      <w:r>
        <w:rPr>
          <w:rFonts w:ascii="Arial" w:eastAsia="Arial" w:hAnsi="Arial" w:cs="Arial"/>
        </w:rPr>
        <w:t xml:space="preserve">, </w:t>
      </w:r>
      <w:sdt>
        <w:sdtPr>
          <w:tag w:val="goog_rdk_1491"/>
          <w:id w:val="1186946784"/>
        </w:sdtPr>
        <w:sdtContent>
          <w:del w:id="1751" w:author="Marie-Christine Rufener" w:date="2024-07-09T19:10:00Z">
            <w:r>
              <w:rPr>
                <w:rFonts w:ascii="Arial" w:eastAsia="Arial" w:hAnsi="Arial" w:cs="Arial"/>
              </w:rPr>
              <w:delText>Denton</w:delText>
            </w:r>
          </w:del>
        </w:sdtContent>
      </w:sdt>
      <w:sdt>
        <w:sdtPr>
          <w:tag w:val="goog_rdk_1492"/>
          <w:id w:val="2145388249"/>
        </w:sdtPr>
        <w:sdtContent>
          <w:customXmlInsRangeStart w:id="1752" w:author="Marie-Christine Rufener" w:date="2024-07-09T19:10:00Z"/>
          <w:sdt>
            <w:sdtPr>
              <w:tag w:val="goog_rdk_1493"/>
              <w:id w:val="556977139"/>
            </w:sdtPr>
            <w:sdtContent>
              <w:customXmlInsRangeEnd w:id="1752"/>
              <w:ins w:id="1753" w:author="Marie-Christine Rufener" w:date="2024-07-09T19:10:00Z">
                <w:del w:id="1754" w:author="Marie-Christine Rufener" w:date="2024-07-09T19:10:00Z">
                  <w:r>
                    <w:rPr>
                      <w:rFonts w:ascii="Arial" w:eastAsia="Arial" w:hAnsi="Arial" w:cs="Arial"/>
                    </w:rPr>
                    <w:delText>,</w:delText>
                  </w:r>
                </w:del>
              </w:ins>
              <w:customXmlInsRangeStart w:id="1755" w:author="Marie-Christine Rufener" w:date="2024-07-09T19:10:00Z"/>
            </w:sdtContent>
          </w:sdt>
          <w:customXmlInsRangeEnd w:id="1755"/>
        </w:sdtContent>
      </w:sdt>
      <w:sdt>
        <w:sdtPr>
          <w:tag w:val="goog_rdk_1494"/>
          <w:id w:val="188499756"/>
        </w:sdtPr>
        <w:sdtContent>
          <w:del w:id="1756" w:author="Marie-Christine Rufener" w:date="2024-07-09T19:10:00Z">
            <w:r>
              <w:rPr>
                <w:rFonts w:ascii="Arial" w:eastAsia="Arial" w:hAnsi="Arial" w:cs="Arial"/>
              </w:rPr>
              <w:delText xml:space="preserve"> E</w:delText>
            </w:r>
          </w:del>
        </w:sdtContent>
      </w:sdt>
      <w:sdt>
        <w:sdtPr>
          <w:tag w:val="goog_rdk_1495"/>
          <w:id w:val="-1161003803"/>
        </w:sdtPr>
        <w:sdtContent>
          <w:customXmlInsRangeStart w:id="1757" w:author="Marie-Christine Rufener" w:date="2024-07-09T19:10:00Z"/>
          <w:sdt>
            <w:sdtPr>
              <w:tag w:val="goog_rdk_1496"/>
              <w:id w:val="-1502193735"/>
            </w:sdtPr>
            <w:sdtContent>
              <w:customXmlInsRangeEnd w:id="1757"/>
              <w:ins w:id="1758" w:author="Marie-Christine Rufener" w:date="2024-07-09T19:10:00Z">
                <w:del w:id="1759" w:author="Marie-Christine Rufener" w:date="2024-07-09T19:10:00Z">
                  <w:r>
                    <w:rPr>
                      <w:rFonts w:ascii="Arial" w:eastAsia="Arial" w:hAnsi="Arial" w:cs="Arial"/>
                    </w:rPr>
                    <w:delText>.</w:delText>
                  </w:r>
                </w:del>
              </w:ins>
              <w:customXmlInsRangeStart w:id="1760" w:author="Marie-Christine Rufener" w:date="2024-07-09T19:10:00Z"/>
            </w:sdtContent>
          </w:sdt>
          <w:customXmlInsRangeEnd w:id="1760"/>
        </w:sdtContent>
      </w:sdt>
      <w:sdt>
        <w:sdtPr>
          <w:tag w:val="goog_rdk_1497"/>
          <w:id w:val="-1253976895"/>
        </w:sdtPr>
        <w:sdtContent>
          <w:del w:id="1761" w:author="Marie-Christine Rufener" w:date="2024-07-09T19:10:00Z">
            <w:r>
              <w:rPr>
                <w:rFonts w:ascii="Arial" w:eastAsia="Arial" w:hAnsi="Arial" w:cs="Arial"/>
              </w:rPr>
              <w:delText xml:space="preserve">, </w:delText>
            </w:r>
          </w:del>
        </w:sdtContent>
      </w:sdt>
      <w:r>
        <w:rPr>
          <w:rFonts w:ascii="Arial" w:eastAsia="Arial" w:hAnsi="Arial" w:cs="Arial"/>
        </w:rPr>
        <w:t>Bender</w:t>
      </w:r>
      <w:sdt>
        <w:sdtPr>
          <w:tag w:val="goog_rdk_1498"/>
          <w:id w:val="1594202073"/>
        </w:sdtPr>
        <w:sdtContent>
          <w:ins w:id="1762" w:author="Marie-Christine Rufener" w:date="2024-07-09T19:10:00Z">
            <w:r>
              <w:rPr>
                <w:rFonts w:ascii="Arial" w:eastAsia="Arial" w:hAnsi="Arial" w:cs="Arial"/>
              </w:rPr>
              <w:t>,</w:t>
            </w:r>
          </w:ins>
        </w:sdtContent>
      </w:sdt>
      <w:r>
        <w:rPr>
          <w:rFonts w:ascii="Arial" w:eastAsia="Arial" w:hAnsi="Arial" w:cs="Arial"/>
        </w:rPr>
        <w:t xml:space="preserve"> E</w:t>
      </w:r>
      <w:sdt>
        <w:sdtPr>
          <w:tag w:val="goog_rdk_1499"/>
          <w:id w:val="-871991787"/>
        </w:sdtPr>
        <w:sdtContent>
          <w:ins w:id="1763" w:author="Marie-Christine Rufener" w:date="2024-07-09T19:10:00Z">
            <w:r>
              <w:rPr>
                <w:rFonts w:ascii="Arial" w:eastAsia="Arial" w:hAnsi="Arial" w:cs="Arial"/>
              </w:rPr>
              <w:t xml:space="preserve">. </w:t>
            </w:r>
          </w:ins>
        </w:sdtContent>
      </w:sdt>
      <w:r>
        <w:rPr>
          <w:rFonts w:ascii="Arial" w:eastAsia="Arial" w:hAnsi="Arial" w:cs="Arial"/>
        </w:rPr>
        <w:t>M</w:t>
      </w:r>
      <w:sdt>
        <w:sdtPr>
          <w:tag w:val="goog_rdk_1500"/>
          <w:id w:val="1668754823"/>
        </w:sdtPr>
        <w:sdtContent>
          <w:ins w:id="1764" w:author="Marie-Christine Rufener" w:date="2024-07-09T19:10:00Z">
            <w:r>
              <w:rPr>
                <w:rFonts w:ascii="Arial" w:eastAsia="Arial" w:hAnsi="Arial" w:cs="Arial"/>
              </w:rPr>
              <w:t>.</w:t>
            </w:r>
          </w:ins>
        </w:sdtContent>
      </w:sdt>
      <w:r>
        <w:rPr>
          <w:rFonts w:ascii="Arial" w:eastAsia="Arial" w:hAnsi="Arial" w:cs="Arial"/>
        </w:rPr>
        <w:t>,</w:t>
      </w:r>
      <w:sdt>
        <w:sdtPr>
          <w:tag w:val="goog_rdk_1501"/>
          <w:id w:val="-421956556"/>
        </w:sdtPr>
        <w:sdtContent>
          <w:ins w:id="1765" w:author="Marie-Christine Rufener" w:date="2024-07-09T19:10:00Z">
            <w:r>
              <w:rPr>
                <w:rFonts w:ascii="Arial" w:eastAsia="Arial" w:hAnsi="Arial" w:cs="Arial"/>
              </w:rPr>
              <w:t xml:space="preserve"> Paullada, A., Denton, E.</w:t>
            </w:r>
          </w:ins>
        </w:sdtContent>
      </w:sdt>
      <w:r>
        <w:rPr>
          <w:rFonts w:ascii="Arial" w:eastAsia="Arial" w:hAnsi="Arial" w:cs="Arial"/>
        </w:rPr>
        <w:t xml:space="preserve"> </w:t>
      </w:r>
      <w:sdt>
        <w:sdtPr>
          <w:tag w:val="goog_rdk_1502"/>
          <w:id w:val="1370575911"/>
        </w:sdtPr>
        <w:sdtContent>
          <w:ins w:id="1766" w:author="Marie-Christine Rufener" w:date="2024-07-09T19:11:00Z">
            <w:r>
              <w:rPr>
                <w:rFonts w:ascii="Arial" w:eastAsia="Arial" w:hAnsi="Arial" w:cs="Arial"/>
              </w:rPr>
              <w:t>&amp; Hanna, A.</w:t>
            </w:r>
          </w:ins>
        </w:sdtContent>
      </w:sdt>
      <w:sdt>
        <w:sdtPr>
          <w:tag w:val="goog_rdk_1503"/>
          <w:id w:val="-1366059420"/>
        </w:sdtPr>
        <w:sdtContent>
          <w:del w:id="1767" w:author="Marie-Christine Rufener" w:date="2024-07-09T19:11:00Z">
            <w:r>
              <w:rPr>
                <w:rFonts w:ascii="Arial" w:eastAsia="Arial" w:hAnsi="Arial" w:cs="Arial"/>
              </w:rPr>
              <w:delText>et al (2021)</w:delText>
            </w:r>
          </w:del>
        </w:sdtContent>
      </w:sdt>
      <w:r>
        <w:rPr>
          <w:rFonts w:ascii="Arial" w:eastAsia="Arial" w:hAnsi="Arial" w:cs="Arial"/>
        </w:rPr>
        <w:t xml:space="preserve"> AI and the everything in the whole wide world benchmark. </w:t>
      </w:r>
      <w:sdt>
        <w:sdtPr>
          <w:tag w:val="goog_rdk_1504"/>
          <w:id w:val="-2113885912"/>
        </w:sdtPr>
        <w:sdtContent>
          <w:customXmlInsRangeStart w:id="1768" w:author="Marie-Christine Rufener" w:date="2024-07-09T19:12:00Z"/>
          <w:sdt>
            <w:sdtPr>
              <w:tag w:val="goog_rdk_1505"/>
              <w:id w:val="-952637248"/>
            </w:sdtPr>
            <w:sdtContent>
              <w:customXmlInsRangeEnd w:id="1768"/>
              <w:ins w:id="1769" w:author="Marie-Christine Rufener" w:date="2024-07-09T19:12:00Z">
                <w:del w:id="1770" w:author="Marie-Christine Rufener" w:date="2024-07-09T19:12:00Z">
                  <w:r>
                    <w:rPr>
                      <w:rFonts w:ascii="Arial" w:eastAsia="Arial" w:hAnsi="Arial" w:cs="Arial"/>
                    </w:rPr>
                    <w:delText>in</w:delText>
                  </w:r>
                </w:del>
              </w:ins>
              <w:customXmlInsRangeStart w:id="1771" w:author="Marie-Christine Rufener" w:date="2024-07-09T19:12:00Z"/>
            </w:sdtContent>
          </w:sdt>
          <w:customXmlInsRangeEnd w:id="1771"/>
        </w:sdtContent>
      </w:sdt>
      <w:sdt>
        <w:sdtPr>
          <w:tag w:val="goog_rdk_1506"/>
          <w:id w:val="1866713613"/>
        </w:sdtPr>
        <w:sdtContent>
          <w:del w:id="1772" w:author="Marie-Christine Rufener" w:date="2024-07-09T19:12:00Z">
            <w:r>
              <w:rPr>
                <w:rFonts w:ascii="Arial" w:eastAsia="Arial" w:hAnsi="Arial" w:cs="Arial"/>
              </w:rPr>
              <w:delText>In: Vanschor</w:delText>
            </w:r>
          </w:del>
        </w:sdtContent>
      </w:sdt>
      <w:sdt>
        <w:sdtPr>
          <w:tag w:val="goog_rdk_1507"/>
          <w:id w:val="-1156148423"/>
        </w:sdtPr>
        <w:sdtContent>
          <w:del w:id="1773" w:author="Marie-Christine Rufener" w:date="2024-07-09T19:12:00Z">
            <w:r>
              <w:rPr>
                <w:rFonts w:ascii="Arial" w:eastAsia="Arial" w:hAnsi="Arial" w:cs="Arial"/>
              </w:rPr>
              <w:delText xml:space="preserve">en J, Yeung S (eds) </w:delText>
            </w:r>
          </w:del>
        </w:sdtContent>
      </w:sdt>
      <w:sdt>
        <w:sdtPr>
          <w:tag w:val="goog_rdk_1508"/>
          <w:id w:val="1644780691"/>
        </w:sdtPr>
        <w:sdtContent>
          <w:ins w:id="1774" w:author="Marie-Christine Rufener" w:date="2024-07-09T19:12:00Z">
            <w:r>
              <w:rPr>
                <w:rFonts w:ascii="Arial" w:eastAsia="Arial" w:hAnsi="Arial" w:cs="Arial"/>
              </w:rPr>
              <w:t xml:space="preserve">Preprint at </w:t>
            </w:r>
            <w:r>
              <w:fldChar w:fldCharType="begin"/>
            </w:r>
            <w:r>
              <w:instrText>HYPERLINK "https://arxiv.org/abs/2111.15366"</w:instrText>
            </w:r>
            <w:r>
              <w:fldChar w:fldCharType="separate"/>
            </w:r>
            <w:r>
              <w:rPr>
                <w:rFonts w:ascii="Arial" w:eastAsia="Arial" w:hAnsi="Arial" w:cs="Arial"/>
              </w:rPr>
              <w:t>https://arxiv.org/abs/2111.15366</w:t>
            </w:r>
            <w:r>
              <w:fldChar w:fldCharType="end"/>
            </w:r>
            <w:r>
              <w:rPr>
                <w:rFonts w:ascii="Arial" w:eastAsia="Arial" w:hAnsi="Arial" w:cs="Arial"/>
              </w:rPr>
              <w:t xml:space="preserve"> (2021).</w:t>
            </w:r>
          </w:ins>
        </w:sdtContent>
      </w:sdt>
      <w:sdt>
        <w:sdtPr>
          <w:tag w:val="goog_rdk_1509"/>
          <w:id w:val="-655845222"/>
        </w:sdtPr>
        <w:sdtContent>
          <w:del w:id="1775" w:author="Marie-Christine Rufener" w:date="2024-07-09T19:12:00Z">
            <w:r>
              <w:rPr>
                <w:rFonts w:ascii="Arial" w:eastAsia="Arial" w:hAnsi="Arial" w:cs="Arial"/>
              </w:rPr>
              <w:delText>Proceedings of the Neural Information Processing Systems Track on Datasets and Benchmarks</w:delText>
            </w:r>
          </w:del>
        </w:sdtContent>
      </w:sdt>
      <w:sdt>
        <w:sdtPr>
          <w:tag w:val="goog_rdk_1510"/>
          <w:id w:val="-1090077856"/>
        </w:sdtPr>
        <w:sdtContent>
          <w:customXmlInsRangeStart w:id="1776" w:author="Marie-Christine Rufener" w:date="2024-07-09T19:12:00Z"/>
          <w:sdt>
            <w:sdtPr>
              <w:tag w:val="goog_rdk_1511"/>
              <w:id w:val="-1435441172"/>
            </w:sdtPr>
            <w:sdtContent>
              <w:customXmlInsRangeEnd w:id="1776"/>
              <w:ins w:id="1777" w:author="Marie-Christine Rufener" w:date="2024-07-09T19:12:00Z">
                <w:del w:id="1778" w:author="Marie-Christine Rufener" w:date="2024-07-09T19:12:00Z">
                  <w:r>
                    <w:rPr>
                      <w:rFonts w:ascii="Arial" w:eastAsia="Arial" w:hAnsi="Arial" w:cs="Arial"/>
                    </w:rPr>
                    <w:delText xml:space="preserve"> </w:delText>
                  </w:r>
                </w:del>
              </w:ins>
              <w:customXmlInsRangeStart w:id="1779" w:author="Marie-Christine Rufener" w:date="2024-07-09T19:12:00Z"/>
            </w:sdtContent>
          </w:sdt>
          <w:customXmlInsRangeEnd w:id="1779"/>
        </w:sdtContent>
      </w:sdt>
      <w:sdt>
        <w:sdtPr>
          <w:tag w:val="goog_rdk_1512"/>
          <w:id w:val="-1399507933"/>
        </w:sdtPr>
        <w:sdtContent>
          <w:del w:id="1780" w:author="Marie-Christine Rufener" w:date="2024-07-09T19:12:00Z">
            <w:r>
              <w:rPr>
                <w:rFonts w:ascii="Arial" w:eastAsia="Arial" w:hAnsi="Arial" w:cs="Arial"/>
              </w:rPr>
              <w:delText xml:space="preserve">, vol </w:delText>
            </w:r>
          </w:del>
          <w:sdt>
            <w:sdtPr>
              <w:tag w:val="goog_rdk_1513"/>
              <w:id w:val="-1069260897"/>
            </w:sdtPr>
            <w:sdtContent>
              <w:del w:id="1781" w:author="Marie-Christine Rufener" w:date="2024-07-09T19:12:00Z">
                <w:r>
                  <w:rPr>
                    <w:rFonts w:ascii="Arial" w:eastAsia="Arial" w:hAnsi="Arial" w:cs="Arial"/>
                    <w:b/>
                    <w:rPrChange w:id="1782" w:author="Marie-Christine Rufener" w:date="2024-07-09T19:12:00Z">
                      <w:rPr>
                        <w:rFonts w:ascii="Arial" w:eastAsia="Arial" w:hAnsi="Arial" w:cs="Arial"/>
                      </w:rPr>
                    </w:rPrChange>
                  </w:rPr>
                  <w:delText>1</w:delText>
                </w:r>
              </w:del>
            </w:sdtContent>
          </w:sdt>
        </w:sdtContent>
      </w:sdt>
      <w:sdt>
        <w:sdtPr>
          <w:tag w:val="goog_rdk_1514"/>
          <w:id w:val="25377176"/>
        </w:sdtPr>
        <w:sdtContent>
          <w:customXmlInsRangeStart w:id="1783" w:author="Marie-Christine Rufener" w:date="2024-07-09T19:13:00Z"/>
          <w:sdt>
            <w:sdtPr>
              <w:tag w:val="goog_rdk_1515"/>
              <w:id w:val="1701434280"/>
            </w:sdtPr>
            <w:sdtContent>
              <w:customXmlInsRangeEnd w:id="1783"/>
              <w:customXmlInsRangeStart w:id="1784" w:author="Marie-Christine Rufener" w:date="2024-07-09T19:13:00Z"/>
            </w:sdtContent>
          </w:sdt>
          <w:customXmlInsRangeEnd w:id="1784"/>
          <w:sdt>
            <w:sdtPr>
              <w:tag w:val="goog_rdk_1516"/>
              <w:id w:val="935025179"/>
            </w:sdtPr>
            <w:sdtContent>
              <w:ins w:id="1785" w:author="Marie-Christine Rufener" w:date="2024-07-09T19:13:00Z">
                <w:del w:id="1786" w:author="Marie-Christine Rufener" w:date="2024-07-09T19:12:00Z">
                  <w:r>
                    <w:rPr>
                      <w:rFonts w:ascii="Arial" w:eastAsia="Arial" w:hAnsi="Arial" w:cs="Arial"/>
                      <w:b/>
                      <w:rPrChange w:id="1787" w:author="Marie-Christine Rufener" w:date="2024-07-09T19:12:00Z">
                        <w:rPr>
                          <w:rFonts w:ascii="Arial" w:eastAsia="Arial" w:hAnsi="Arial" w:cs="Arial"/>
                        </w:rPr>
                      </w:rPrChange>
                    </w:rPr>
                    <w:delText>,</w:delText>
                  </w:r>
                </w:del>
              </w:ins>
            </w:sdtContent>
          </w:sdt>
        </w:sdtContent>
      </w:sdt>
      <w:sdt>
        <w:sdtPr>
          <w:tag w:val="goog_rdk_1517"/>
          <w:id w:val="-763066506"/>
        </w:sdtPr>
        <w:sdtContent>
          <w:del w:id="1788" w:author="Marie-Christine Rufener" w:date="2024-07-09T19:12:00Z">
            <w:r>
              <w:rPr>
                <w:rFonts w:ascii="Arial" w:eastAsia="Arial" w:hAnsi="Arial" w:cs="Arial"/>
              </w:rPr>
              <w:delText xml:space="preserve">. Curran, URL </w:delText>
            </w:r>
            <w:r>
              <w:fldChar w:fldCharType="begin"/>
            </w:r>
            <w:r>
              <w:delInstrText>HYPERLINK "https://datasets-benchmarks-proceedings.neurips.cc/paper_files/paper/2021/file/084b6fbb10729ed4da8c3d3f5a3ae7c9-Paper-round2.pdf"</w:delInstrText>
            </w:r>
            <w:r>
              <w:fldChar w:fldCharType="separate"/>
            </w:r>
            <w:r>
              <w:rPr>
                <w:rFonts w:ascii="Arial" w:eastAsia="Arial" w:hAnsi="Arial" w:cs="Arial"/>
                <w:color w:val="0000FF"/>
              </w:rPr>
              <w:delText>https://datasets-benchmarks-proceedings.neurips.cc/paper files/paper/2021/</w:delText>
            </w:r>
            <w:r>
              <w:fldChar w:fldCharType="end"/>
            </w:r>
            <w:r>
              <w:rPr>
                <w:rFonts w:ascii="Arial" w:eastAsia="Arial" w:hAnsi="Arial" w:cs="Arial"/>
                <w:color w:val="0000FF"/>
              </w:rPr>
              <w:delText xml:space="preserve"> </w:delText>
            </w:r>
            <w:r>
              <w:fldChar w:fldCharType="begin"/>
            </w:r>
            <w:r>
              <w:delInstrText>HYPERLINK "https://datasets-benchmarks-proceedings.neurips.cc/paper_files/paper/2021/file/084b6fbb10729ed4da8c3d3f5a3ae7c9-Paper-round2.pdf"</w:delInstrText>
            </w:r>
            <w:r>
              <w:fldChar w:fldCharType="separate"/>
            </w:r>
            <w:r>
              <w:rPr>
                <w:rFonts w:ascii="Arial" w:eastAsia="Arial" w:hAnsi="Arial" w:cs="Arial"/>
                <w:color w:val="0000FF"/>
              </w:rPr>
              <w:delText>file/084b6fbb10729ed4da8c3d3f5a3ae7c9-Paper-round2.pdf</w:delText>
            </w:r>
            <w:r>
              <w:fldChar w:fldCharType="end"/>
            </w:r>
          </w:del>
        </w:sdtContent>
      </w:sdt>
      <w:sdt>
        <w:sdtPr>
          <w:tag w:val="goog_rdk_1518"/>
          <w:id w:val="1928839324"/>
        </w:sdtPr>
        <w:sdtContent>
          <w:customXmlInsRangeStart w:id="1789" w:author="Marie-Christine Rufener" w:date="2024-07-09T19:13:00Z"/>
          <w:sdt>
            <w:sdtPr>
              <w:tag w:val="goog_rdk_1519"/>
              <w:id w:val="412898602"/>
            </w:sdtPr>
            <w:sdtContent>
              <w:customXmlInsRangeEnd w:id="1789"/>
              <w:ins w:id="1790" w:author="Marie-Christine Rufener" w:date="2024-07-09T19:13:00Z">
                <w:del w:id="1791" w:author="Marie-Christine Rufener" w:date="2024-07-09T19:12:00Z">
                  <w:r>
                    <w:rPr>
                      <w:rFonts w:ascii="Arial" w:eastAsia="Arial" w:hAnsi="Arial" w:cs="Arial"/>
                      <w:color w:val="0000FF"/>
                    </w:rPr>
                    <w:delText xml:space="preserve"> (2021).</w:delText>
                  </w:r>
                </w:del>
              </w:ins>
              <w:customXmlInsRangeStart w:id="1792" w:author="Marie-Christine Rufener" w:date="2024-07-09T19:13:00Z"/>
            </w:sdtContent>
          </w:sdt>
          <w:customXmlInsRangeEnd w:id="1792"/>
        </w:sdtContent>
      </w:sdt>
      <w:r>
        <w:rPr>
          <w:noProof/>
        </w:rPr>
        <mc:AlternateContent>
          <mc:Choice Requires="wps">
            <w:drawing>
              <wp:anchor distT="0" distB="0" distL="0" distR="0" simplePos="0" relativeHeight="251669504" behindDoc="1" locked="0" layoutInCell="1" hidden="0" allowOverlap="1" wp14:anchorId="1DAD362D" wp14:editId="190426AE">
                <wp:simplePos x="0" y="0"/>
                <wp:positionH relativeFrom="column">
                  <wp:posOffset>4368800</wp:posOffset>
                </wp:positionH>
                <wp:positionV relativeFrom="paragraph">
                  <wp:posOffset>685800</wp:posOffset>
                </wp:positionV>
                <wp:extent cx="1270" cy="12700"/>
                <wp:effectExtent l="0" t="0" r="0" b="0"/>
                <wp:wrapNone/>
                <wp:docPr id="221" name="Freeform 221"/>
                <wp:cNvGraphicFramePr/>
                <a:graphic xmlns:a="http://schemas.openxmlformats.org/drawingml/2006/main">
                  <a:graphicData uri="http://schemas.microsoft.com/office/word/2010/wordprocessingShape">
                    <wps:wsp>
                      <wps:cNvSpPr/>
                      <wps:spPr>
                        <a:xfrm>
                          <a:off x="5326950" y="3779365"/>
                          <a:ext cx="38100" cy="1270"/>
                        </a:xfrm>
                        <a:custGeom>
                          <a:avLst/>
                          <a:gdLst/>
                          <a:ahLst/>
                          <a:cxnLst/>
                          <a:rect l="l" t="t" r="r" b="b"/>
                          <a:pathLst>
                            <a:path w="38100" h="120000" extrusionOk="0">
                              <a:moveTo>
                                <a:pt x="0" y="0"/>
                              </a:moveTo>
                              <a:lnTo>
                                <a:pt x="37960" y="0"/>
                              </a:lnTo>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column">
                  <wp:posOffset>4368800</wp:posOffset>
                </wp:positionH>
                <wp:positionV relativeFrom="paragraph">
                  <wp:posOffset>685800</wp:posOffset>
                </wp:positionV>
                <wp:extent cx="1270" cy="12700"/>
                <wp:effectExtent b="0" l="0" r="0" t="0"/>
                <wp:wrapNone/>
                <wp:docPr id="221" name="image6.png"/>
                <a:graphic>
                  <a:graphicData uri="http://schemas.openxmlformats.org/drawingml/2006/picture">
                    <pic:pic>
                      <pic:nvPicPr>
                        <pic:cNvPr id="0" name="image6.png"/>
                        <pic:cNvPicPr preferRelativeResize="0"/>
                      </pic:nvPicPr>
                      <pic:blipFill>
                        <a:blip r:embed="rId62"/>
                        <a:srcRect/>
                        <a:stretch>
                          <a:fillRect/>
                        </a:stretch>
                      </pic:blipFill>
                      <pic:spPr>
                        <a:xfrm>
                          <a:off x="0" y="0"/>
                          <a:ext cx="1270" cy="12700"/>
                        </a:xfrm>
                        <a:prstGeom prst="rect"/>
                        <a:ln/>
                      </pic:spPr>
                    </pic:pic>
                  </a:graphicData>
                </a:graphic>
              </wp:anchor>
            </w:drawing>
          </mc:Fallback>
        </mc:AlternateContent>
      </w:r>
    </w:p>
    <w:p w14:paraId="3FFBDD47" w14:textId="77777777" w:rsidR="00073438" w:rsidRDefault="00000000">
      <w:pPr>
        <w:widowControl w:val="0"/>
        <w:spacing w:before="280" w:after="280" w:line="240" w:lineRule="auto"/>
        <w:ind w:left="284" w:hanging="284"/>
        <w:rPr>
          <w:rFonts w:ascii="Arial" w:eastAsia="Arial" w:hAnsi="Arial" w:cs="Arial"/>
        </w:rPr>
      </w:pPr>
      <w:bookmarkStart w:id="1793" w:name="_heading=h.3tbugp1" w:colFirst="0" w:colLast="0"/>
      <w:bookmarkEnd w:id="1793"/>
      <w:r>
        <w:rPr>
          <w:rFonts w:ascii="Arial" w:eastAsia="Arial" w:hAnsi="Arial" w:cs="Arial"/>
        </w:rPr>
        <w:t>Ratnayake</w:t>
      </w:r>
      <w:sdt>
        <w:sdtPr>
          <w:tag w:val="goog_rdk_1520"/>
          <w:id w:val="2083245084"/>
        </w:sdtPr>
        <w:sdtContent>
          <w:ins w:id="1794" w:author="Marie-Christine Rufener" w:date="2024-07-09T19:15:00Z">
            <w:r>
              <w:rPr>
                <w:rFonts w:ascii="Arial" w:eastAsia="Arial" w:hAnsi="Arial" w:cs="Arial"/>
              </w:rPr>
              <w:t>,</w:t>
            </w:r>
          </w:ins>
        </w:sdtContent>
      </w:sdt>
      <w:r>
        <w:rPr>
          <w:rFonts w:ascii="Arial" w:eastAsia="Arial" w:hAnsi="Arial" w:cs="Arial"/>
        </w:rPr>
        <w:t xml:space="preserve"> R</w:t>
      </w:r>
      <w:sdt>
        <w:sdtPr>
          <w:tag w:val="goog_rdk_1521"/>
          <w:id w:val="-1480298529"/>
        </w:sdtPr>
        <w:sdtContent>
          <w:ins w:id="1795" w:author="Marie-Christine Rufener" w:date="2024-07-09T19:15:00Z">
            <w:r>
              <w:rPr>
                <w:rFonts w:ascii="Arial" w:eastAsia="Arial" w:hAnsi="Arial" w:cs="Arial"/>
              </w:rPr>
              <w:t>.</w:t>
            </w:r>
          </w:ins>
        </w:sdtContent>
      </w:sdt>
      <w:r>
        <w:rPr>
          <w:rFonts w:ascii="Arial" w:eastAsia="Arial" w:hAnsi="Arial" w:cs="Arial"/>
        </w:rPr>
        <w:t>, Abdelmagid</w:t>
      </w:r>
      <w:sdt>
        <w:sdtPr>
          <w:tag w:val="goog_rdk_1522"/>
          <w:id w:val="406963412"/>
        </w:sdtPr>
        <w:sdtContent>
          <w:ins w:id="1796" w:author="Marie-Christine Rufener" w:date="2024-07-09T19:15:00Z">
            <w:r>
              <w:rPr>
                <w:rFonts w:ascii="Arial" w:eastAsia="Arial" w:hAnsi="Arial" w:cs="Arial"/>
              </w:rPr>
              <w:t>,</w:t>
            </w:r>
          </w:ins>
        </w:sdtContent>
      </w:sdt>
      <w:r>
        <w:rPr>
          <w:rFonts w:ascii="Arial" w:eastAsia="Arial" w:hAnsi="Arial" w:cs="Arial"/>
        </w:rPr>
        <w:t xml:space="preserve"> N</w:t>
      </w:r>
      <w:sdt>
        <w:sdtPr>
          <w:tag w:val="goog_rdk_1523"/>
          <w:id w:val="1393619033"/>
        </w:sdtPr>
        <w:sdtContent>
          <w:ins w:id="1797" w:author="Marie-Christine Rufener" w:date="2024-07-09T19:15:00Z">
            <w:r>
              <w:rPr>
                <w:rFonts w:ascii="Arial" w:eastAsia="Arial" w:hAnsi="Arial" w:cs="Arial"/>
              </w:rPr>
              <w:t>.</w:t>
            </w:r>
          </w:ins>
        </w:sdtContent>
      </w:sdt>
      <w:sdt>
        <w:sdtPr>
          <w:tag w:val="goog_rdk_1524"/>
          <w:id w:val="39410358"/>
        </w:sdtPr>
        <w:sdtContent>
          <w:del w:id="1798" w:author="Marie-Christine Rufener" w:date="2024-07-09T19:15:00Z">
            <w:r>
              <w:rPr>
                <w:rFonts w:ascii="Arial" w:eastAsia="Arial" w:hAnsi="Arial" w:cs="Arial"/>
              </w:rPr>
              <w:delText>,</w:delText>
            </w:r>
          </w:del>
        </w:sdtContent>
      </w:sdt>
      <w:sdt>
        <w:sdtPr>
          <w:tag w:val="goog_rdk_1525"/>
          <w:id w:val="1547180590"/>
        </w:sdtPr>
        <w:sdtContent>
          <w:ins w:id="1799" w:author="Marie-Christine Rufener" w:date="2024-07-09T19:15:00Z">
            <w:r>
              <w:rPr>
                <w:rFonts w:ascii="Arial" w:eastAsia="Arial" w:hAnsi="Arial" w:cs="Arial"/>
              </w:rPr>
              <w:t xml:space="preserve"> &amp;</w:t>
            </w:r>
          </w:ins>
        </w:sdtContent>
      </w:sdt>
      <w:r>
        <w:rPr>
          <w:rFonts w:ascii="Arial" w:eastAsia="Arial" w:hAnsi="Arial" w:cs="Arial"/>
        </w:rPr>
        <w:t xml:space="preserve"> Dooley</w:t>
      </w:r>
      <w:sdt>
        <w:sdtPr>
          <w:tag w:val="goog_rdk_1526"/>
          <w:id w:val="-1702855371"/>
        </w:sdtPr>
        <w:sdtContent>
          <w:ins w:id="1800" w:author="Marie-Christine Rufener" w:date="2024-07-09T19:15:00Z">
            <w:r>
              <w:rPr>
                <w:rFonts w:ascii="Arial" w:eastAsia="Arial" w:hAnsi="Arial" w:cs="Arial"/>
              </w:rPr>
              <w:t>,</w:t>
            </w:r>
          </w:ins>
        </w:sdtContent>
      </w:sdt>
      <w:r>
        <w:rPr>
          <w:rFonts w:ascii="Arial" w:eastAsia="Arial" w:hAnsi="Arial" w:cs="Arial"/>
        </w:rPr>
        <w:t xml:space="preserve"> C</w:t>
      </w:r>
      <w:sdt>
        <w:sdtPr>
          <w:tag w:val="goog_rdk_1527"/>
          <w:id w:val="-923105671"/>
        </w:sdtPr>
        <w:sdtContent>
          <w:ins w:id="1801" w:author="Marie-Christine Rufener" w:date="2024-07-09T19:15:00Z">
            <w:r>
              <w:rPr>
                <w:rFonts w:ascii="Arial" w:eastAsia="Arial" w:hAnsi="Arial" w:cs="Arial"/>
              </w:rPr>
              <w:t>.</w:t>
            </w:r>
          </w:ins>
        </w:sdtContent>
      </w:sdt>
      <w:sdt>
        <w:sdtPr>
          <w:tag w:val="goog_rdk_1528"/>
          <w:id w:val="709311572"/>
        </w:sdtPr>
        <w:sdtContent>
          <w:del w:id="1802" w:author="Marie-Christine Rufener" w:date="2024-07-09T19:15:00Z">
            <w:r>
              <w:rPr>
                <w:rFonts w:ascii="Arial" w:eastAsia="Arial" w:hAnsi="Arial" w:cs="Arial"/>
              </w:rPr>
              <w:delText xml:space="preserve"> (2022)</w:delText>
            </w:r>
          </w:del>
        </w:sdtContent>
      </w:sdt>
      <w:r>
        <w:rPr>
          <w:rFonts w:ascii="Arial" w:eastAsia="Arial" w:hAnsi="Arial" w:cs="Arial"/>
        </w:rPr>
        <w:t xml:space="preserve"> What we do know (and could know) about estimating population sizes of internally displaced people. </w:t>
      </w:r>
      <w:sdt>
        <w:sdtPr>
          <w:tag w:val="goog_rdk_1529"/>
          <w:id w:val="-1034414560"/>
        </w:sdtPr>
        <w:sdtContent>
          <w:r>
            <w:rPr>
              <w:rFonts w:ascii="Arial" w:eastAsia="Arial" w:hAnsi="Arial" w:cs="Arial"/>
              <w:i/>
              <w:rPrChange w:id="1803" w:author="Marie-Christine Rufener" w:date="2024-07-09T19:16:00Z">
                <w:rPr>
                  <w:rFonts w:ascii="Arial" w:eastAsia="Arial" w:hAnsi="Arial" w:cs="Arial"/>
                </w:rPr>
              </w:rPrChange>
            </w:rPr>
            <w:t>J</w:t>
          </w:r>
        </w:sdtContent>
      </w:sdt>
      <w:sdt>
        <w:sdtPr>
          <w:tag w:val="goog_rdk_1530"/>
          <w:id w:val="1014884628"/>
        </w:sdtPr>
        <w:sdtContent>
          <w:sdt>
            <w:sdtPr>
              <w:tag w:val="goog_rdk_1531"/>
              <w:id w:val="614339582"/>
            </w:sdtPr>
            <w:sdtContent>
              <w:ins w:id="1804" w:author="Marie-Christine Rufener" w:date="2024-07-09T19:16:00Z">
                <w:r>
                  <w:rPr>
                    <w:rFonts w:ascii="Arial" w:eastAsia="Arial" w:hAnsi="Arial" w:cs="Arial"/>
                    <w:i/>
                    <w:rPrChange w:id="1805" w:author="Marie-Christine Rufener" w:date="2024-07-09T19:16:00Z">
                      <w:rPr>
                        <w:rFonts w:ascii="Arial" w:eastAsia="Arial" w:hAnsi="Arial" w:cs="Arial"/>
                      </w:rPr>
                    </w:rPrChange>
                  </w:rPr>
                  <w:t>.</w:t>
                </w:r>
              </w:ins>
            </w:sdtContent>
          </w:sdt>
        </w:sdtContent>
      </w:sdt>
      <w:sdt>
        <w:sdtPr>
          <w:tag w:val="goog_rdk_1532"/>
          <w:id w:val="-1152361700"/>
        </w:sdtPr>
        <w:sdtContent>
          <w:sdt>
            <w:sdtPr>
              <w:tag w:val="goog_rdk_1533"/>
              <w:id w:val="423851730"/>
            </w:sdtPr>
            <w:sdtContent>
              <w:del w:id="1806" w:author="Marie-Christine Rufener" w:date="2024-07-09T19:16:00Z">
                <w:r>
                  <w:rPr>
                    <w:rFonts w:ascii="Arial" w:eastAsia="Arial" w:hAnsi="Arial" w:cs="Arial"/>
                    <w:i/>
                    <w:rPrChange w:id="1807" w:author="Marie-Christine Rufener" w:date="2024-07-09T19:16:00Z">
                      <w:rPr>
                        <w:rFonts w:ascii="Arial" w:eastAsia="Arial" w:hAnsi="Arial" w:cs="Arial"/>
                      </w:rPr>
                    </w:rPrChange>
                  </w:rPr>
                  <w:delText>ournal of</w:delText>
                </w:r>
              </w:del>
            </w:sdtContent>
          </w:sdt>
        </w:sdtContent>
      </w:sdt>
      <w:sdt>
        <w:sdtPr>
          <w:tag w:val="goog_rdk_1534"/>
          <w:id w:val="-1484383244"/>
        </w:sdtPr>
        <w:sdtContent>
          <w:r>
            <w:rPr>
              <w:rFonts w:ascii="Arial" w:eastAsia="Arial" w:hAnsi="Arial" w:cs="Arial"/>
              <w:i/>
              <w:rPrChange w:id="1808" w:author="Marie-Christine Rufener" w:date="2024-07-09T19:16:00Z">
                <w:rPr>
                  <w:rFonts w:ascii="Arial" w:eastAsia="Arial" w:hAnsi="Arial" w:cs="Arial"/>
                </w:rPr>
              </w:rPrChange>
            </w:rPr>
            <w:t xml:space="preserve"> Mig</w:t>
          </w:r>
        </w:sdtContent>
      </w:sdt>
      <w:sdt>
        <w:sdtPr>
          <w:tag w:val="goog_rdk_1535"/>
          <w:id w:val="369882220"/>
        </w:sdtPr>
        <w:sdtContent>
          <w:sdt>
            <w:sdtPr>
              <w:tag w:val="goog_rdk_1536"/>
              <w:id w:val="-1290966880"/>
            </w:sdtPr>
            <w:sdtContent>
              <w:ins w:id="1809" w:author="Marie-Christine Rufener" w:date="2024-07-09T19:16:00Z">
                <w:r>
                  <w:rPr>
                    <w:rFonts w:ascii="Arial" w:eastAsia="Arial" w:hAnsi="Arial" w:cs="Arial"/>
                    <w:i/>
                    <w:rPrChange w:id="1810" w:author="Marie-Christine Rufener" w:date="2024-07-09T19:16:00Z">
                      <w:rPr>
                        <w:rFonts w:ascii="Arial" w:eastAsia="Arial" w:hAnsi="Arial" w:cs="Arial"/>
                      </w:rPr>
                    </w:rPrChange>
                  </w:rPr>
                  <w:t>,</w:t>
                </w:r>
              </w:ins>
            </w:sdtContent>
          </w:sdt>
        </w:sdtContent>
      </w:sdt>
      <w:sdt>
        <w:sdtPr>
          <w:tag w:val="goog_rdk_1537"/>
          <w:id w:val="1182017046"/>
        </w:sdtPr>
        <w:sdtContent>
          <w:sdt>
            <w:sdtPr>
              <w:tag w:val="goog_rdk_1538"/>
              <w:id w:val="973403845"/>
            </w:sdtPr>
            <w:sdtContent>
              <w:del w:id="1811" w:author="Marie-Christine Rufener" w:date="2024-07-09T19:16:00Z">
                <w:r>
                  <w:rPr>
                    <w:rFonts w:ascii="Arial" w:eastAsia="Arial" w:hAnsi="Arial" w:cs="Arial"/>
                    <w:i/>
                    <w:rPrChange w:id="1812" w:author="Marie-Christine Rufener" w:date="2024-07-09T19:16:00Z">
                      <w:rPr>
                        <w:rFonts w:ascii="Arial" w:eastAsia="Arial" w:hAnsi="Arial" w:cs="Arial"/>
                      </w:rPr>
                    </w:rPrChange>
                  </w:rPr>
                  <w:delText>ration and</w:delText>
                </w:r>
              </w:del>
            </w:sdtContent>
          </w:sdt>
        </w:sdtContent>
      </w:sdt>
      <w:sdt>
        <w:sdtPr>
          <w:tag w:val="goog_rdk_1539"/>
          <w:id w:val="1991598313"/>
        </w:sdtPr>
        <w:sdtContent>
          <w:r>
            <w:rPr>
              <w:rFonts w:ascii="Arial" w:eastAsia="Arial" w:hAnsi="Arial" w:cs="Arial"/>
              <w:i/>
              <w:rPrChange w:id="1813" w:author="Marie-Christine Rufener" w:date="2024-07-09T19:16:00Z">
                <w:rPr>
                  <w:rFonts w:ascii="Arial" w:eastAsia="Arial" w:hAnsi="Arial" w:cs="Arial"/>
                </w:rPr>
              </w:rPrChange>
            </w:rPr>
            <w:t xml:space="preserve"> Heal</w:t>
          </w:r>
        </w:sdtContent>
      </w:sdt>
      <w:sdt>
        <w:sdtPr>
          <w:tag w:val="goog_rdk_1540"/>
          <w:id w:val="1524130668"/>
        </w:sdtPr>
        <w:sdtContent>
          <w:sdt>
            <w:sdtPr>
              <w:tag w:val="goog_rdk_1541"/>
              <w:id w:val="646401621"/>
            </w:sdtPr>
            <w:sdtContent>
              <w:ins w:id="1814" w:author="Marie-Christine Rufener" w:date="2024-07-09T19:16:00Z">
                <w:r>
                  <w:rPr>
                    <w:rFonts w:ascii="Arial" w:eastAsia="Arial" w:hAnsi="Arial" w:cs="Arial"/>
                    <w:i/>
                    <w:rPrChange w:id="1815" w:author="Marie-Christine Rufener" w:date="2024-07-09T19:16:00Z">
                      <w:rPr>
                        <w:rFonts w:ascii="Arial" w:eastAsia="Arial" w:hAnsi="Arial" w:cs="Arial"/>
                      </w:rPr>
                    </w:rPrChange>
                  </w:rPr>
                  <w:t>.</w:t>
                </w:r>
              </w:ins>
            </w:sdtContent>
          </w:sdt>
        </w:sdtContent>
      </w:sdt>
      <w:sdt>
        <w:sdtPr>
          <w:tag w:val="goog_rdk_1542"/>
          <w:id w:val="-1023861237"/>
        </w:sdtPr>
        <w:sdtContent>
          <w:sdt>
            <w:sdtPr>
              <w:tag w:val="goog_rdk_1543"/>
              <w:id w:val="-1972895949"/>
            </w:sdtPr>
            <w:sdtContent>
              <w:del w:id="1816" w:author="Marie-Christine Rufener" w:date="2024-07-09T19:16:00Z">
                <w:r>
                  <w:rPr>
                    <w:rFonts w:ascii="Arial" w:eastAsia="Arial" w:hAnsi="Arial" w:cs="Arial"/>
                    <w:i/>
                    <w:rPrChange w:id="1817" w:author="Marie-Christine Rufener" w:date="2024-07-09T19:16:00Z">
                      <w:rPr>
                        <w:rFonts w:ascii="Arial" w:eastAsia="Arial" w:hAnsi="Arial" w:cs="Arial"/>
                      </w:rPr>
                    </w:rPrChange>
                  </w:rPr>
                  <w:delText>t</w:delText>
                </w:r>
              </w:del>
            </w:sdtContent>
          </w:sdt>
          <w:del w:id="1818" w:author="Marie-Christine Rufener" w:date="2024-07-09T19:16:00Z">
            <w:r>
              <w:rPr>
                <w:rFonts w:ascii="Arial" w:eastAsia="Arial" w:hAnsi="Arial" w:cs="Arial"/>
              </w:rPr>
              <w:delText>h</w:delText>
            </w:r>
          </w:del>
        </w:sdtContent>
      </w:sdt>
      <w:r>
        <w:rPr>
          <w:rFonts w:ascii="Arial" w:eastAsia="Arial" w:hAnsi="Arial" w:cs="Arial"/>
        </w:rPr>
        <w:t xml:space="preserve"> </w:t>
      </w:r>
      <w:sdt>
        <w:sdtPr>
          <w:tag w:val="goog_rdk_1544"/>
          <w:id w:val="-858190397"/>
        </w:sdtPr>
        <w:sdtContent>
          <w:r>
            <w:rPr>
              <w:rFonts w:ascii="Arial" w:eastAsia="Arial" w:hAnsi="Arial" w:cs="Arial"/>
              <w:b/>
              <w:rPrChange w:id="1819" w:author="Marie-Christine Rufener" w:date="2024-07-09T19:16:00Z">
                <w:rPr>
                  <w:rFonts w:ascii="Arial" w:eastAsia="Arial" w:hAnsi="Arial" w:cs="Arial"/>
                </w:rPr>
              </w:rPrChange>
            </w:rPr>
            <w:t>6</w:t>
          </w:r>
        </w:sdtContent>
      </w:sdt>
      <w:sdt>
        <w:sdtPr>
          <w:tag w:val="goog_rdk_1545"/>
          <w:id w:val="-946069318"/>
        </w:sdtPr>
        <w:sdtContent>
          <w:sdt>
            <w:sdtPr>
              <w:tag w:val="goog_rdk_1546"/>
              <w:id w:val="1036787244"/>
            </w:sdtPr>
            <w:sdtContent>
              <w:ins w:id="1820" w:author="Marie-Christine Rufener" w:date="2024-07-09T19:16:00Z">
                <w:r>
                  <w:rPr>
                    <w:rFonts w:ascii="Arial" w:eastAsia="Arial" w:hAnsi="Arial" w:cs="Arial"/>
                    <w:b/>
                    <w:rPrChange w:id="1821" w:author="Marie-Christine Rufener" w:date="2024-07-09T19:16:00Z">
                      <w:rPr>
                        <w:rFonts w:ascii="Arial" w:eastAsia="Arial" w:hAnsi="Arial" w:cs="Arial"/>
                      </w:rPr>
                    </w:rPrChange>
                  </w:rPr>
                  <w:t>,</w:t>
                </w:r>
              </w:ins>
            </w:sdtContent>
          </w:sdt>
        </w:sdtContent>
      </w:sdt>
      <w:sdt>
        <w:sdtPr>
          <w:tag w:val="goog_rdk_1547"/>
          <w:id w:val="-848794648"/>
        </w:sdtPr>
        <w:sdtContent>
          <w:del w:id="1822" w:author="Marie-Christine Rufener" w:date="2024-07-09T19:16:00Z">
            <w:r>
              <w:rPr>
                <w:rFonts w:ascii="Arial" w:eastAsia="Arial" w:hAnsi="Arial" w:cs="Arial"/>
              </w:rPr>
              <w:delText>:</w:delText>
            </w:r>
          </w:del>
        </w:sdtContent>
      </w:sdt>
      <w:sdt>
        <w:sdtPr>
          <w:tag w:val="goog_rdk_1548"/>
          <w:id w:val="-279495993"/>
        </w:sdtPr>
        <w:sdtContent>
          <w:ins w:id="1823" w:author="Marie-Christine Rufener" w:date="2024-07-09T19:16:00Z">
            <w:r>
              <w:rPr>
                <w:rFonts w:ascii="Arial" w:eastAsia="Arial" w:hAnsi="Arial" w:cs="Arial"/>
              </w:rPr>
              <w:t xml:space="preserve"> </w:t>
            </w:r>
          </w:ins>
        </w:sdtContent>
      </w:sdt>
      <w:r>
        <w:rPr>
          <w:rFonts w:ascii="Arial" w:eastAsia="Arial" w:hAnsi="Arial" w:cs="Arial"/>
        </w:rPr>
        <w:t>100120</w:t>
      </w:r>
      <w:sdt>
        <w:sdtPr>
          <w:tag w:val="goog_rdk_1549"/>
          <w:id w:val="670216882"/>
        </w:sdtPr>
        <w:sdtContent>
          <w:del w:id="1824" w:author="Marie-Christine Rufener" w:date="2024-07-09T19:16:00Z">
            <w:r>
              <w:rPr>
                <w:rFonts w:ascii="Arial" w:eastAsia="Arial" w:hAnsi="Arial" w:cs="Arial"/>
              </w:rPr>
              <w:delText>.</w:delText>
            </w:r>
          </w:del>
        </w:sdtContent>
      </w:sdt>
      <w:sdt>
        <w:sdtPr>
          <w:tag w:val="goog_rdk_1550"/>
          <w:id w:val="-1581211254"/>
        </w:sdtPr>
        <w:sdtContent>
          <w:customXmlInsRangeStart w:id="1825" w:author="Marie-Christine Rufener" w:date="2024-07-09T19:16:00Z"/>
          <w:sdt>
            <w:sdtPr>
              <w:tag w:val="goog_rdk_1551"/>
              <w:id w:val="-1204551004"/>
            </w:sdtPr>
            <w:sdtContent>
              <w:customXmlInsRangeEnd w:id="1825"/>
              <w:ins w:id="1826" w:author="Marie-Christine Rufener" w:date="2024-07-09T19:16:00Z">
                <w:del w:id="1827" w:author="Marie-Christine Rufener" w:date="2024-07-09T19:16:00Z">
                  <w:r>
                    <w:rPr>
                      <w:rFonts w:ascii="Arial" w:eastAsia="Arial" w:hAnsi="Arial" w:cs="Arial"/>
                    </w:rPr>
                    <w:delText xml:space="preserve"> </w:delText>
                  </w:r>
                </w:del>
              </w:ins>
              <w:customXmlInsRangeStart w:id="1828" w:author="Marie-Christine Rufener" w:date="2024-07-09T19:16:00Z"/>
            </w:sdtContent>
          </w:sdt>
          <w:customXmlInsRangeEnd w:id="1828"/>
        </w:sdtContent>
      </w:sdt>
      <w:sdt>
        <w:sdtPr>
          <w:tag w:val="goog_rdk_1552"/>
          <w:id w:val="2070996025"/>
        </w:sdtPr>
        <w:sdtContent>
          <w:del w:id="1829" w:author="Marie-Christine Rufener" w:date="2024-07-09T19:16:00Z">
            <w:r>
              <w:rPr>
                <w:rFonts w:ascii="Arial" w:eastAsia="Arial" w:hAnsi="Arial" w:cs="Arial"/>
              </w:rPr>
              <w:delText xml:space="preserve"> </w:delText>
            </w:r>
          </w:del>
        </w:sdtContent>
      </w:sdt>
      <w:sdt>
        <w:sdtPr>
          <w:tag w:val="goog_rdk_1553"/>
          <w:id w:val="-1122609171"/>
        </w:sdtPr>
        <w:sdtContent>
          <w:del w:id="1830" w:author="Marie-Christine Rufener" w:date="2024-07-09T19:16:00Z">
            <w:r>
              <w:rPr>
                <w:rFonts w:ascii="Arial" w:eastAsia="Arial" w:hAnsi="Arial" w:cs="Arial"/>
                <w:color w:val="0000FF"/>
              </w:rPr>
              <w:delText>https://doi.org/https://doi.org/10.1016/j.jmh.2022.100120</w:delText>
            </w:r>
          </w:del>
        </w:sdtContent>
      </w:sdt>
      <w:sdt>
        <w:sdtPr>
          <w:tag w:val="goog_rdk_1554"/>
          <w:id w:val="-2079818139"/>
        </w:sdtPr>
        <w:sdtContent>
          <w:ins w:id="1831" w:author="Marie-Christine Rufener" w:date="2024-07-09T19:16:00Z">
            <w:r>
              <w:fldChar w:fldCharType="begin"/>
            </w:r>
            <w:r>
              <w:instrText>HYPERLINK "https://doi.org/https://doi.org/10.1016/j.jmh.2022.100120"</w:instrText>
            </w:r>
            <w:r>
              <w:fldChar w:fldCharType="separate"/>
            </w:r>
            <w:r>
              <w:rPr>
                <w:rFonts w:ascii="Arial" w:eastAsia="Arial" w:hAnsi="Arial" w:cs="Arial"/>
                <w:color w:val="1155CC"/>
                <w:u w:val="single"/>
              </w:rPr>
              <w:t>https://doi.org/https://doi.org/10.1016/j.jmh.2022.100120</w:t>
            </w:r>
            <w:r>
              <w:fldChar w:fldCharType="end"/>
            </w:r>
          </w:ins>
        </w:sdtContent>
      </w:sdt>
      <w:sdt>
        <w:sdtPr>
          <w:tag w:val="goog_rdk_1555"/>
          <w:id w:val="1170298211"/>
        </w:sdtPr>
        <w:sdtContent>
          <w:ins w:id="1832" w:author="Marie-Christine Rufener" w:date="2024-07-09T19:16:00Z">
            <w:r>
              <w:rPr>
                <w:rFonts w:ascii="Arial" w:eastAsia="Arial" w:hAnsi="Arial" w:cs="Arial"/>
                <w:color w:val="0000FF"/>
              </w:rPr>
              <w:t xml:space="preserve"> (2022).</w:t>
            </w:r>
          </w:ins>
        </w:sdtContent>
      </w:sdt>
    </w:p>
    <w:p w14:paraId="3C64CB94" w14:textId="77777777" w:rsidR="00073438" w:rsidRDefault="00000000">
      <w:pPr>
        <w:widowControl w:val="0"/>
        <w:spacing w:before="280" w:after="280" w:line="240" w:lineRule="auto"/>
        <w:ind w:left="284" w:hanging="284"/>
        <w:rPr>
          <w:rFonts w:ascii="Arial" w:eastAsia="Arial" w:hAnsi="Arial" w:cs="Arial"/>
        </w:rPr>
      </w:pPr>
      <w:bookmarkStart w:id="1833" w:name="_heading=h.28h4qwu" w:colFirst="0" w:colLast="0"/>
      <w:bookmarkEnd w:id="1833"/>
      <w:r>
        <w:rPr>
          <w:rFonts w:ascii="Arial" w:eastAsia="Arial" w:hAnsi="Arial" w:cs="Arial"/>
        </w:rPr>
        <w:t>Redmon</w:t>
      </w:r>
      <w:sdt>
        <w:sdtPr>
          <w:tag w:val="goog_rdk_1556"/>
          <w:id w:val="-85381131"/>
        </w:sdtPr>
        <w:sdtContent>
          <w:ins w:id="1834" w:author="Marie-Christine Rufener" w:date="2024-07-09T19:17:00Z">
            <w:r>
              <w:rPr>
                <w:rFonts w:ascii="Arial" w:eastAsia="Arial" w:hAnsi="Arial" w:cs="Arial"/>
              </w:rPr>
              <w:t>,</w:t>
            </w:r>
          </w:ins>
        </w:sdtContent>
      </w:sdt>
      <w:r>
        <w:rPr>
          <w:rFonts w:ascii="Arial" w:eastAsia="Arial" w:hAnsi="Arial" w:cs="Arial"/>
        </w:rPr>
        <w:t xml:space="preserve"> J</w:t>
      </w:r>
      <w:sdt>
        <w:sdtPr>
          <w:tag w:val="goog_rdk_1557"/>
          <w:id w:val="512969267"/>
        </w:sdtPr>
        <w:sdtContent>
          <w:ins w:id="1835" w:author="Marie-Christine Rufener" w:date="2024-07-09T19:17:00Z">
            <w:r>
              <w:rPr>
                <w:rFonts w:ascii="Arial" w:eastAsia="Arial" w:hAnsi="Arial" w:cs="Arial"/>
              </w:rPr>
              <w:t>.</w:t>
            </w:r>
          </w:ins>
        </w:sdtContent>
      </w:sdt>
      <w:r>
        <w:rPr>
          <w:rFonts w:ascii="Arial" w:eastAsia="Arial" w:hAnsi="Arial" w:cs="Arial"/>
        </w:rPr>
        <w:t>, Divvala</w:t>
      </w:r>
      <w:sdt>
        <w:sdtPr>
          <w:tag w:val="goog_rdk_1558"/>
          <w:id w:val="-344333441"/>
        </w:sdtPr>
        <w:sdtContent>
          <w:ins w:id="1836" w:author="Marie-Christine Rufener" w:date="2024-07-09T19:17:00Z">
            <w:r>
              <w:rPr>
                <w:rFonts w:ascii="Arial" w:eastAsia="Arial" w:hAnsi="Arial" w:cs="Arial"/>
              </w:rPr>
              <w:t>,</w:t>
            </w:r>
          </w:ins>
        </w:sdtContent>
      </w:sdt>
      <w:r>
        <w:rPr>
          <w:rFonts w:ascii="Arial" w:eastAsia="Arial" w:hAnsi="Arial" w:cs="Arial"/>
        </w:rPr>
        <w:t xml:space="preserve"> S</w:t>
      </w:r>
      <w:sdt>
        <w:sdtPr>
          <w:tag w:val="goog_rdk_1559"/>
          <w:id w:val="-552532640"/>
        </w:sdtPr>
        <w:sdtContent>
          <w:ins w:id="1837" w:author="Marie-Christine Rufener" w:date="2024-07-09T19:17:00Z">
            <w:r>
              <w:rPr>
                <w:rFonts w:ascii="Arial" w:eastAsia="Arial" w:hAnsi="Arial" w:cs="Arial"/>
              </w:rPr>
              <w:t>.</w:t>
            </w:r>
          </w:ins>
        </w:sdtContent>
      </w:sdt>
      <w:r>
        <w:rPr>
          <w:rFonts w:ascii="Arial" w:eastAsia="Arial" w:hAnsi="Arial" w:cs="Arial"/>
        </w:rPr>
        <w:t>, Girshick</w:t>
      </w:r>
      <w:sdt>
        <w:sdtPr>
          <w:tag w:val="goog_rdk_1560"/>
          <w:id w:val="-1947685663"/>
        </w:sdtPr>
        <w:sdtContent>
          <w:ins w:id="1838" w:author="Marie-Christine Rufener" w:date="2024-07-09T19:17:00Z">
            <w:r>
              <w:rPr>
                <w:rFonts w:ascii="Arial" w:eastAsia="Arial" w:hAnsi="Arial" w:cs="Arial"/>
              </w:rPr>
              <w:t>,</w:t>
            </w:r>
          </w:ins>
        </w:sdtContent>
      </w:sdt>
      <w:r>
        <w:rPr>
          <w:rFonts w:ascii="Arial" w:eastAsia="Arial" w:hAnsi="Arial" w:cs="Arial"/>
        </w:rPr>
        <w:t xml:space="preserve"> R</w:t>
      </w:r>
      <w:sdt>
        <w:sdtPr>
          <w:tag w:val="goog_rdk_1561"/>
          <w:id w:val="-1609582379"/>
        </w:sdtPr>
        <w:sdtContent>
          <w:ins w:id="1839" w:author="Marie-Christine Rufener" w:date="2024-07-09T19:17:00Z">
            <w:r>
              <w:rPr>
                <w:rFonts w:ascii="Arial" w:eastAsia="Arial" w:hAnsi="Arial" w:cs="Arial"/>
              </w:rPr>
              <w:t>.</w:t>
            </w:r>
          </w:ins>
        </w:sdtContent>
      </w:sdt>
      <w:sdt>
        <w:sdtPr>
          <w:tag w:val="goog_rdk_1562"/>
          <w:id w:val="581415166"/>
        </w:sdtPr>
        <w:sdtContent>
          <w:del w:id="1840" w:author="Marie-Christine Rufener" w:date="2024-07-09T19:17:00Z">
            <w:r>
              <w:rPr>
                <w:rFonts w:ascii="Arial" w:eastAsia="Arial" w:hAnsi="Arial" w:cs="Arial"/>
              </w:rPr>
              <w:delText>,</w:delText>
            </w:r>
          </w:del>
        </w:sdtContent>
      </w:sdt>
      <w:sdt>
        <w:sdtPr>
          <w:tag w:val="goog_rdk_1563"/>
          <w:id w:val="1430474906"/>
        </w:sdtPr>
        <w:sdtContent>
          <w:ins w:id="1841" w:author="Marie-Christine Rufener" w:date="2024-07-09T19:17:00Z">
            <w:r>
              <w:rPr>
                <w:rFonts w:ascii="Arial" w:eastAsia="Arial" w:hAnsi="Arial" w:cs="Arial"/>
              </w:rPr>
              <w:t xml:space="preserve"> &amp; Farhadi, A.</w:t>
            </w:r>
          </w:ins>
        </w:sdtContent>
      </w:sdt>
      <w:sdt>
        <w:sdtPr>
          <w:tag w:val="goog_rdk_1564"/>
          <w:id w:val="2095668065"/>
        </w:sdtPr>
        <w:sdtContent>
          <w:del w:id="1842" w:author="Marie-Christine Rufener" w:date="2024-07-09T19:17:00Z">
            <w:r>
              <w:rPr>
                <w:rFonts w:ascii="Arial" w:eastAsia="Arial" w:hAnsi="Arial" w:cs="Arial"/>
              </w:rPr>
              <w:delText xml:space="preserve"> et al (2016)</w:delText>
            </w:r>
          </w:del>
        </w:sdtContent>
      </w:sdt>
      <w:r>
        <w:rPr>
          <w:rFonts w:ascii="Arial" w:eastAsia="Arial" w:hAnsi="Arial" w:cs="Arial"/>
        </w:rPr>
        <w:t xml:space="preserve"> You only look once: Unified, real-time object detection.</w:t>
      </w:r>
      <w:sdt>
        <w:sdtPr>
          <w:tag w:val="goog_rdk_1565"/>
          <w:id w:val="-595403558"/>
        </w:sdtPr>
        <w:sdtContent>
          <w:ins w:id="1843" w:author="Marie-Christine Rufener" w:date="2024-07-09T19:18:00Z">
            <w:r>
              <w:rPr>
                <w:rFonts w:ascii="Arial" w:eastAsia="Arial" w:hAnsi="Arial" w:cs="Arial"/>
              </w:rPr>
              <w:t xml:space="preserve"> Preprint at </w:t>
            </w:r>
            <w:r>
              <w:fldChar w:fldCharType="begin"/>
            </w:r>
            <w:r>
              <w:instrText>HYPERLINK "https://arxiv.org/abs/1506.02640"</w:instrText>
            </w:r>
            <w:r>
              <w:fldChar w:fldCharType="separate"/>
            </w:r>
            <w:r>
              <w:rPr>
                <w:rFonts w:ascii="Arial" w:eastAsia="Arial" w:hAnsi="Arial" w:cs="Arial"/>
              </w:rPr>
              <w:t>https://arxiv.org/abs/1506.02640</w:t>
            </w:r>
            <w:r>
              <w:fldChar w:fldCharType="end"/>
            </w:r>
            <w:r>
              <w:rPr>
                <w:rFonts w:ascii="Arial" w:eastAsia="Arial" w:hAnsi="Arial" w:cs="Arial"/>
              </w:rPr>
              <w:t xml:space="preserve"> (2016)</w:t>
            </w:r>
          </w:ins>
        </w:sdtContent>
      </w:sdt>
      <w:sdt>
        <w:sdtPr>
          <w:tag w:val="goog_rdk_1566"/>
          <w:id w:val="71396413"/>
        </w:sdtPr>
        <w:sdtContent>
          <w:del w:id="1844" w:author="Marie-Christine Rufener" w:date="2024-07-09T19:18:00Z">
            <w:r>
              <w:rPr>
                <w:rFonts w:ascii="Arial" w:eastAsia="Arial" w:hAnsi="Arial" w:cs="Arial"/>
              </w:rPr>
              <w:delText xml:space="preserve"> In: Proceedings of the IEEE/CVF conference on computer vision and pattern recognition (CVPR), pp 779–788</w:delText>
            </w:r>
          </w:del>
        </w:sdtContent>
      </w:sdt>
    </w:p>
    <w:sdt>
      <w:sdtPr>
        <w:tag w:val="goog_rdk_1578"/>
        <w:id w:val="127214473"/>
      </w:sdtPr>
      <w:sdtContent>
        <w:p w14:paraId="01E2BDFE" w14:textId="77777777" w:rsidR="00073438" w:rsidRDefault="00000000">
          <w:pPr>
            <w:widowControl w:val="0"/>
            <w:spacing w:before="280" w:after="280" w:line="240" w:lineRule="auto"/>
            <w:ind w:left="284" w:hanging="284"/>
            <w:rPr>
              <w:ins w:id="1845" w:author="Marie-Christine Rufener" w:date="2024-07-07T16:28:00Z"/>
              <w:rFonts w:ascii="Arial" w:eastAsia="Arial" w:hAnsi="Arial" w:cs="Arial"/>
              <w:color w:val="0000FF"/>
            </w:rPr>
          </w:pPr>
          <w:r>
            <w:rPr>
              <w:rFonts w:ascii="Arial" w:eastAsia="Arial" w:hAnsi="Arial" w:cs="Arial"/>
            </w:rPr>
            <w:t>Rowe</w:t>
          </w:r>
          <w:sdt>
            <w:sdtPr>
              <w:tag w:val="goog_rdk_1567"/>
              <w:id w:val="-1455635006"/>
            </w:sdtPr>
            <w:sdtContent>
              <w:ins w:id="1846" w:author="Marie-Christine Rufener" w:date="2024-07-09T19:18:00Z">
                <w:r>
                  <w:rPr>
                    <w:rFonts w:ascii="Arial" w:eastAsia="Arial" w:hAnsi="Arial" w:cs="Arial"/>
                  </w:rPr>
                  <w:t>,</w:t>
                </w:r>
              </w:ins>
            </w:sdtContent>
          </w:sdt>
          <w:r>
            <w:rPr>
              <w:rFonts w:ascii="Arial" w:eastAsia="Arial" w:hAnsi="Arial" w:cs="Arial"/>
            </w:rPr>
            <w:t xml:space="preserve"> F</w:t>
          </w:r>
          <w:sdt>
            <w:sdtPr>
              <w:tag w:val="goog_rdk_1568"/>
              <w:id w:val="-15311612"/>
            </w:sdtPr>
            <w:sdtContent>
              <w:ins w:id="1847" w:author="Marie-Christine Rufener" w:date="2024-07-09T19:18:00Z">
                <w:r>
                  <w:rPr>
                    <w:rFonts w:ascii="Arial" w:eastAsia="Arial" w:hAnsi="Arial" w:cs="Arial"/>
                  </w:rPr>
                  <w:t>.</w:t>
                </w:r>
              </w:ins>
            </w:sdtContent>
          </w:sdt>
          <w:r>
            <w:rPr>
              <w:rFonts w:ascii="Arial" w:eastAsia="Arial" w:hAnsi="Arial" w:cs="Arial"/>
            </w:rPr>
            <w:t>, Neville</w:t>
          </w:r>
          <w:sdt>
            <w:sdtPr>
              <w:tag w:val="goog_rdk_1569"/>
              <w:id w:val="-961570514"/>
            </w:sdtPr>
            <w:sdtContent>
              <w:ins w:id="1848" w:author="Marie-Christine Rufener" w:date="2024-07-09T19:18:00Z">
                <w:r>
                  <w:rPr>
                    <w:rFonts w:ascii="Arial" w:eastAsia="Arial" w:hAnsi="Arial" w:cs="Arial"/>
                  </w:rPr>
                  <w:t>,</w:t>
                </w:r>
              </w:ins>
            </w:sdtContent>
          </w:sdt>
          <w:r>
            <w:rPr>
              <w:rFonts w:ascii="Arial" w:eastAsia="Arial" w:hAnsi="Arial" w:cs="Arial"/>
            </w:rPr>
            <w:t xml:space="preserve"> R</w:t>
          </w:r>
          <w:sdt>
            <w:sdtPr>
              <w:tag w:val="goog_rdk_1570"/>
              <w:id w:val="-528108965"/>
            </w:sdtPr>
            <w:sdtContent>
              <w:ins w:id="1849" w:author="Marie-Christine Rufener" w:date="2024-07-09T19:18:00Z">
                <w:r>
                  <w:rPr>
                    <w:rFonts w:ascii="Arial" w:eastAsia="Arial" w:hAnsi="Arial" w:cs="Arial"/>
                  </w:rPr>
                  <w:t>.</w:t>
                </w:r>
              </w:ins>
            </w:sdtContent>
          </w:sdt>
          <w:sdt>
            <w:sdtPr>
              <w:tag w:val="goog_rdk_1571"/>
              <w:id w:val="-1307233737"/>
            </w:sdtPr>
            <w:sdtContent>
              <w:del w:id="1850" w:author="Marie-Christine Rufener" w:date="2024-07-09T19:18:00Z">
                <w:r>
                  <w:rPr>
                    <w:rFonts w:ascii="Arial" w:eastAsia="Arial" w:hAnsi="Arial" w:cs="Arial"/>
                  </w:rPr>
                  <w:delText>,</w:delText>
                </w:r>
              </w:del>
            </w:sdtContent>
          </w:sdt>
          <w:sdt>
            <w:sdtPr>
              <w:tag w:val="goog_rdk_1572"/>
              <w:id w:val="-1276868375"/>
            </w:sdtPr>
            <w:sdtContent>
              <w:ins w:id="1851" w:author="Marie-Christine Rufener" w:date="2024-07-09T19:18:00Z">
                <w:r>
                  <w:rPr>
                    <w:rFonts w:ascii="Arial" w:eastAsia="Arial" w:hAnsi="Arial" w:cs="Arial"/>
                  </w:rPr>
                  <w:t xml:space="preserve"> &amp;</w:t>
                </w:r>
              </w:ins>
            </w:sdtContent>
          </w:sdt>
          <w:r>
            <w:rPr>
              <w:rFonts w:ascii="Arial" w:eastAsia="Arial" w:hAnsi="Arial" w:cs="Arial"/>
            </w:rPr>
            <w:t xml:space="preserve"> González-Leonardo</w:t>
          </w:r>
          <w:sdt>
            <w:sdtPr>
              <w:tag w:val="goog_rdk_1573"/>
              <w:id w:val="-1350787685"/>
            </w:sdtPr>
            <w:sdtContent>
              <w:ins w:id="1852" w:author="Marie-Christine Rufener" w:date="2024-07-09T19:19:00Z">
                <w:r>
                  <w:rPr>
                    <w:rFonts w:ascii="Arial" w:eastAsia="Arial" w:hAnsi="Arial" w:cs="Arial"/>
                  </w:rPr>
                  <w:t>,</w:t>
                </w:r>
              </w:ins>
            </w:sdtContent>
          </w:sdt>
          <w:r>
            <w:rPr>
              <w:rFonts w:ascii="Arial" w:eastAsia="Arial" w:hAnsi="Arial" w:cs="Arial"/>
            </w:rPr>
            <w:t xml:space="preserve"> M</w:t>
          </w:r>
          <w:sdt>
            <w:sdtPr>
              <w:tag w:val="goog_rdk_1574"/>
              <w:id w:val="-1823570019"/>
            </w:sdtPr>
            <w:sdtContent>
              <w:ins w:id="1853" w:author="Marie-Christine Rufener" w:date="2024-07-09T19:19:00Z">
                <w:r>
                  <w:rPr>
                    <w:rFonts w:ascii="Arial" w:eastAsia="Arial" w:hAnsi="Arial" w:cs="Arial"/>
                  </w:rPr>
                  <w:t>.</w:t>
                </w:r>
              </w:ins>
            </w:sdtContent>
          </w:sdt>
          <w:sdt>
            <w:sdtPr>
              <w:tag w:val="goog_rdk_1575"/>
              <w:id w:val="18739693"/>
            </w:sdtPr>
            <w:sdtContent>
              <w:del w:id="1854" w:author="Marie-Christine Rufener" w:date="2024-07-09T19:19:00Z">
                <w:r>
                  <w:rPr>
                    <w:rFonts w:ascii="Arial" w:eastAsia="Arial" w:hAnsi="Arial" w:cs="Arial"/>
                  </w:rPr>
                  <w:delText xml:space="preserve"> (2022)</w:delText>
                </w:r>
              </w:del>
            </w:sdtContent>
          </w:sdt>
          <w:r>
            <w:rPr>
              <w:rFonts w:ascii="Arial" w:eastAsia="Arial" w:hAnsi="Arial" w:cs="Arial"/>
            </w:rPr>
            <w:t xml:space="preserve"> Sensing population displacement from Ukraine using facebook data: Potential impacts and settlement areas. </w:t>
          </w:r>
          <w:sdt>
            <w:sdtPr>
              <w:tag w:val="goog_rdk_1576"/>
              <w:id w:val="-2086832421"/>
            </w:sdtPr>
            <w:sdtContent>
              <w:ins w:id="1855" w:author="Marie-Christine Rufener" w:date="2024-07-09T19:20:00Z">
                <w:r>
                  <w:rPr>
                    <w:rFonts w:ascii="Arial" w:eastAsia="Arial" w:hAnsi="Arial" w:cs="Arial"/>
                  </w:rPr>
                  <w:t xml:space="preserve">Preprint at </w:t>
                </w:r>
              </w:ins>
            </w:sdtContent>
          </w:sdt>
          <w:hyperlink r:id="rId63">
            <w:r>
              <w:rPr>
                <w:rFonts w:ascii="Arial" w:eastAsia="Arial" w:hAnsi="Arial" w:cs="Arial"/>
                <w:color w:val="0000FF"/>
              </w:rPr>
              <w:t>https://doi.org/10.31219/osf.io/7n6wm</w:t>
            </w:r>
          </w:hyperlink>
          <w:sdt>
            <w:sdtPr>
              <w:tag w:val="goog_rdk_1577"/>
              <w:id w:val="207919961"/>
            </w:sdtPr>
            <w:sdtContent>
              <w:ins w:id="1856" w:author="Marie-Christine Rufener" w:date="2024-07-07T16:28:00Z">
                <w:r>
                  <w:fldChar w:fldCharType="begin"/>
                </w:r>
                <w:r>
                  <w:instrText>HYPERLINK "https://doi.org/10.31219/osf.io/7n6wm"</w:instrText>
                </w:r>
                <w:r>
                  <w:fldChar w:fldCharType="separate"/>
                </w:r>
                <w:r>
                  <w:rPr>
                    <w:rFonts w:ascii="Arial" w:eastAsia="Arial" w:hAnsi="Arial" w:cs="Arial"/>
                    <w:color w:val="0000FF"/>
                  </w:rPr>
                  <w:t xml:space="preserve"> (2022).</w:t>
                </w:r>
                <w:r>
                  <w:fldChar w:fldCharType="end"/>
                </w:r>
              </w:ins>
            </w:sdtContent>
          </w:sdt>
        </w:p>
      </w:sdtContent>
    </w:sdt>
    <w:bookmarkStart w:id="1857" w:name="_heading=h.nmf14n" w:colFirst="0" w:colLast="0" w:displacedByCustomXml="next"/>
    <w:bookmarkEnd w:id="1857" w:displacedByCustomXml="next"/>
    <w:sdt>
      <w:sdtPr>
        <w:tag w:val="goog_rdk_1580"/>
        <w:id w:val="2110002187"/>
      </w:sdtPr>
      <w:sdtContent>
        <w:p w14:paraId="729F68DA" w14:textId="77777777" w:rsidR="00073438" w:rsidRDefault="00000000">
          <w:pPr>
            <w:widowControl w:val="0"/>
            <w:spacing w:before="280" w:after="280" w:line="240" w:lineRule="auto"/>
            <w:ind w:left="284" w:hanging="284"/>
            <w:rPr>
              <w:rFonts w:ascii="Arial" w:eastAsia="Arial" w:hAnsi="Arial" w:cs="Arial"/>
            </w:rPr>
          </w:pPr>
          <w:sdt>
            <w:sdtPr>
              <w:tag w:val="goog_rdk_1579"/>
              <w:id w:val="-1926795495"/>
            </w:sdtPr>
            <w:sdtContent>
              <w:ins w:id="1858" w:author="Marie-Christine Rufener" w:date="2024-07-07T16:28:00Z">
                <w:r>
                  <w:rPr>
                    <w:rFonts w:ascii="Arial" w:eastAsia="Arial" w:hAnsi="Arial" w:cs="Arial"/>
                    <w:color w:val="0000FF"/>
                  </w:rPr>
                  <w:t xml:space="preserve">Satellogic. Satellogic Blog Network </w:t>
                </w:r>
                <w:r>
                  <w:fldChar w:fldCharType="begin"/>
                </w:r>
                <w:r>
                  <w:instrText>HYPERLINK "https://satellogic.com/2023/01/24/now-you-see-transparent-pricing-for-eo-market-growth/"</w:instrText>
                </w:r>
                <w:r>
                  <w:fldChar w:fldCharType="separate"/>
                </w:r>
                <w:r>
                  <w:rPr>
                    <w:rFonts w:ascii="Arial" w:eastAsia="Arial" w:hAnsi="Arial" w:cs="Arial"/>
                    <w:color w:val="0000FF"/>
                  </w:rPr>
                  <w:t>https://satellogic.com/2023/01/24/now-you-see-transparent-pricing-for-eo-market-growth/</w:t>
                </w:r>
                <w:r>
                  <w:fldChar w:fldCharType="end"/>
                </w:r>
                <w:r>
                  <w:rPr>
                    <w:rFonts w:ascii="Arial" w:eastAsia="Arial" w:hAnsi="Arial" w:cs="Arial"/>
                    <w:color w:val="0000FF"/>
                  </w:rPr>
                  <w:t xml:space="preserve">  (accessed in 2024)</w:t>
                </w:r>
              </w:ins>
            </w:sdtContent>
          </w:sdt>
        </w:p>
      </w:sdtContent>
    </w:sdt>
    <w:sdt>
      <w:sdtPr>
        <w:tag w:val="goog_rdk_1589"/>
        <w:id w:val="-771558315"/>
      </w:sdtPr>
      <w:sdtContent>
        <w:p w14:paraId="68865A26" w14:textId="77777777" w:rsidR="00073438" w:rsidRDefault="00000000">
          <w:pPr>
            <w:widowControl w:val="0"/>
            <w:spacing w:before="280" w:after="280" w:line="240" w:lineRule="auto"/>
            <w:ind w:left="284" w:hanging="284"/>
            <w:rPr>
              <w:ins w:id="1859" w:author="Marie-Christine Rufener" w:date="2024-07-09T12:13:00Z"/>
              <w:rFonts w:ascii="Arial" w:eastAsia="Arial" w:hAnsi="Arial" w:cs="Arial"/>
            </w:rPr>
          </w:pPr>
          <w:r>
            <w:rPr>
              <w:rFonts w:ascii="Arial" w:eastAsia="Arial" w:hAnsi="Arial" w:cs="Arial"/>
            </w:rPr>
            <w:t>Shankar</w:t>
          </w:r>
          <w:sdt>
            <w:sdtPr>
              <w:tag w:val="goog_rdk_1581"/>
              <w:id w:val="1194886194"/>
            </w:sdtPr>
            <w:sdtContent>
              <w:ins w:id="1860" w:author="Marie-Christine Rufener" w:date="2024-07-09T19:21:00Z">
                <w:r>
                  <w:rPr>
                    <w:rFonts w:ascii="Arial" w:eastAsia="Arial" w:hAnsi="Arial" w:cs="Arial"/>
                  </w:rPr>
                  <w:t>,</w:t>
                </w:r>
              </w:ins>
            </w:sdtContent>
          </w:sdt>
          <w:r>
            <w:rPr>
              <w:rFonts w:ascii="Arial" w:eastAsia="Arial" w:hAnsi="Arial" w:cs="Arial"/>
            </w:rPr>
            <w:t xml:space="preserve"> S</w:t>
          </w:r>
          <w:sdt>
            <w:sdtPr>
              <w:tag w:val="goog_rdk_1582"/>
              <w:id w:val="-989795959"/>
            </w:sdtPr>
            <w:sdtContent>
              <w:ins w:id="1861" w:author="Marie-Christine Rufener" w:date="2024-07-09T19:21:00Z">
                <w:r>
                  <w:rPr>
                    <w:rFonts w:ascii="Arial" w:eastAsia="Arial" w:hAnsi="Arial" w:cs="Arial"/>
                  </w:rPr>
                  <w:t>.</w:t>
                </w:r>
              </w:ins>
            </w:sdtContent>
          </w:sdt>
          <w:sdt>
            <w:sdtPr>
              <w:tag w:val="goog_rdk_1583"/>
              <w:id w:val="-1667702250"/>
            </w:sdtPr>
            <w:sdtContent>
              <w:del w:id="1862" w:author="Marie-Christine Rufener" w:date="2024-07-09T19:21:00Z">
                <w:r>
                  <w:rPr>
                    <w:rFonts w:ascii="Arial" w:eastAsia="Arial" w:hAnsi="Arial" w:cs="Arial"/>
                  </w:rPr>
                  <w:delText>, Halpern Y, Breck E,</w:delText>
                </w:r>
              </w:del>
            </w:sdtContent>
          </w:sdt>
          <w:r>
            <w:rPr>
              <w:rFonts w:ascii="Arial" w:eastAsia="Arial" w:hAnsi="Arial" w:cs="Arial"/>
            </w:rPr>
            <w:t xml:space="preserve"> et al</w:t>
          </w:r>
          <w:sdt>
            <w:sdtPr>
              <w:tag w:val="goog_rdk_1584"/>
              <w:id w:val="-782337763"/>
            </w:sdtPr>
            <w:sdtContent>
              <w:ins w:id="1863" w:author="Marie-Christine Rufener" w:date="2024-07-09T19:21:00Z">
                <w:r>
                  <w:rPr>
                    <w:rFonts w:ascii="Arial" w:eastAsia="Arial" w:hAnsi="Arial" w:cs="Arial"/>
                  </w:rPr>
                  <w:t>.</w:t>
                </w:r>
              </w:ins>
            </w:sdtContent>
          </w:sdt>
          <w:sdt>
            <w:sdtPr>
              <w:tag w:val="goog_rdk_1585"/>
              <w:id w:val="-1778634299"/>
            </w:sdtPr>
            <w:sdtContent>
              <w:del w:id="1864" w:author="Marie-Christine Rufener" w:date="2024-07-09T19:21:00Z">
                <w:r>
                  <w:rPr>
                    <w:rFonts w:ascii="Arial" w:eastAsia="Arial" w:hAnsi="Arial" w:cs="Arial"/>
                  </w:rPr>
                  <w:delText xml:space="preserve"> (2017)</w:delText>
                </w:r>
              </w:del>
            </w:sdtContent>
          </w:sdt>
          <w:r>
            <w:rPr>
              <w:rFonts w:ascii="Arial" w:eastAsia="Arial" w:hAnsi="Arial" w:cs="Arial"/>
            </w:rPr>
            <w:t xml:space="preserve"> No classification without representation: Assessing geodiversity issues in open data sets for the developing world.</w:t>
          </w:r>
          <w:sdt>
            <w:sdtPr>
              <w:tag w:val="goog_rdk_1586"/>
              <w:id w:val="-1400052636"/>
            </w:sdtPr>
            <w:sdtContent>
              <w:ins w:id="1865" w:author="Marie-Christine Rufener" w:date="2024-07-09T19:22:00Z">
                <w:r>
                  <w:rPr>
                    <w:rFonts w:ascii="Arial" w:eastAsia="Arial" w:hAnsi="Arial" w:cs="Arial"/>
                  </w:rPr>
                  <w:t xml:space="preserve"> Preprint at </w:t>
                </w:r>
                <w:r>
                  <w:fldChar w:fldCharType="begin"/>
                </w:r>
                <w:r>
                  <w:instrText>HYPERLINK "https://arxiv.org/abs/1711.08536"</w:instrText>
                </w:r>
                <w:r>
                  <w:fldChar w:fldCharType="separate"/>
                </w:r>
                <w:r>
                  <w:rPr>
                    <w:rFonts w:ascii="Arial" w:eastAsia="Arial" w:hAnsi="Arial" w:cs="Arial"/>
                  </w:rPr>
                  <w:t>https://arxiv.org/abs/1711.08536</w:t>
                </w:r>
                <w:r>
                  <w:fldChar w:fldCharType="end"/>
                </w:r>
                <w:r>
                  <w:rPr>
                    <w:rFonts w:ascii="Arial" w:eastAsia="Arial" w:hAnsi="Arial" w:cs="Arial"/>
                  </w:rPr>
                  <w:t xml:space="preserve"> (2017).</w:t>
                </w:r>
              </w:ins>
            </w:sdtContent>
          </w:sdt>
          <w:sdt>
            <w:sdtPr>
              <w:tag w:val="goog_rdk_1587"/>
              <w:id w:val="1211462041"/>
            </w:sdtPr>
            <w:sdtContent>
              <w:del w:id="1866" w:author="Marie-Christine Rufener" w:date="2024-07-09T19:22:00Z">
                <w:r>
                  <w:rPr>
                    <w:rFonts w:ascii="Arial" w:eastAsia="Arial" w:hAnsi="Arial" w:cs="Arial"/>
                  </w:rPr>
                  <w:delText xml:space="preserve"> In: NeurIPS 2017 </w:delText>
                </w:r>
                <w:r>
                  <w:rPr>
                    <w:rFonts w:ascii="Arial" w:eastAsia="Arial" w:hAnsi="Arial" w:cs="Arial"/>
                  </w:rPr>
                  <w:lastRenderedPageBreak/>
                  <w:delText>Workshop on Machine Learning for the Developing World</w:delText>
                </w:r>
              </w:del>
            </w:sdtContent>
          </w:sdt>
          <w:sdt>
            <w:sdtPr>
              <w:tag w:val="goog_rdk_1588"/>
              <w:id w:val="1717702627"/>
            </w:sdtPr>
            <w:sdtContent/>
          </w:sdt>
        </w:p>
      </w:sdtContent>
    </w:sdt>
    <w:bookmarkStart w:id="1867" w:name="_heading=h.37m2jsg" w:colFirst="0" w:colLast="0" w:displacedByCustomXml="next"/>
    <w:bookmarkEnd w:id="1867" w:displacedByCustomXml="next"/>
    <w:sdt>
      <w:sdtPr>
        <w:tag w:val="goog_rdk_1591"/>
        <w:id w:val="-741409811"/>
      </w:sdtPr>
      <w:sdtContent>
        <w:p w14:paraId="053D443E" w14:textId="77777777" w:rsidR="00073438" w:rsidRDefault="00000000">
          <w:pPr>
            <w:widowControl w:val="0"/>
            <w:spacing w:before="280" w:after="280" w:line="240" w:lineRule="auto"/>
            <w:ind w:left="284" w:hanging="284"/>
            <w:rPr>
              <w:rFonts w:ascii="Arial" w:eastAsia="Arial" w:hAnsi="Arial" w:cs="Arial"/>
            </w:rPr>
          </w:pPr>
          <w:sdt>
            <w:sdtPr>
              <w:tag w:val="goog_rdk_1590"/>
              <w:id w:val="-868614909"/>
            </w:sdtPr>
            <w:sdtContent>
              <w:ins w:id="1868" w:author="Marie-Christine Rufener" w:date="2024-07-09T12:13:00Z">
                <w:r>
                  <w:rPr>
                    <w:rFonts w:ascii="Arial" w:eastAsia="Arial" w:hAnsi="Arial" w:cs="Arial"/>
                  </w:rPr>
                  <w:t xml:space="preserve">Shibuya, Y., Jones, N. &amp; Sekimoto, Y. Assessing internal displacement patterns in Ukraine during the beginning of the Russian invasion in 2022. Sci. Rep. 14, 11123; </w:t>
                </w:r>
                <w:r>
                  <w:fldChar w:fldCharType="begin"/>
                </w:r>
                <w:r>
                  <w:instrText>HYPERLINK "https://doi.org/10.1038/s41598-024-59814-w"</w:instrText>
                </w:r>
                <w:r>
                  <w:fldChar w:fldCharType="separate"/>
                </w:r>
                <w:r>
                  <w:rPr>
                    <w:rFonts w:ascii="Arial" w:eastAsia="Arial" w:hAnsi="Arial" w:cs="Arial"/>
                  </w:rPr>
                  <w:t>https://doi.org/10.1038/s41598-024-59814-w</w:t>
                </w:r>
                <w:r>
                  <w:fldChar w:fldCharType="end"/>
                </w:r>
                <w:r>
                  <w:rPr>
                    <w:rFonts w:ascii="Arial" w:eastAsia="Arial" w:hAnsi="Arial" w:cs="Arial"/>
                  </w:rPr>
                  <w:t xml:space="preserve"> (2024)</w:t>
                </w:r>
              </w:ins>
            </w:sdtContent>
          </w:sdt>
        </w:p>
      </w:sdtContent>
    </w:sdt>
    <w:p w14:paraId="1A6FA93C" w14:textId="77777777" w:rsidR="00073438" w:rsidRDefault="00000000">
      <w:pPr>
        <w:widowControl w:val="0"/>
        <w:spacing w:before="280" w:after="280" w:line="240" w:lineRule="auto"/>
        <w:ind w:left="284" w:hanging="284"/>
        <w:rPr>
          <w:rFonts w:ascii="Arial" w:eastAsia="Arial" w:hAnsi="Arial" w:cs="Arial"/>
        </w:rPr>
      </w:pPr>
      <w:bookmarkStart w:id="1869" w:name="_heading=h.1mrcu09" w:colFirst="0" w:colLast="0"/>
      <w:bookmarkEnd w:id="1869"/>
      <w:r>
        <w:rPr>
          <w:rFonts w:ascii="Arial" w:eastAsia="Arial" w:hAnsi="Arial" w:cs="Arial"/>
        </w:rPr>
        <w:t>Stevens</w:t>
      </w:r>
      <w:sdt>
        <w:sdtPr>
          <w:tag w:val="goog_rdk_1592"/>
          <w:id w:val="617189395"/>
        </w:sdtPr>
        <w:sdtContent>
          <w:ins w:id="1870" w:author="Marie-Christine Rufener" w:date="2024-07-09T19:23:00Z">
            <w:r>
              <w:rPr>
                <w:rFonts w:ascii="Arial" w:eastAsia="Arial" w:hAnsi="Arial" w:cs="Arial"/>
              </w:rPr>
              <w:t>,</w:t>
            </w:r>
          </w:ins>
        </w:sdtContent>
      </w:sdt>
      <w:r>
        <w:rPr>
          <w:rFonts w:ascii="Arial" w:eastAsia="Arial" w:hAnsi="Arial" w:cs="Arial"/>
        </w:rPr>
        <w:t xml:space="preserve"> F</w:t>
      </w:r>
      <w:sdt>
        <w:sdtPr>
          <w:tag w:val="goog_rdk_1593"/>
          <w:id w:val="-1806154510"/>
        </w:sdtPr>
        <w:sdtContent>
          <w:ins w:id="1871" w:author="Marie-Christine Rufener" w:date="2024-07-09T19:23:00Z">
            <w:r>
              <w:rPr>
                <w:rFonts w:ascii="Arial" w:eastAsia="Arial" w:hAnsi="Arial" w:cs="Arial"/>
              </w:rPr>
              <w:t xml:space="preserve">. </w:t>
            </w:r>
          </w:ins>
        </w:sdtContent>
      </w:sdt>
      <w:r>
        <w:rPr>
          <w:rFonts w:ascii="Arial" w:eastAsia="Arial" w:hAnsi="Arial" w:cs="Arial"/>
        </w:rPr>
        <w:t>R</w:t>
      </w:r>
      <w:sdt>
        <w:sdtPr>
          <w:tag w:val="goog_rdk_1594"/>
          <w:id w:val="965468302"/>
        </w:sdtPr>
        <w:sdtContent>
          <w:ins w:id="1872" w:author="Marie-Christine Rufener" w:date="2024-07-09T19:23:00Z">
            <w:r>
              <w:rPr>
                <w:rFonts w:ascii="Arial" w:eastAsia="Arial" w:hAnsi="Arial" w:cs="Arial"/>
              </w:rPr>
              <w:t>.</w:t>
            </w:r>
          </w:ins>
        </w:sdtContent>
      </w:sdt>
      <w:r>
        <w:rPr>
          <w:rFonts w:ascii="Arial" w:eastAsia="Arial" w:hAnsi="Arial" w:cs="Arial"/>
        </w:rPr>
        <w:t>, Gaughan</w:t>
      </w:r>
      <w:sdt>
        <w:sdtPr>
          <w:tag w:val="goog_rdk_1595"/>
          <w:id w:val="441585569"/>
        </w:sdtPr>
        <w:sdtContent>
          <w:ins w:id="1873" w:author="Marie-Christine Rufener" w:date="2024-07-09T19:23:00Z">
            <w:r>
              <w:rPr>
                <w:rFonts w:ascii="Arial" w:eastAsia="Arial" w:hAnsi="Arial" w:cs="Arial"/>
              </w:rPr>
              <w:t>,</w:t>
            </w:r>
          </w:ins>
        </w:sdtContent>
      </w:sdt>
      <w:r>
        <w:rPr>
          <w:rFonts w:ascii="Arial" w:eastAsia="Arial" w:hAnsi="Arial" w:cs="Arial"/>
        </w:rPr>
        <w:t xml:space="preserve"> A</w:t>
      </w:r>
      <w:sdt>
        <w:sdtPr>
          <w:tag w:val="goog_rdk_1596"/>
          <w:id w:val="-437609341"/>
        </w:sdtPr>
        <w:sdtContent>
          <w:ins w:id="1874" w:author="Marie-Christine Rufener" w:date="2024-07-09T19:23:00Z">
            <w:r>
              <w:rPr>
                <w:rFonts w:ascii="Arial" w:eastAsia="Arial" w:hAnsi="Arial" w:cs="Arial"/>
              </w:rPr>
              <w:t xml:space="preserve">. </w:t>
            </w:r>
          </w:ins>
        </w:sdtContent>
      </w:sdt>
      <w:r>
        <w:rPr>
          <w:rFonts w:ascii="Arial" w:eastAsia="Arial" w:hAnsi="Arial" w:cs="Arial"/>
        </w:rPr>
        <w:t>E</w:t>
      </w:r>
      <w:sdt>
        <w:sdtPr>
          <w:tag w:val="goog_rdk_1597"/>
          <w:id w:val="-1669865462"/>
        </w:sdtPr>
        <w:sdtContent>
          <w:ins w:id="1875" w:author="Marie-Christine Rufener" w:date="2024-07-09T19:23:00Z">
            <w:r>
              <w:rPr>
                <w:rFonts w:ascii="Arial" w:eastAsia="Arial" w:hAnsi="Arial" w:cs="Arial"/>
              </w:rPr>
              <w:t>.</w:t>
            </w:r>
          </w:ins>
        </w:sdtContent>
      </w:sdt>
      <w:r>
        <w:rPr>
          <w:rFonts w:ascii="Arial" w:eastAsia="Arial" w:hAnsi="Arial" w:cs="Arial"/>
        </w:rPr>
        <w:t>, Linard</w:t>
      </w:r>
      <w:sdt>
        <w:sdtPr>
          <w:tag w:val="goog_rdk_1598"/>
          <w:id w:val="1414892683"/>
        </w:sdtPr>
        <w:sdtContent>
          <w:ins w:id="1876" w:author="Marie-Christine Rufener" w:date="2024-07-09T19:23:00Z">
            <w:r>
              <w:rPr>
                <w:rFonts w:ascii="Arial" w:eastAsia="Arial" w:hAnsi="Arial" w:cs="Arial"/>
              </w:rPr>
              <w:t>,</w:t>
            </w:r>
          </w:ins>
        </w:sdtContent>
      </w:sdt>
      <w:r>
        <w:rPr>
          <w:rFonts w:ascii="Arial" w:eastAsia="Arial" w:hAnsi="Arial" w:cs="Arial"/>
        </w:rPr>
        <w:t xml:space="preserve"> C</w:t>
      </w:r>
      <w:sdt>
        <w:sdtPr>
          <w:tag w:val="goog_rdk_1599"/>
          <w:id w:val="334035959"/>
        </w:sdtPr>
        <w:sdtContent>
          <w:ins w:id="1877" w:author="Marie-Christine Rufener" w:date="2024-07-09T19:23:00Z">
            <w:r>
              <w:rPr>
                <w:rFonts w:ascii="Arial" w:eastAsia="Arial" w:hAnsi="Arial" w:cs="Arial"/>
              </w:rPr>
              <w:t>.</w:t>
            </w:r>
          </w:ins>
        </w:sdtContent>
      </w:sdt>
      <w:sdt>
        <w:sdtPr>
          <w:tag w:val="goog_rdk_1600"/>
          <w:id w:val="-1596553515"/>
        </w:sdtPr>
        <w:sdtContent>
          <w:del w:id="1878" w:author="Marie-Christine Rufener" w:date="2024-07-09T19:23:00Z">
            <w:r>
              <w:rPr>
                <w:rFonts w:ascii="Arial" w:eastAsia="Arial" w:hAnsi="Arial" w:cs="Arial"/>
              </w:rPr>
              <w:delText>,</w:delText>
            </w:r>
          </w:del>
        </w:sdtContent>
      </w:sdt>
      <w:sdt>
        <w:sdtPr>
          <w:tag w:val="goog_rdk_1601"/>
          <w:id w:val="-179055266"/>
        </w:sdtPr>
        <w:sdtContent>
          <w:ins w:id="1879" w:author="Marie-Christine Rufener" w:date="2024-07-09T19:23:00Z">
            <w:r>
              <w:rPr>
                <w:rFonts w:ascii="Arial" w:eastAsia="Arial" w:hAnsi="Arial" w:cs="Arial"/>
              </w:rPr>
              <w:t xml:space="preserve"> &amp; Tatem, A. J.</w:t>
            </w:r>
          </w:ins>
        </w:sdtContent>
      </w:sdt>
      <w:sdt>
        <w:sdtPr>
          <w:tag w:val="goog_rdk_1602"/>
          <w:id w:val="-771617292"/>
        </w:sdtPr>
        <w:sdtContent>
          <w:del w:id="1880" w:author="Marie-Christine Rufener" w:date="2024-07-09T19:23:00Z">
            <w:r>
              <w:rPr>
                <w:rFonts w:ascii="Arial" w:eastAsia="Arial" w:hAnsi="Arial" w:cs="Arial"/>
              </w:rPr>
              <w:delText xml:space="preserve"> et al (2015)</w:delText>
            </w:r>
          </w:del>
        </w:sdtContent>
      </w:sdt>
      <w:r>
        <w:rPr>
          <w:rFonts w:ascii="Arial" w:eastAsia="Arial" w:hAnsi="Arial" w:cs="Arial"/>
        </w:rPr>
        <w:t xml:space="preserve"> Disaggregating census data for population mapping using random forests with </w:t>
      </w:r>
      <w:proofErr w:type="gramStart"/>
      <w:r>
        <w:rPr>
          <w:rFonts w:ascii="Arial" w:eastAsia="Arial" w:hAnsi="Arial" w:cs="Arial"/>
        </w:rPr>
        <w:t>remotely-sensed</w:t>
      </w:r>
      <w:proofErr w:type="gramEnd"/>
      <w:r>
        <w:rPr>
          <w:rFonts w:ascii="Arial" w:eastAsia="Arial" w:hAnsi="Arial" w:cs="Arial"/>
        </w:rPr>
        <w:t xml:space="preserve"> and ancillary data. </w:t>
      </w:r>
      <w:sdt>
        <w:sdtPr>
          <w:tag w:val="goog_rdk_1603"/>
          <w:id w:val="-2036108609"/>
        </w:sdtPr>
        <w:sdtContent>
          <w:r>
            <w:rPr>
              <w:rFonts w:ascii="Arial" w:eastAsia="Arial" w:hAnsi="Arial" w:cs="Arial"/>
              <w:i/>
              <w:rPrChange w:id="1881" w:author="Marie-Christine Rufener" w:date="2024-07-09T19:24:00Z">
                <w:rPr>
                  <w:rFonts w:ascii="Arial" w:eastAsia="Arial" w:hAnsi="Arial" w:cs="Arial"/>
                </w:rPr>
              </w:rPrChange>
            </w:rPr>
            <w:t>PLoS One</w:t>
          </w:r>
        </w:sdtContent>
      </w:sdt>
      <w:r>
        <w:rPr>
          <w:rFonts w:ascii="Arial" w:eastAsia="Arial" w:hAnsi="Arial" w:cs="Arial"/>
        </w:rPr>
        <w:t xml:space="preserve"> </w:t>
      </w:r>
      <w:sdt>
        <w:sdtPr>
          <w:tag w:val="goog_rdk_1604"/>
          <w:id w:val="1927456825"/>
        </w:sdtPr>
        <w:sdtContent>
          <w:r>
            <w:rPr>
              <w:rFonts w:ascii="Arial" w:eastAsia="Arial" w:hAnsi="Arial" w:cs="Arial"/>
              <w:b/>
              <w:rPrChange w:id="1882" w:author="Marie-Christine Rufener" w:date="2024-07-09T19:24:00Z">
                <w:rPr>
                  <w:rFonts w:ascii="Arial" w:eastAsia="Arial" w:hAnsi="Arial" w:cs="Arial"/>
                </w:rPr>
              </w:rPrChange>
            </w:rPr>
            <w:t>10</w:t>
          </w:r>
        </w:sdtContent>
      </w:sdt>
      <w:sdt>
        <w:sdtPr>
          <w:tag w:val="goog_rdk_1605"/>
          <w:id w:val="-337302055"/>
        </w:sdtPr>
        <w:sdtContent>
          <w:ins w:id="1883" w:author="Marie-Christine Rufener" w:date="2024-07-09T19:23:00Z">
            <w:r>
              <w:rPr>
                <w:rFonts w:ascii="Arial" w:eastAsia="Arial" w:hAnsi="Arial" w:cs="Arial"/>
              </w:rPr>
              <w:t xml:space="preserve">, </w:t>
            </w:r>
          </w:ins>
        </w:sdtContent>
      </w:sdt>
      <w:sdt>
        <w:sdtPr>
          <w:tag w:val="goog_rdk_1606"/>
          <w:id w:val="1805576584"/>
        </w:sdtPr>
        <w:sdtContent>
          <w:del w:id="1884" w:author="Marie-Christine Rufener" w:date="2024-07-09T19:23:00Z">
            <w:r>
              <w:rPr>
                <w:rFonts w:ascii="Arial" w:eastAsia="Arial" w:hAnsi="Arial" w:cs="Arial"/>
              </w:rPr>
              <w:delText>(2):</w:delText>
            </w:r>
          </w:del>
        </w:sdtContent>
      </w:sdt>
      <w:r>
        <w:rPr>
          <w:rFonts w:ascii="Arial" w:eastAsia="Arial" w:hAnsi="Arial" w:cs="Arial"/>
        </w:rPr>
        <w:t>e0107042</w:t>
      </w:r>
      <w:sdt>
        <w:sdtPr>
          <w:tag w:val="goog_rdk_1607"/>
          <w:id w:val="1835805100"/>
        </w:sdtPr>
        <w:sdtContent>
          <w:ins w:id="1885" w:author="Marie-Christine Rufener" w:date="2024-07-09T19:24:00Z">
            <w:r>
              <w:rPr>
                <w:rFonts w:ascii="Arial" w:eastAsia="Arial" w:hAnsi="Arial" w:cs="Arial"/>
              </w:rPr>
              <w:t>;</w:t>
            </w:r>
          </w:ins>
        </w:sdtContent>
      </w:sdt>
      <w:sdt>
        <w:sdtPr>
          <w:tag w:val="goog_rdk_1608"/>
          <w:id w:val="45335759"/>
        </w:sdtPr>
        <w:sdtContent>
          <w:del w:id="1886" w:author="Marie-Christine Rufener" w:date="2024-07-09T19:24:00Z">
            <w:r>
              <w:rPr>
                <w:rFonts w:ascii="Arial" w:eastAsia="Arial" w:hAnsi="Arial" w:cs="Arial"/>
              </w:rPr>
              <w:delText>.</w:delText>
            </w:r>
          </w:del>
        </w:sdtContent>
      </w:sdt>
      <w:sdt>
        <w:sdtPr>
          <w:tag w:val="goog_rdk_1609"/>
          <w:id w:val="-1273172408"/>
        </w:sdtPr>
        <w:sdtContent>
          <w:customXmlInsRangeStart w:id="1887" w:author="Marie-Christine Rufener" w:date="2024-07-09T19:24:00Z"/>
          <w:sdt>
            <w:sdtPr>
              <w:tag w:val="goog_rdk_1610"/>
              <w:id w:val="-1373683658"/>
            </w:sdtPr>
            <w:sdtContent>
              <w:customXmlInsRangeEnd w:id="1887"/>
              <w:ins w:id="1888" w:author="Marie-Christine Rufener" w:date="2024-07-09T19:24:00Z">
                <w:del w:id="1889" w:author="Marie-Christine Rufener" w:date="2024-07-09T19:24:00Z">
                  <w:r>
                    <w:rPr>
                      <w:rFonts w:ascii="Arial" w:eastAsia="Arial" w:hAnsi="Arial" w:cs="Arial"/>
                    </w:rPr>
                    <w:delText xml:space="preserve"> </w:delText>
                  </w:r>
                </w:del>
              </w:ins>
              <w:customXmlInsRangeStart w:id="1890" w:author="Marie-Christine Rufener" w:date="2024-07-09T19:24:00Z"/>
            </w:sdtContent>
          </w:sdt>
          <w:customXmlInsRangeEnd w:id="1890"/>
        </w:sdtContent>
      </w:sdt>
      <w:sdt>
        <w:sdtPr>
          <w:tag w:val="goog_rdk_1611"/>
          <w:id w:val="-1594236525"/>
        </w:sdtPr>
        <w:sdtContent>
          <w:del w:id="1891" w:author="Marie-Christine Rufener" w:date="2024-07-09T19:24:00Z">
            <w:r>
              <w:rPr>
                <w:rFonts w:ascii="Arial" w:eastAsia="Arial" w:hAnsi="Arial" w:cs="Arial"/>
              </w:rPr>
              <w:delText xml:space="preserve"> </w:delText>
            </w:r>
          </w:del>
        </w:sdtContent>
      </w:sdt>
      <w:hyperlink r:id="rId64">
        <w:r>
          <w:rPr>
            <w:rFonts w:ascii="Arial" w:eastAsia="Arial" w:hAnsi="Arial" w:cs="Arial"/>
            <w:color w:val="0000FF"/>
          </w:rPr>
          <w:t>https://doi.org/10.1371/journal.pone.0107042</w:t>
        </w:r>
      </w:hyperlink>
      <w:sdt>
        <w:sdtPr>
          <w:tag w:val="goog_rdk_1612"/>
          <w:id w:val="1074090779"/>
        </w:sdtPr>
        <w:sdtContent>
          <w:ins w:id="1892" w:author="Marie-Christine Rufener" w:date="2024-07-09T19:24:00Z">
            <w:r>
              <w:rPr>
                <w:rFonts w:ascii="Arial" w:eastAsia="Arial" w:hAnsi="Arial" w:cs="Arial"/>
                <w:color w:val="0000FF"/>
              </w:rPr>
              <w:t xml:space="preserve"> (2015)</w:t>
            </w:r>
          </w:ins>
        </w:sdtContent>
      </w:sdt>
    </w:p>
    <w:p w14:paraId="48BC2ACE" w14:textId="77777777" w:rsidR="00073438" w:rsidRDefault="00000000">
      <w:pPr>
        <w:widowControl w:val="0"/>
        <w:spacing w:before="280" w:after="280" w:line="240" w:lineRule="auto"/>
        <w:ind w:left="284" w:hanging="284"/>
        <w:rPr>
          <w:rFonts w:ascii="Arial" w:eastAsia="Arial" w:hAnsi="Arial" w:cs="Arial"/>
        </w:rPr>
      </w:pPr>
      <w:bookmarkStart w:id="1893" w:name="_heading=h.46r0co2" w:colFirst="0" w:colLast="0"/>
      <w:bookmarkEnd w:id="1893"/>
      <w:r>
        <w:rPr>
          <w:rFonts w:ascii="Arial" w:eastAsia="Arial" w:hAnsi="Arial" w:cs="Arial"/>
        </w:rPr>
        <w:t>Sun</w:t>
      </w:r>
      <w:sdt>
        <w:sdtPr>
          <w:tag w:val="goog_rdk_1613"/>
          <w:id w:val="1985340307"/>
        </w:sdtPr>
        <w:sdtContent>
          <w:ins w:id="1894" w:author="Marie-Christine Rufener" w:date="2024-07-09T19:24:00Z">
            <w:r>
              <w:rPr>
                <w:rFonts w:ascii="Arial" w:eastAsia="Arial" w:hAnsi="Arial" w:cs="Arial"/>
              </w:rPr>
              <w:t>,</w:t>
            </w:r>
          </w:ins>
        </w:sdtContent>
      </w:sdt>
      <w:r>
        <w:rPr>
          <w:rFonts w:ascii="Arial" w:eastAsia="Arial" w:hAnsi="Arial" w:cs="Arial"/>
        </w:rPr>
        <w:t xml:space="preserve"> X</w:t>
      </w:r>
      <w:sdt>
        <w:sdtPr>
          <w:tag w:val="goog_rdk_1614"/>
          <w:id w:val="-256912745"/>
        </w:sdtPr>
        <w:sdtContent>
          <w:ins w:id="1895" w:author="Marie-Christine Rufener" w:date="2024-07-09T19:24:00Z">
            <w:r>
              <w:rPr>
                <w:rFonts w:ascii="Arial" w:eastAsia="Arial" w:hAnsi="Arial" w:cs="Arial"/>
              </w:rPr>
              <w:t>.</w:t>
            </w:r>
          </w:ins>
          <w:customXmlInsRangeStart w:id="1896" w:author="Marie-Christine Rufener" w:date="2024-07-09T19:24:00Z"/>
          <w:sdt>
            <w:sdtPr>
              <w:tag w:val="goog_rdk_1615"/>
              <w:id w:val="-224607810"/>
            </w:sdtPr>
            <w:sdtContent>
              <w:customXmlInsRangeEnd w:id="1896"/>
              <w:ins w:id="1897" w:author="Marie-Christine Rufener" w:date="2024-07-09T19:24:00Z">
                <w:del w:id="1898" w:author="Marie-Christine Rufener" w:date="2024-07-09T19:24:00Z">
                  <w:r>
                    <w:rPr>
                      <w:rFonts w:ascii="Arial" w:eastAsia="Arial" w:hAnsi="Arial" w:cs="Arial"/>
                    </w:rPr>
                    <w:delText xml:space="preserve"> </w:delText>
                  </w:r>
                </w:del>
              </w:ins>
              <w:customXmlInsRangeStart w:id="1899" w:author="Marie-Christine Rufener" w:date="2024-07-09T19:24:00Z"/>
            </w:sdtContent>
          </w:sdt>
          <w:customXmlInsRangeEnd w:id="1899"/>
        </w:sdtContent>
      </w:sdt>
      <w:sdt>
        <w:sdtPr>
          <w:tag w:val="goog_rdk_1616"/>
          <w:id w:val="1096672564"/>
        </w:sdtPr>
        <w:sdtContent>
          <w:del w:id="1900" w:author="Marie-Christine Rufener" w:date="2024-07-09T19:24:00Z">
            <w:r>
              <w:rPr>
                <w:rFonts w:ascii="Arial" w:eastAsia="Arial" w:hAnsi="Arial" w:cs="Arial"/>
              </w:rPr>
              <w:delText>, Wang P, Yan Z,</w:delText>
            </w:r>
          </w:del>
        </w:sdtContent>
      </w:sdt>
      <w:r>
        <w:rPr>
          <w:rFonts w:ascii="Arial" w:eastAsia="Arial" w:hAnsi="Arial" w:cs="Arial"/>
        </w:rPr>
        <w:t xml:space="preserve"> et al</w:t>
      </w:r>
      <w:sdt>
        <w:sdtPr>
          <w:tag w:val="goog_rdk_1617"/>
          <w:id w:val="2012880859"/>
        </w:sdtPr>
        <w:sdtContent>
          <w:ins w:id="1901" w:author="Marie-Christine Rufener" w:date="2024-07-09T19:24:00Z">
            <w:r>
              <w:rPr>
                <w:rFonts w:ascii="Arial" w:eastAsia="Arial" w:hAnsi="Arial" w:cs="Arial"/>
              </w:rPr>
              <w:t>.</w:t>
            </w:r>
          </w:ins>
        </w:sdtContent>
      </w:sdt>
      <w:sdt>
        <w:sdtPr>
          <w:tag w:val="goog_rdk_1618"/>
          <w:id w:val="1431318467"/>
        </w:sdtPr>
        <w:sdtContent>
          <w:del w:id="1902" w:author="Marie-Christine Rufener" w:date="2024-07-09T19:24:00Z">
            <w:r>
              <w:rPr>
                <w:rFonts w:ascii="Arial" w:eastAsia="Arial" w:hAnsi="Arial" w:cs="Arial"/>
              </w:rPr>
              <w:delText xml:space="preserve"> (2022)</w:delText>
            </w:r>
          </w:del>
        </w:sdtContent>
      </w:sdt>
      <w:r>
        <w:rPr>
          <w:rFonts w:ascii="Arial" w:eastAsia="Arial" w:hAnsi="Arial" w:cs="Arial"/>
        </w:rPr>
        <w:t xml:space="preserve"> FAIR1M: A benchmark dataset for fine-grained object recognition in high-resolution remote sensing imagery. </w:t>
      </w:r>
      <w:sdt>
        <w:sdtPr>
          <w:tag w:val="goog_rdk_1619"/>
          <w:id w:val="-1506893828"/>
        </w:sdtPr>
        <w:sdtContent>
          <w:r>
            <w:rPr>
              <w:rFonts w:ascii="Arial" w:eastAsia="Arial" w:hAnsi="Arial" w:cs="Arial"/>
              <w:i/>
              <w:rPrChange w:id="1903" w:author="Marie-Christine Rufener" w:date="2024-07-09T19:26:00Z">
                <w:rPr>
                  <w:rFonts w:ascii="Arial" w:eastAsia="Arial" w:hAnsi="Arial" w:cs="Arial"/>
                </w:rPr>
              </w:rPrChange>
            </w:rPr>
            <w:t>ISPRS J</w:t>
          </w:r>
        </w:sdtContent>
      </w:sdt>
      <w:sdt>
        <w:sdtPr>
          <w:tag w:val="goog_rdk_1620"/>
          <w:id w:val="-211047145"/>
        </w:sdtPr>
        <w:sdtContent>
          <w:sdt>
            <w:sdtPr>
              <w:tag w:val="goog_rdk_1621"/>
              <w:id w:val="-528335459"/>
            </w:sdtPr>
            <w:sdtContent>
              <w:ins w:id="1904" w:author="Marie-Christine Rufener" w:date="2024-07-09T19:25:00Z">
                <w:r>
                  <w:rPr>
                    <w:rFonts w:ascii="Arial" w:eastAsia="Arial" w:hAnsi="Arial" w:cs="Arial"/>
                    <w:i/>
                    <w:rPrChange w:id="1905" w:author="Marie-Christine Rufener" w:date="2024-07-09T19:26:00Z">
                      <w:rPr>
                        <w:rFonts w:ascii="Arial" w:eastAsia="Arial" w:hAnsi="Arial" w:cs="Arial"/>
                      </w:rPr>
                    </w:rPrChange>
                  </w:rPr>
                  <w:t>.</w:t>
                </w:r>
              </w:ins>
            </w:sdtContent>
          </w:sdt>
        </w:sdtContent>
      </w:sdt>
      <w:sdt>
        <w:sdtPr>
          <w:tag w:val="goog_rdk_1622"/>
          <w:id w:val="899102435"/>
        </w:sdtPr>
        <w:sdtContent>
          <w:sdt>
            <w:sdtPr>
              <w:tag w:val="goog_rdk_1623"/>
              <w:id w:val="-1426950850"/>
            </w:sdtPr>
            <w:sdtContent>
              <w:del w:id="1906" w:author="Marie-Christine Rufener" w:date="2024-07-09T19:25:00Z">
                <w:r>
                  <w:rPr>
                    <w:rFonts w:ascii="Arial" w:eastAsia="Arial" w:hAnsi="Arial" w:cs="Arial"/>
                    <w:i/>
                    <w:rPrChange w:id="1907" w:author="Marie-Christine Rufener" w:date="2024-07-09T19:26:00Z">
                      <w:rPr>
                        <w:rFonts w:ascii="Arial" w:eastAsia="Arial" w:hAnsi="Arial" w:cs="Arial"/>
                      </w:rPr>
                    </w:rPrChange>
                  </w:rPr>
                  <w:delText>ournal of</w:delText>
                </w:r>
              </w:del>
            </w:sdtContent>
          </w:sdt>
        </w:sdtContent>
      </w:sdt>
      <w:sdt>
        <w:sdtPr>
          <w:tag w:val="goog_rdk_1624"/>
          <w:id w:val="-70580007"/>
        </w:sdtPr>
        <w:sdtContent>
          <w:r>
            <w:rPr>
              <w:rFonts w:ascii="Arial" w:eastAsia="Arial" w:hAnsi="Arial" w:cs="Arial"/>
              <w:i/>
              <w:rPrChange w:id="1908" w:author="Marie-Christine Rufener" w:date="2024-07-09T19:26:00Z">
                <w:rPr>
                  <w:rFonts w:ascii="Arial" w:eastAsia="Arial" w:hAnsi="Arial" w:cs="Arial"/>
                </w:rPr>
              </w:rPrChange>
            </w:rPr>
            <w:t xml:space="preserve"> Photo</w:t>
          </w:r>
        </w:sdtContent>
      </w:sdt>
      <w:sdt>
        <w:sdtPr>
          <w:tag w:val="goog_rdk_1625"/>
          <w:id w:val="1543791617"/>
        </w:sdtPr>
        <w:sdtContent>
          <w:sdt>
            <w:sdtPr>
              <w:tag w:val="goog_rdk_1626"/>
              <w:id w:val="-1445229781"/>
            </w:sdtPr>
            <w:sdtContent>
              <w:ins w:id="1909" w:author="Marie-Christine Rufener" w:date="2024-07-09T19:25:00Z">
                <w:r>
                  <w:rPr>
                    <w:rFonts w:ascii="Arial" w:eastAsia="Arial" w:hAnsi="Arial" w:cs="Arial"/>
                    <w:i/>
                    <w:rPrChange w:id="1910" w:author="Marie-Christine Rufener" w:date="2024-07-09T19:26:00Z">
                      <w:rPr>
                        <w:rFonts w:ascii="Arial" w:eastAsia="Arial" w:hAnsi="Arial" w:cs="Arial"/>
                      </w:rPr>
                    </w:rPrChange>
                  </w:rPr>
                  <w:t>.</w:t>
                </w:r>
              </w:ins>
            </w:sdtContent>
          </w:sdt>
        </w:sdtContent>
      </w:sdt>
      <w:sdt>
        <w:sdtPr>
          <w:tag w:val="goog_rdk_1627"/>
          <w:id w:val="-200864122"/>
        </w:sdtPr>
        <w:sdtContent>
          <w:sdt>
            <w:sdtPr>
              <w:tag w:val="goog_rdk_1628"/>
              <w:id w:val="-593172532"/>
            </w:sdtPr>
            <w:sdtContent>
              <w:del w:id="1911" w:author="Marie-Christine Rufener" w:date="2024-07-09T19:25:00Z">
                <w:r>
                  <w:rPr>
                    <w:rFonts w:ascii="Arial" w:eastAsia="Arial" w:hAnsi="Arial" w:cs="Arial"/>
                    <w:i/>
                    <w:rPrChange w:id="1912" w:author="Marie-Christine Rufener" w:date="2024-07-09T19:26:00Z">
                      <w:rPr>
                        <w:rFonts w:ascii="Arial" w:eastAsia="Arial" w:hAnsi="Arial" w:cs="Arial"/>
                      </w:rPr>
                    </w:rPrChange>
                  </w:rPr>
                  <w:delText>grammetry and</w:delText>
                </w:r>
              </w:del>
            </w:sdtContent>
          </w:sdt>
        </w:sdtContent>
      </w:sdt>
      <w:sdt>
        <w:sdtPr>
          <w:tag w:val="goog_rdk_1629"/>
          <w:id w:val="1940251837"/>
        </w:sdtPr>
        <w:sdtContent>
          <w:r>
            <w:rPr>
              <w:rFonts w:ascii="Arial" w:eastAsia="Arial" w:hAnsi="Arial" w:cs="Arial"/>
              <w:i/>
              <w:rPrChange w:id="1913" w:author="Marie-Christine Rufener" w:date="2024-07-09T19:26:00Z">
                <w:rPr>
                  <w:rFonts w:ascii="Arial" w:eastAsia="Arial" w:hAnsi="Arial" w:cs="Arial"/>
                </w:rPr>
              </w:rPrChange>
            </w:rPr>
            <w:t xml:space="preserve"> Rem</w:t>
          </w:r>
        </w:sdtContent>
      </w:sdt>
      <w:sdt>
        <w:sdtPr>
          <w:tag w:val="goog_rdk_1630"/>
          <w:id w:val="-1184898852"/>
        </w:sdtPr>
        <w:sdtContent>
          <w:sdt>
            <w:sdtPr>
              <w:tag w:val="goog_rdk_1631"/>
              <w:id w:val="-1555612808"/>
            </w:sdtPr>
            <w:sdtContent>
              <w:ins w:id="1914" w:author="Marie-Christine Rufener" w:date="2024-07-09T19:25:00Z">
                <w:r>
                  <w:rPr>
                    <w:rFonts w:ascii="Arial" w:eastAsia="Arial" w:hAnsi="Arial" w:cs="Arial"/>
                    <w:i/>
                    <w:rPrChange w:id="1915" w:author="Marie-Christine Rufener" w:date="2024-07-09T19:26:00Z">
                      <w:rPr>
                        <w:rFonts w:ascii="Arial" w:eastAsia="Arial" w:hAnsi="Arial" w:cs="Arial"/>
                      </w:rPr>
                    </w:rPrChange>
                  </w:rPr>
                  <w:t>.</w:t>
                </w:r>
              </w:ins>
            </w:sdtContent>
          </w:sdt>
        </w:sdtContent>
      </w:sdt>
      <w:sdt>
        <w:sdtPr>
          <w:tag w:val="goog_rdk_1632"/>
          <w:id w:val="-1055389182"/>
        </w:sdtPr>
        <w:sdtContent>
          <w:sdt>
            <w:sdtPr>
              <w:tag w:val="goog_rdk_1633"/>
              <w:id w:val="-761760626"/>
            </w:sdtPr>
            <w:sdtContent>
              <w:del w:id="1916" w:author="Marie-Christine Rufener" w:date="2024-07-09T19:25:00Z">
                <w:r>
                  <w:rPr>
                    <w:rFonts w:ascii="Arial" w:eastAsia="Arial" w:hAnsi="Arial" w:cs="Arial"/>
                    <w:i/>
                    <w:rPrChange w:id="1917" w:author="Marie-Christine Rufener" w:date="2024-07-09T19:26:00Z">
                      <w:rPr>
                        <w:rFonts w:ascii="Arial" w:eastAsia="Arial" w:hAnsi="Arial" w:cs="Arial"/>
                      </w:rPr>
                    </w:rPrChange>
                  </w:rPr>
                  <w:delText>ote</w:delText>
                </w:r>
              </w:del>
            </w:sdtContent>
          </w:sdt>
        </w:sdtContent>
      </w:sdt>
      <w:sdt>
        <w:sdtPr>
          <w:tag w:val="goog_rdk_1634"/>
          <w:id w:val="692040625"/>
        </w:sdtPr>
        <w:sdtContent>
          <w:r>
            <w:rPr>
              <w:rFonts w:ascii="Arial" w:eastAsia="Arial" w:hAnsi="Arial" w:cs="Arial"/>
              <w:i/>
              <w:rPrChange w:id="1918" w:author="Marie-Christine Rufener" w:date="2024-07-09T19:26:00Z">
                <w:rPr>
                  <w:rFonts w:ascii="Arial" w:eastAsia="Arial" w:hAnsi="Arial" w:cs="Arial"/>
                </w:rPr>
              </w:rPrChange>
            </w:rPr>
            <w:t xml:space="preserve"> Sens</w:t>
          </w:r>
        </w:sdtContent>
      </w:sdt>
      <w:sdt>
        <w:sdtPr>
          <w:tag w:val="goog_rdk_1635"/>
          <w:id w:val="1165663663"/>
        </w:sdtPr>
        <w:sdtContent>
          <w:sdt>
            <w:sdtPr>
              <w:tag w:val="goog_rdk_1636"/>
              <w:id w:val="-316037368"/>
            </w:sdtPr>
            <w:sdtContent>
              <w:ins w:id="1919" w:author="Marie-Christine Rufener" w:date="2024-07-09T19:25:00Z">
                <w:r>
                  <w:rPr>
                    <w:rFonts w:ascii="Arial" w:eastAsia="Arial" w:hAnsi="Arial" w:cs="Arial"/>
                    <w:i/>
                    <w:rPrChange w:id="1920" w:author="Marie-Christine Rufener" w:date="2024-07-09T19:26:00Z">
                      <w:rPr>
                        <w:rFonts w:ascii="Arial" w:eastAsia="Arial" w:hAnsi="Arial" w:cs="Arial"/>
                      </w:rPr>
                    </w:rPrChange>
                  </w:rPr>
                  <w:t>.</w:t>
                </w:r>
              </w:ins>
            </w:sdtContent>
          </w:sdt>
        </w:sdtContent>
      </w:sdt>
      <w:sdt>
        <w:sdtPr>
          <w:tag w:val="goog_rdk_1637"/>
          <w:id w:val="-1646202291"/>
        </w:sdtPr>
        <w:sdtContent>
          <w:sdt>
            <w:sdtPr>
              <w:tag w:val="goog_rdk_1638"/>
              <w:id w:val="-1575804236"/>
            </w:sdtPr>
            <w:sdtContent>
              <w:del w:id="1921" w:author="Marie-Christine Rufener" w:date="2024-07-09T19:25:00Z">
                <w:r>
                  <w:rPr>
                    <w:rFonts w:ascii="Arial" w:eastAsia="Arial" w:hAnsi="Arial" w:cs="Arial"/>
                    <w:i/>
                    <w:rPrChange w:id="1922" w:author="Marie-Christine Rufener" w:date="2024-07-09T19:26:00Z">
                      <w:rPr>
                        <w:rFonts w:ascii="Arial" w:eastAsia="Arial" w:hAnsi="Arial" w:cs="Arial"/>
                      </w:rPr>
                    </w:rPrChange>
                  </w:rPr>
                  <w:delText>ing</w:delText>
                </w:r>
              </w:del>
            </w:sdtContent>
          </w:sdt>
        </w:sdtContent>
      </w:sdt>
      <w:r>
        <w:rPr>
          <w:rFonts w:ascii="Arial" w:eastAsia="Arial" w:hAnsi="Arial" w:cs="Arial"/>
        </w:rPr>
        <w:t xml:space="preserve"> </w:t>
      </w:r>
      <w:sdt>
        <w:sdtPr>
          <w:tag w:val="goog_rdk_1639"/>
          <w:id w:val="-823584198"/>
        </w:sdtPr>
        <w:sdtContent>
          <w:r>
            <w:rPr>
              <w:rFonts w:ascii="Arial" w:eastAsia="Arial" w:hAnsi="Arial" w:cs="Arial"/>
              <w:b/>
              <w:rPrChange w:id="1923" w:author="Marie-Christine Rufener" w:date="2024-07-09T19:26:00Z">
                <w:rPr>
                  <w:rFonts w:ascii="Arial" w:eastAsia="Arial" w:hAnsi="Arial" w:cs="Arial"/>
                </w:rPr>
              </w:rPrChange>
            </w:rPr>
            <w:t>184</w:t>
          </w:r>
        </w:sdtContent>
      </w:sdt>
      <w:sdt>
        <w:sdtPr>
          <w:tag w:val="goog_rdk_1640"/>
          <w:id w:val="-1474356725"/>
        </w:sdtPr>
        <w:sdtContent>
          <w:sdt>
            <w:sdtPr>
              <w:tag w:val="goog_rdk_1641"/>
              <w:id w:val="1814063648"/>
            </w:sdtPr>
            <w:sdtContent>
              <w:ins w:id="1924" w:author="Marie-Christine Rufener" w:date="2024-07-09T19:25:00Z">
                <w:r>
                  <w:rPr>
                    <w:rFonts w:ascii="Arial" w:eastAsia="Arial" w:hAnsi="Arial" w:cs="Arial"/>
                    <w:b/>
                    <w:rPrChange w:id="1925" w:author="Marie-Christine Rufener" w:date="2024-07-09T19:26:00Z">
                      <w:rPr>
                        <w:rFonts w:ascii="Arial" w:eastAsia="Arial" w:hAnsi="Arial" w:cs="Arial"/>
                      </w:rPr>
                    </w:rPrChange>
                  </w:rPr>
                  <w:t>,</w:t>
                </w:r>
              </w:ins>
            </w:sdtContent>
          </w:sdt>
        </w:sdtContent>
      </w:sdt>
      <w:sdt>
        <w:sdtPr>
          <w:tag w:val="goog_rdk_1642"/>
          <w:id w:val="1578789067"/>
        </w:sdtPr>
        <w:sdtContent>
          <w:del w:id="1926" w:author="Marie-Christine Rufener" w:date="2024-07-09T19:25:00Z">
            <w:r>
              <w:rPr>
                <w:rFonts w:ascii="Arial" w:eastAsia="Arial" w:hAnsi="Arial" w:cs="Arial"/>
              </w:rPr>
              <w:delText>:</w:delText>
            </w:r>
          </w:del>
        </w:sdtContent>
      </w:sdt>
      <w:sdt>
        <w:sdtPr>
          <w:tag w:val="goog_rdk_1643"/>
          <w:id w:val="-1677951448"/>
        </w:sdtPr>
        <w:sdtContent>
          <w:ins w:id="1927" w:author="Marie-Christine Rufener" w:date="2024-07-09T19:25:00Z">
            <w:r>
              <w:rPr>
                <w:rFonts w:ascii="Arial" w:eastAsia="Arial" w:hAnsi="Arial" w:cs="Arial"/>
              </w:rPr>
              <w:t xml:space="preserve"> </w:t>
            </w:r>
          </w:ins>
        </w:sdtContent>
      </w:sdt>
      <w:r>
        <w:rPr>
          <w:rFonts w:ascii="Arial" w:eastAsia="Arial" w:hAnsi="Arial" w:cs="Arial"/>
        </w:rPr>
        <w:t>116–130</w:t>
      </w:r>
      <w:sdt>
        <w:sdtPr>
          <w:tag w:val="goog_rdk_1644"/>
          <w:id w:val="822783155"/>
        </w:sdtPr>
        <w:sdtContent>
          <w:ins w:id="1928" w:author="Marie-Christine Rufener" w:date="2024-07-09T19:26:00Z">
            <w:r>
              <w:rPr>
                <w:rFonts w:ascii="Arial" w:eastAsia="Arial" w:hAnsi="Arial" w:cs="Arial"/>
              </w:rPr>
              <w:t xml:space="preserve">; </w:t>
            </w:r>
            <w:r>
              <w:fldChar w:fldCharType="begin"/>
            </w:r>
            <w:r>
              <w:instrText>HYPERLINK "https://doi.org/10.1016/j.isprsjprs.2021.12.004"</w:instrText>
            </w:r>
            <w:r>
              <w:fldChar w:fldCharType="separate"/>
            </w:r>
            <w:r>
              <w:rPr>
                <w:rFonts w:ascii="Arial" w:eastAsia="Arial" w:hAnsi="Arial" w:cs="Arial"/>
              </w:rPr>
              <w:t>https://doi.org/10.1016/j.isprsjprs.2021.12.004</w:t>
            </w:r>
            <w:r>
              <w:fldChar w:fldCharType="end"/>
            </w:r>
            <w:r>
              <w:rPr>
                <w:rFonts w:ascii="Arial" w:eastAsia="Arial" w:hAnsi="Arial" w:cs="Arial"/>
              </w:rPr>
              <w:t xml:space="preserve"> (2022)</w:t>
            </w:r>
          </w:ins>
        </w:sdtContent>
      </w:sdt>
    </w:p>
    <w:p w14:paraId="75C2E9AA" w14:textId="77777777" w:rsidR="00073438" w:rsidRDefault="00000000">
      <w:pPr>
        <w:widowControl w:val="0"/>
        <w:spacing w:before="280" w:after="280" w:line="240" w:lineRule="auto"/>
        <w:ind w:left="284" w:hanging="284"/>
        <w:rPr>
          <w:rFonts w:ascii="Arial" w:eastAsia="Arial" w:hAnsi="Arial" w:cs="Arial"/>
        </w:rPr>
      </w:pPr>
      <w:bookmarkStart w:id="1929" w:name="_heading=h.2lwamvv" w:colFirst="0" w:colLast="0"/>
      <w:bookmarkEnd w:id="1929"/>
      <w:r>
        <w:rPr>
          <w:rFonts w:ascii="Arial" w:eastAsia="Arial" w:hAnsi="Arial" w:cs="Arial"/>
        </w:rPr>
        <w:t>Tatem</w:t>
      </w:r>
      <w:sdt>
        <w:sdtPr>
          <w:tag w:val="goog_rdk_1645"/>
          <w:id w:val="-1466198622"/>
        </w:sdtPr>
        <w:sdtContent>
          <w:ins w:id="1930" w:author="Marie-Christine Rufener" w:date="2024-07-09T19:26:00Z">
            <w:r>
              <w:rPr>
                <w:rFonts w:ascii="Arial" w:eastAsia="Arial" w:hAnsi="Arial" w:cs="Arial"/>
              </w:rPr>
              <w:t>,</w:t>
            </w:r>
          </w:ins>
        </w:sdtContent>
      </w:sdt>
      <w:r>
        <w:rPr>
          <w:rFonts w:ascii="Arial" w:eastAsia="Arial" w:hAnsi="Arial" w:cs="Arial"/>
        </w:rPr>
        <w:t xml:space="preserve"> A</w:t>
      </w:r>
      <w:sdt>
        <w:sdtPr>
          <w:tag w:val="goog_rdk_1646"/>
          <w:id w:val="-891042767"/>
        </w:sdtPr>
        <w:sdtContent>
          <w:ins w:id="1931" w:author="Marie-Christine Rufener" w:date="2024-07-09T19:26:00Z">
            <w:r>
              <w:rPr>
                <w:rFonts w:ascii="Arial" w:eastAsia="Arial" w:hAnsi="Arial" w:cs="Arial"/>
              </w:rPr>
              <w:t xml:space="preserve">. </w:t>
            </w:r>
          </w:ins>
        </w:sdtContent>
      </w:sdt>
      <w:r>
        <w:rPr>
          <w:rFonts w:ascii="Arial" w:eastAsia="Arial" w:hAnsi="Arial" w:cs="Arial"/>
        </w:rPr>
        <w:t>J</w:t>
      </w:r>
      <w:sdt>
        <w:sdtPr>
          <w:tag w:val="goog_rdk_1647"/>
          <w:id w:val="-32272542"/>
        </w:sdtPr>
        <w:sdtContent>
          <w:ins w:id="1932" w:author="Marie-Christine Rufener" w:date="2024-07-09T19:26:00Z">
            <w:r>
              <w:rPr>
                <w:rFonts w:ascii="Arial" w:eastAsia="Arial" w:hAnsi="Arial" w:cs="Arial"/>
              </w:rPr>
              <w:t>.</w:t>
            </w:r>
          </w:ins>
        </w:sdtContent>
      </w:sdt>
      <w:sdt>
        <w:sdtPr>
          <w:tag w:val="goog_rdk_1648"/>
          <w:id w:val="59829464"/>
        </w:sdtPr>
        <w:sdtContent>
          <w:del w:id="1933" w:author="Marie-Christine Rufener" w:date="2024-07-09T19:26:00Z">
            <w:r>
              <w:rPr>
                <w:rFonts w:ascii="Arial" w:eastAsia="Arial" w:hAnsi="Arial" w:cs="Arial"/>
              </w:rPr>
              <w:delText xml:space="preserve"> (2017)</w:delText>
            </w:r>
          </w:del>
        </w:sdtContent>
      </w:sdt>
      <w:r>
        <w:rPr>
          <w:rFonts w:ascii="Arial" w:eastAsia="Arial" w:hAnsi="Arial" w:cs="Arial"/>
        </w:rPr>
        <w:t xml:space="preserve"> Worldpop, open data for spatial demography. </w:t>
      </w:r>
      <w:sdt>
        <w:sdtPr>
          <w:tag w:val="goog_rdk_1649"/>
          <w:id w:val="2053732173"/>
        </w:sdtPr>
        <w:sdtContent>
          <w:r>
            <w:rPr>
              <w:rFonts w:ascii="Arial" w:eastAsia="Arial" w:hAnsi="Arial" w:cs="Arial"/>
              <w:i/>
              <w:rPrChange w:id="1934" w:author="Marie-Christine Rufener" w:date="2024-07-09T19:27:00Z">
                <w:rPr>
                  <w:rFonts w:ascii="Arial" w:eastAsia="Arial" w:hAnsi="Arial" w:cs="Arial"/>
                </w:rPr>
              </w:rPrChange>
            </w:rPr>
            <w:t>Sci</w:t>
          </w:r>
        </w:sdtContent>
      </w:sdt>
      <w:sdt>
        <w:sdtPr>
          <w:tag w:val="goog_rdk_1650"/>
          <w:id w:val="-147526702"/>
        </w:sdtPr>
        <w:sdtContent>
          <w:sdt>
            <w:sdtPr>
              <w:tag w:val="goog_rdk_1651"/>
              <w:id w:val="221565689"/>
            </w:sdtPr>
            <w:sdtContent>
              <w:ins w:id="1935" w:author="Marie-Christine Rufener" w:date="2024-07-09T19:26:00Z">
                <w:r>
                  <w:rPr>
                    <w:rFonts w:ascii="Arial" w:eastAsia="Arial" w:hAnsi="Arial" w:cs="Arial"/>
                    <w:i/>
                    <w:rPrChange w:id="1936" w:author="Marie-Christine Rufener" w:date="2024-07-09T19:27:00Z">
                      <w:rPr>
                        <w:rFonts w:ascii="Arial" w:eastAsia="Arial" w:hAnsi="Arial" w:cs="Arial"/>
                      </w:rPr>
                    </w:rPrChange>
                  </w:rPr>
                  <w:t>.</w:t>
                </w:r>
              </w:ins>
            </w:sdtContent>
          </w:sdt>
        </w:sdtContent>
      </w:sdt>
      <w:sdt>
        <w:sdtPr>
          <w:tag w:val="goog_rdk_1652"/>
          <w:id w:val="297042381"/>
        </w:sdtPr>
        <w:sdtContent>
          <w:sdt>
            <w:sdtPr>
              <w:tag w:val="goog_rdk_1653"/>
              <w:id w:val="1223563838"/>
            </w:sdtPr>
            <w:sdtContent>
              <w:del w:id="1937" w:author="Marie-Christine Rufener" w:date="2024-07-09T19:26:00Z">
                <w:r>
                  <w:rPr>
                    <w:rFonts w:ascii="Arial" w:eastAsia="Arial" w:hAnsi="Arial" w:cs="Arial"/>
                    <w:i/>
                    <w:rPrChange w:id="1938" w:author="Marie-Christine Rufener" w:date="2024-07-09T19:27:00Z">
                      <w:rPr>
                        <w:rFonts w:ascii="Arial" w:eastAsia="Arial" w:hAnsi="Arial" w:cs="Arial"/>
                      </w:rPr>
                    </w:rPrChange>
                  </w:rPr>
                  <w:delText>entific</w:delText>
                </w:r>
              </w:del>
            </w:sdtContent>
          </w:sdt>
        </w:sdtContent>
      </w:sdt>
      <w:sdt>
        <w:sdtPr>
          <w:tag w:val="goog_rdk_1654"/>
          <w:id w:val="-378630961"/>
        </w:sdtPr>
        <w:sdtContent>
          <w:r>
            <w:rPr>
              <w:rFonts w:ascii="Arial" w:eastAsia="Arial" w:hAnsi="Arial" w:cs="Arial"/>
              <w:i/>
              <w:rPrChange w:id="1939" w:author="Marie-Christine Rufener" w:date="2024-07-09T19:27:00Z">
                <w:rPr>
                  <w:rFonts w:ascii="Arial" w:eastAsia="Arial" w:hAnsi="Arial" w:cs="Arial"/>
                </w:rPr>
              </w:rPrChange>
            </w:rPr>
            <w:t xml:space="preserve"> </w:t>
          </w:r>
        </w:sdtContent>
      </w:sdt>
      <w:sdt>
        <w:sdtPr>
          <w:tag w:val="goog_rdk_1655"/>
          <w:id w:val="1442337139"/>
        </w:sdtPr>
        <w:sdtContent>
          <w:sdt>
            <w:sdtPr>
              <w:tag w:val="goog_rdk_1656"/>
              <w:id w:val="889929813"/>
            </w:sdtPr>
            <w:sdtContent>
              <w:ins w:id="1940" w:author="Marie-Christine Rufener" w:date="2024-07-09T19:26:00Z">
                <w:r>
                  <w:rPr>
                    <w:rFonts w:ascii="Arial" w:eastAsia="Arial" w:hAnsi="Arial" w:cs="Arial"/>
                    <w:i/>
                    <w:rPrChange w:id="1941" w:author="Marie-Christine Rufener" w:date="2024-07-09T19:27:00Z">
                      <w:rPr>
                        <w:rFonts w:ascii="Arial" w:eastAsia="Arial" w:hAnsi="Arial" w:cs="Arial"/>
                      </w:rPr>
                    </w:rPrChange>
                  </w:rPr>
                  <w:t>D</w:t>
                </w:r>
              </w:ins>
            </w:sdtContent>
          </w:sdt>
        </w:sdtContent>
      </w:sdt>
      <w:sdt>
        <w:sdtPr>
          <w:tag w:val="goog_rdk_1657"/>
          <w:id w:val="67548705"/>
        </w:sdtPr>
        <w:sdtContent>
          <w:sdt>
            <w:sdtPr>
              <w:tag w:val="goog_rdk_1658"/>
              <w:id w:val="251560091"/>
            </w:sdtPr>
            <w:sdtContent>
              <w:del w:id="1942" w:author="Marie-Christine Rufener" w:date="2024-07-09T19:26:00Z">
                <w:r>
                  <w:rPr>
                    <w:rFonts w:ascii="Arial" w:eastAsia="Arial" w:hAnsi="Arial" w:cs="Arial"/>
                    <w:i/>
                    <w:rPrChange w:id="1943" w:author="Marie-Christine Rufener" w:date="2024-07-09T19:27:00Z">
                      <w:rPr>
                        <w:rFonts w:ascii="Arial" w:eastAsia="Arial" w:hAnsi="Arial" w:cs="Arial"/>
                      </w:rPr>
                    </w:rPrChange>
                  </w:rPr>
                  <w:delText>d</w:delText>
                </w:r>
              </w:del>
            </w:sdtContent>
          </w:sdt>
        </w:sdtContent>
      </w:sdt>
      <w:sdt>
        <w:sdtPr>
          <w:tag w:val="goog_rdk_1659"/>
          <w:id w:val="1691026990"/>
        </w:sdtPr>
        <w:sdtContent>
          <w:r>
            <w:rPr>
              <w:rFonts w:ascii="Arial" w:eastAsia="Arial" w:hAnsi="Arial" w:cs="Arial"/>
              <w:i/>
              <w:rPrChange w:id="1944" w:author="Marie-Christine Rufener" w:date="2024-07-09T19:27:00Z">
                <w:rPr>
                  <w:rFonts w:ascii="Arial" w:eastAsia="Arial" w:hAnsi="Arial" w:cs="Arial"/>
                </w:rPr>
              </w:rPrChange>
            </w:rPr>
            <w:t>ata</w:t>
          </w:r>
        </w:sdtContent>
      </w:sdt>
      <w:r>
        <w:rPr>
          <w:rFonts w:ascii="Arial" w:eastAsia="Arial" w:hAnsi="Arial" w:cs="Arial"/>
        </w:rPr>
        <w:t xml:space="preserve"> </w:t>
      </w:r>
      <w:sdt>
        <w:sdtPr>
          <w:tag w:val="goog_rdk_1660"/>
          <w:id w:val="1445262732"/>
        </w:sdtPr>
        <w:sdtContent>
          <w:r>
            <w:rPr>
              <w:rFonts w:ascii="Arial" w:eastAsia="Arial" w:hAnsi="Arial" w:cs="Arial"/>
              <w:b/>
              <w:rPrChange w:id="1945" w:author="Marie-Christine Rufener" w:date="2024-07-09T19:27:00Z">
                <w:rPr>
                  <w:rFonts w:ascii="Arial" w:eastAsia="Arial" w:hAnsi="Arial" w:cs="Arial"/>
                </w:rPr>
              </w:rPrChange>
            </w:rPr>
            <w:t>4</w:t>
          </w:r>
        </w:sdtContent>
      </w:sdt>
      <w:sdt>
        <w:sdtPr>
          <w:tag w:val="goog_rdk_1661"/>
          <w:id w:val="1870098429"/>
        </w:sdtPr>
        <w:sdtContent>
          <w:ins w:id="1946" w:author="Marie-Christine Rufener" w:date="2024-07-09T19:27:00Z">
            <w:r>
              <w:rPr>
                <w:rFonts w:ascii="Arial" w:eastAsia="Arial" w:hAnsi="Arial" w:cs="Arial"/>
              </w:rPr>
              <w:t>, 170004;</w:t>
            </w:r>
          </w:ins>
        </w:sdtContent>
      </w:sdt>
      <w:sdt>
        <w:sdtPr>
          <w:tag w:val="goog_rdk_1662"/>
          <w:id w:val="-1634554434"/>
        </w:sdtPr>
        <w:sdtContent>
          <w:del w:id="1947" w:author="Marie-Christine Rufener" w:date="2024-07-09T19:27:00Z">
            <w:r>
              <w:rPr>
                <w:rFonts w:ascii="Arial" w:eastAsia="Arial" w:hAnsi="Arial" w:cs="Arial"/>
              </w:rPr>
              <w:delText>(1):1–4.</w:delText>
            </w:r>
          </w:del>
        </w:sdtContent>
      </w:sdt>
      <w:r>
        <w:rPr>
          <w:rFonts w:ascii="Arial" w:eastAsia="Arial" w:hAnsi="Arial" w:cs="Arial"/>
        </w:rPr>
        <w:t xml:space="preserve"> </w:t>
      </w:r>
      <w:hyperlink r:id="rId65">
        <w:r>
          <w:rPr>
            <w:rFonts w:ascii="Arial" w:eastAsia="Arial" w:hAnsi="Arial" w:cs="Arial"/>
            <w:color w:val="0000FF"/>
          </w:rPr>
          <w:t>https://doi.org/10.1038/sdata.2017.4</w:t>
        </w:r>
      </w:hyperlink>
      <w:sdt>
        <w:sdtPr>
          <w:tag w:val="goog_rdk_1663"/>
          <w:id w:val="-1229072275"/>
        </w:sdtPr>
        <w:sdtContent>
          <w:ins w:id="1948" w:author="Marie-Christine Rufener" w:date="2024-07-09T19:27:00Z">
            <w:r>
              <w:rPr>
                <w:rFonts w:ascii="Arial" w:eastAsia="Arial" w:hAnsi="Arial" w:cs="Arial"/>
                <w:color w:val="0000FF"/>
              </w:rPr>
              <w:t xml:space="preserve"> (2017)</w:t>
            </w:r>
          </w:ins>
        </w:sdtContent>
      </w:sdt>
    </w:p>
    <w:sdt>
      <w:sdtPr>
        <w:tag w:val="goog_rdk_1705"/>
        <w:id w:val="1958904909"/>
      </w:sdtPr>
      <w:sdtContent>
        <w:p w14:paraId="518B0DE0" w14:textId="77777777" w:rsidR="00073438" w:rsidRDefault="00000000">
          <w:pPr>
            <w:widowControl w:val="0"/>
            <w:spacing w:before="280" w:after="280" w:line="240" w:lineRule="auto"/>
            <w:ind w:left="284" w:hanging="284"/>
            <w:rPr>
              <w:ins w:id="1949" w:author="Marie-Christine Rufener" w:date="2024-07-07T16:21:00Z"/>
              <w:rFonts w:ascii="Arial" w:eastAsia="Arial" w:hAnsi="Arial" w:cs="Arial"/>
            </w:rPr>
          </w:pPr>
          <w:r>
            <w:rPr>
              <w:rFonts w:ascii="Arial" w:eastAsia="Arial" w:hAnsi="Arial" w:cs="Arial"/>
            </w:rPr>
            <w:t>Torralba</w:t>
          </w:r>
          <w:sdt>
            <w:sdtPr>
              <w:tag w:val="goog_rdk_1664"/>
              <w:id w:val="666450180"/>
            </w:sdtPr>
            <w:sdtContent>
              <w:ins w:id="1950" w:author="Marie-Christine Rufener" w:date="2024-07-09T19:28:00Z">
                <w:r>
                  <w:rPr>
                    <w:rFonts w:ascii="Arial" w:eastAsia="Arial" w:hAnsi="Arial" w:cs="Arial"/>
                  </w:rPr>
                  <w:t>,</w:t>
                </w:r>
              </w:ins>
            </w:sdtContent>
          </w:sdt>
          <w:r>
            <w:rPr>
              <w:rFonts w:ascii="Arial" w:eastAsia="Arial" w:hAnsi="Arial" w:cs="Arial"/>
            </w:rPr>
            <w:t xml:space="preserve"> A</w:t>
          </w:r>
          <w:sdt>
            <w:sdtPr>
              <w:tag w:val="goog_rdk_1665"/>
              <w:id w:val="-1771612108"/>
            </w:sdtPr>
            <w:sdtContent>
              <w:ins w:id="1951" w:author="Marie-Christine Rufener" w:date="2024-07-09T19:28:00Z">
                <w:r>
                  <w:rPr>
                    <w:rFonts w:ascii="Arial" w:eastAsia="Arial" w:hAnsi="Arial" w:cs="Arial"/>
                  </w:rPr>
                  <w:t>.</w:t>
                </w:r>
              </w:ins>
            </w:sdtContent>
          </w:sdt>
          <w:sdt>
            <w:sdtPr>
              <w:tag w:val="goog_rdk_1666"/>
              <w:id w:val="547112914"/>
            </w:sdtPr>
            <w:sdtContent>
              <w:del w:id="1952" w:author="Marie-Christine Rufener" w:date="2024-07-09T19:28:00Z">
                <w:r>
                  <w:rPr>
                    <w:rFonts w:ascii="Arial" w:eastAsia="Arial" w:hAnsi="Arial" w:cs="Arial"/>
                  </w:rPr>
                  <w:delText>,</w:delText>
                </w:r>
              </w:del>
            </w:sdtContent>
          </w:sdt>
          <w:sdt>
            <w:sdtPr>
              <w:tag w:val="goog_rdk_1667"/>
              <w:id w:val="-1509132856"/>
            </w:sdtPr>
            <w:sdtContent>
              <w:ins w:id="1953" w:author="Marie-Christine Rufener" w:date="2024-07-09T19:28:00Z">
                <w:r>
                  <w:rPr>
                    <w:rFonts w:ascii="Arial" w:eastAsia="Arial" w:hAnsi="Arial" w:cs="Arial"/>
                  </w:rPr>
                  <w:t xml:space="preserve"> &amp;</w:t>
                </w:r>
              </w:ins>
            </w:sdtContent>
          </w:sdt>
          <w:r>
            <w:rPr>
              <w:rFonts w:ascii="Arial" w:eastAsia="Arial" w:hAnsi="Arial" w:cs="Arial"/>
            </w:rPr>
            <w:t xml:space="preserve"> Efros</w:t>
          </w:r>
          <w:sdt>
            <w:sdtPr>
              <w:tag w:val="goog_rdk_1668"/>
              <w:id w:val="-562330892"/>
            </w:sdtPr>
            <w:sdtContent>
              <w:ins w:id="1954" w:author="Marie-Christine Rufener" w:date="2024-07-09T19:28:00Z">
                <w:r>
                  <w:rPr>
                    <w:rFonts w:ascii="Arial" w:eastAsia="Arial" w:hAnsi="Arial" w:cs="Arial"/>
                  </w:rPr>
                  <w:t>,</w:t>
                </w:r>
              </w:ins>
            </w:sdtContent>
          </w:sdt>
          <w:r>
            <w:rPr>
              <w:rFonts w:ascii="Arial" w:eastAsia="Arial" w:hAnsi="Arial" w:cs="Arial"/>
            </w:rPr>
            <w:t xml:space="preserve"> A</w:t>
          </w:r>
          <w:sdt>
            <w:sdtPr>
              <w:tag w:val="goog_rdk_1669"/>
              <w:id w:val="539327852"/>
            </w:sdtPr>
            <w:sdtContent>
              <w:ins w:id="1955" w:author="Marie-Christine Rufener" w:date="2024-07-09T19:28:00Z">
                <w:r>
                  <w:rPr>
                    <w:rFonts w:ascii="Arial" w:eastAsia="Arial" w:hAnsi="Arial" w:cs="Arial"/>
                  </w:rPr>
                  <w:t xml:space="preserve">. </w:t>
                </w:r>
              </w:ins>
            </w:sdtContent>
          </w:sdt>
          <w:r>
            <w:rPr>
              <w:rFonts w:ascii="Arial" w:eastAsia="Arial" w:hAnsi="Arial" w:cs="Arial"/>
            </w:rPr>
            <w:t>A</w:t>
          </w:r>
          <w:sdt>
            <w:sdtPr>
              <w:tag w:val="goog_rdk_1670"/>
              <w:id w:val="-385952448"/>
            </w:sdtPr>
            <w:sdtContent>
              <w:ins w:id="1956" w:author="Marie-Christine Rufener" w:date="2024-07-09T19:28:00Z">
                <w:r>
                  <w:rPr>
                    <w:rFonts w:ascii="Arial" w:eastAsia="Arial" w:hAnsi="Arial" w:cs="Arial"/>
                  </w:rPr>
                  <w:t>.</w:t>
                </w:r>
              </w:ins>
            </w:sdtContent>
          </w:sdt>
          <w:sdt>
            <w:sdtPr>
              <w:tag w:val="goog_rdk_1671"/>
              <w:id w:val="1643157544"/>
            </w:sdtPr>
            <w:sdtContent>
              <w:del w:id="1957" w:author="Marie-Christine Rufener" w:date="2024-07-09T19:28:00Z">
                <w:r>
                  <w:rPr>
                    <w:rFonts w:ascii="Arial" w:eastAsia="Arial" w:hAnsi="Arial" w:cs="Arial"/>
                  </w:rPr>
                  <w:delText xml:space="preserve"> (2011)</w:delText>
                </w:r>
              </w:del>
            </w:sdtContent>
          </w:sdt>
          <w:r>
            <w:rPr>
              <w:rFonts w:ascii="Arial" w:eastAsia="Arial" w:hAnsi="Arial" w:cs="Arial"/>
            </w:rPr>
            <w:t xml:space="preserve"> Unbiased look at dataset bias. </w:t>
          </w:r>
          <w:sdt>
            <w:sdtPr>
              <w:tag w:val="goog_rdk_1672"/>
              <w:id w:val="-2042512377"/>
            </w:sdtPr>
            <w:sdtContent>
              <w:del w:id="1958" w:author="Marie-Christine Rufener" w:date="2024-07-09T19:30:00Z">
                <w:r>
                  <w:rPr>
                    <w:rFonts w:ascii="Arial" w:eastAsia="Arial" w:hAnsi="Arial" w:cs="Arial"/>
                  </w:rPr>
                  <w:delText xml:space="preserve">In: </w:delText>
                </w:r>
              </w:del>
            </w:sdtContent>
          </w:sdt>
          <w:sdt>
            <w:sdtPr>
              <w:tag w:val="goog_rdk_1673"/>
              <w:id w:val="-1426489822"/>
            </w:sdtPr>
            <w:sdtContent>
              <w:r>
                <w:rPr>
                  <w:rFonts w:ascii="Arial" w:eastAsia="Arial" w:hAnsi="Arial" w:cs="Arial"/>
                  <w:i/>
                  <w:rPrChange w:id="1959" w:author="Marie-Christine Rufener" w:date="2024-07-09T19:30:00Z">
                    <w:rPr>
                      <w:rFonts w:ascii="Arial" w:eastAsia="Arial" w:hAnsi="Arial" w:cs="Arial"/>
                    </w:rPr>
                  </w:rPrChange>
                </w:rPr>
                <w:t>Proc</w:t>
              </w:r>
            </w:sdtContent>
          </w:sdt>
          <w:sdt>
            <w:sdtPr>
              <w:tag w:val="goog_rdk_1674"/>
              <w:id w:val="162988962"/>
            </w:sdtPr>
            <w:sdtContent>
              <w:sdt>
                <w:sdtPr>
                  <w:tag w:val="goog_rdk_1675"/>
                  <w:id w:val="920609201"/>
                </w:sdtPr>
                <w:sdtContent>
                  <w:ins w:id="1960" w:author="Marie-Christine Rufener" w:date="2024-07-09T19:28:00Z">
                    <w:r>
                      <w:rPr>
                        <w:rFonts w:ascii="Arial" w:eastAsia="Arial" w:hAnsi="Arial" w:cs="Arial"/>
                        <w:i/>
                        <w:rPrChange w:id="1961" w:author="Marie-Christine Rufener" w:date="2024-07-09T19:30:00Z">
                          <w:rPr>
                            <w:rFonts w:ascii="Arial" w:eastAsia="Arial" w:hAnsi="Arial" w:cs="Arial"/>
                          </w:rPr>
                        </w:rPrChange>
                      </w:rPr>
                      <w:t>.</w:t>
                    </w:r>
                  </w:ins>
                </w:sdtContent>
              </w:sdt>
            </w:sdtContent>
          </w:sdt>
          <w:sdt>
            <w:sdtPr>
              <w:tag w:val="goog_rdk_1676"/>
              <w:id w:val="347225796"/>
            </w:sdtPr>
            <w:sdtContent>
              <w:sdt>
                <w:sdtPr>
                  <w:tag w:val="goog_rdk_1677"/>
                  <w:id w:val="-1679343713"/>
                </w:sdtPr>
                <w:sdtContent>
                  <w:del w:id="1962" w:author="Marie-Christine Rufener" w:date="2024-07-09T19:28:00Z">
                    <w:r>
                      <w:rPr>
                        <w:rFonts w:ascii="Arial" w:eastAsia="Arial" w:hAnsi="Arial" w:cs="Arial"/>
                        <w:i/>
                        <w:rPrChange w:id="1963" w:author="Marie-Christine Rufener" w:date="2024-07-09T19:30:00Z">
                          <w:rPr>
                            <w:rFonts w:ascii="Arial" w:eastAsia="Arial" w:hAnsi="Arial" w:cs="Arial"/>
                          </w:rPr>
                        </w:rPrChange>
                      </w:rPr>
                      <w:delText>eedings of the</w:delText>
                    </w:r>
                  </w:del>
                </w:sdtContent>
              </w:sdt>
            </w:sdtContent>
          </w:sdt>
          <w:sdt>
            <w:sdtPr>
              <w:tag w:val="goog_rdk_1678"/>
              <w:id w:val="729503309"/>
            </w:sdtPr>
            <w:sdtContent>
              <w:r>
                <w:rPr>
                  <w:rFonts w:ascii="Arial" w:eastAsia="Arial" w:hAnsi="Arial" w:cs="Arial"/>
                  <w:i/>
                  <w:rPrChange w:id="1964" w:author="Marie-Christine Rufener" w:date="2024-07-09T19:30:00Z">
                    <w:rPr>
                      <w:rFonts w:ascii="Arial" w:eastAsia="Arial" w:hAnsi="Arial" w:cs="Arial"/>
                    </w:rPr>
                  </w:rPrChange>
                </w:rPr>
                <w:t xml:space="preserve"> IEEE/CVF Conf</w:t>
              </w:r>
            </w:sdtContent>
          </w:sdt>
          <w:sdt>
            <w:sdtPr>
              <w:tag w:val="goog_rdk_1679"/>
              <w:id w:val="-1899731981"/>
            </w:sdtPr>
            <w:sdtContent>
              <w:sdt>
                <w:sdtPr>
                  <w:tag w:val="goog_rdk_1680"/>
                  <w:id w:val="480041752"/>
                </w:sdtPr>
                <w:sdtContent>
                  <w:ins w:id="1965" w:author="Marie-Christine Rufener" w:date="2024-07-09T19:28:00Z">
                    <w:r>
                      <w:rPr>
                        <w:rFonts w:ascii="Arial" w:eastAsia="Arial" w:hAnsi="Arial" w:cs="Arial"/>
                        <w:i/>
                        <w:rPrChange w:id="1966" w:author="Marie-Christine Rufener" w:date="2024-07-09T19:30:00Z">
                          <w:rPr>
                            <w:rFonts w:ascii="Arial" w:eastAsia="Arial" w:hAnsi="Arial" w:cs="Arial"/>
                          </w:rPr>
                        </w:rPrChange>
                      </w:rPr>
                      <w:t>.</w:t>
                    </w:r>
                  </w:ins>
                </w:sdtContent>
              </w:sdt>
            </w:sdtContent>
          </w:sdt>
          <w:sdt>
            <w:sdtPr>
              <w:tag w:val="goog_rdk_1681"/>
              <w:id w:val="1800337861"/>
            </w:sdtPr>
            <w:sdtContent>
              <w:sdt>
                <w:sdtPr>
                  <w:tag w:val="goog_rdk_1682"/>
                  <w:id w:val="-1300990463"/>
                </w:sdtPr>
                <w:sdtContent>
                  <w:del w:id="1967" w:author="Marie-Christine Rufener" w:date="2024-07-09T19:28:00Z">
                    <w:r>
                      <w:rPr>
                        <w:rFonts w:ascii="Arial" w:eastAsia="Arial" w:hAnsi="Arial" w:cs="Arial"/>
                        <w:i/>
                        <w:rPrChange w:id="1968" w:author="Marie-Christine Rufener" w:date="2024-07-09T19:30:00Z">
                          <w:rPr>
                            <w:rFonts w:ascii="Arial" w:eastAsia="Arial" w:hAnsi="Arial" w:cs="Arial"/>
                          </w:rPr>
                        </w:rPrChange>
                      </w:rPr>
                      <w:delText>erence on</w:delText>
                    </w:r>
                  </w:del>
                </w:sdtContent>
              </w:sdt>
            </w:sdtContent>
          </w:sdt>
          <w:sdt>
            <w:sdtPr>
              <w:tag w:val="goog_rdk_1683"/>
              <w:id w:val="1782990782"/>
            </w:sdtPr>
            <w:sdtContent>
              <w:r>
                <w:rPr>
                  <w:rFonts w:ascii="Arial" w:eastAsia="Arial" w:hAnsi="Arial" w:cs="Arial"/>
                  <w:i/>
                  <w:rPrChange w:id="1969" w:author="Marie-Christine Rufener" w:date="2024-07-09T19:30:00Z">
                    <w:rPr>
                      <w:rFonts w:ascii="Arial" w:eastAsia="Arial" w:hAnsi="Arial" w:cs="Arial"/>
                    </w:rPr>
                  </w:rPrChange>
                </w:rPr>
                <w:t xml:space="preserve"> Comp</w:t>
              </w:r>
            </w:sdtContent>
          </w:sdt>
          <w:sdt>
            <w:sdtPr>
              <w:tag w:val="goog_rdk_1684"/>
              <w:id w:val="-370615245"/>
            </w:sdtPr>
            <w:sdtContent>
              <w:sdt>
                <w:sdtPr>
                  <w:tag w:val="goog_rdk_1685"/>
                  <w:id w:val="-1986453531"/>
                </w:sdtPr>
                <w:sdtContent>
                  <w:ins w:id="1970" w:author="Marie-Christine Rufener" w:date="2024-07-09T19:28:00Z">
                    <w:r>
                      <w:rPr>
                        <w:rFonts w:ascii="Arial" w:eastAsia="Arial" w:hAnsi="Arial" w:cs="Arial"/>
                        <w:i/>
                        <w:rPrChange w:id="1971" w:author="Marie-Christine Rufener" w:date="2024-07-09T19:30:00Z">
                          <w:rPr>
                            <w:rFonts w:ascii="Arial" w:eastAsia="Arial" w:hAnsi="Arial" w:cs="Arial"/>
                          </w:rPr>
                        </w:rPrChange>
                      </w:rPr>
                      <w:t>.</w:t>
                    </w:r>
                  </w:ins>
                </w:sdtContent>
              </w:sdt>
            </w:sdtContent>
          </w:sdt>
          <w:sdt>
            <w:sdtPr>
              <w:tag w:val="goog_rdk_1686"/>
              <w:id w:val="1767032153"/>
            </w:sdtPr>
            <w:sdtContent>
              <w:sdt>
                <w:sdtPr>
                  <w:tag w:val="goog_rdk_1687"/>
                  <w:id w:val="-152068177"/>
                </w:sdtPr>
                <w:sdtContent>
                  <w:del w:id="1972" w:author="Marie-Christine Rufener" w:date="2024-07-09T19:28:00Z">
                    <w:r>
                      <w:rPr>
                        <w:rFonts w:ascii="Arial" w:eastAsia="Arial" w:hAnsi="Arial" w:cs="Arial"/>
                        <w:i/>
                        <w:rPrChange w:id="1973" w:author="Marie-Christine Rufener" w:date="2024-07-09T19:30:00Z">
                          <w:rPr>
                            <w:rFonts w:ascii="Arial" w:eastAsia="Arial" w:hAnsi="Arial" w:cs="Arial"/>
                          </w:rPr>
                        </w:rPrChange>
                      </w:rPr>
                      <w:delText>uter</w:delText>
                    </w:r>
                  </w:del>
                </w:sdtContent>
              </w:sdt>
            </w:sdtContent>
          </w:sdt>
          <w:sdt>
            <w:sdtPr>
              <w:tag w:val="goog_rdk_1688"/>
              <w:id w:val="1341350662"/>
            </w:sdtPr>
            <w:sdtContent>
              <w:r>
                <w:rPr>
                  <w:rFonts w:ascii="Arial" w:eastAsia="Arial" w:hAnsi="Arial" w:cs="Arial"/>
                  <w:i/>
                  <w:rPrChange w:id="1974" w:author="Marie-Christine Rufener" w:date="2024-07-09T19:30:00Z">
                    <w:rPr>
                      <w:rFonts w:ascii="Arial" w:eastAsia="Arial" w:hAnsi="Arial" w:cs="Arial"/>
                    </w:rPr>
                  </w:rPrChange>
                </w:rPr>
                <w:t xml:space="preserve"> Vis</w:t>
              </w:r>
            </w:sdtContent>
          </w:sdt>
          <w:sdt>
            <w:sdtPr>
              <w:tag w:val="goog_rdk_1689"/>
              <w:id w:val="433556746"/>
            </w:sdtPr>
            <w:sdtContent>
              <w:sdt>
                <w:sdtPr>
                  <w:tag w:val="goog_rdk_1690"/>
                  <w:id w:val="935169117"/>
                </w:sdtPr>
                <w:sdtContent>
                  <w:ins w:id="1975" w:author="Marie-Christine Rufener" w:date="2024-07-09T19:28:00Z">
                    <w:r>
                      <w:rPr>
                        <w:rFonts w:ascii="Arial" w:eastAsia="Arial" w:hAnsi="Arial" w:cs="Arial"/>
                        <w:i/>
                        <w:rPrChange w:id="1976" w:author="Marie-Christine Rufener" w:date="2024-07-09T19:30:00Z">
                          <w:rPr>
                            <w:rFonts w:ascii="Arial" w:eastAsia="Arial" w:hAnsi="Arial" w:cs="Arial"/>
                          </w:rPr>
                        </w:rPrChange>
                      </w:rPr>
                      <w:t>.</w:t>
                    </w:r>
                  </w:ins>
                </w:sdtContent>
              </w:sdt>
            </w:sdtContent>
          </w:sdt>
          <w:sdt>
            <w:sdtPr>
              <w:tag w:val="goog_rdk_1691"/>
              <w:id w:val="240218977"/>
            </w:sdtPr>
            <w:sdtContent>
              <w:sdt>
                <w:sdtPr>
                  <w:tag w:val="goog_rdk_1692"/>
                  <w:id w:val="341058057"/>
                </w:sdtPr>
                <w:sdtContent>
                  <w:del w:id="1977" w:author="Marie-Christine Rufener" w:date="2024-07-09T19:28:00Z">
                    <w:r>
                      <w:rPr>
                        <w:rFonts w:ascii="Arial" w:eastAsia="Arial" w:hAnsi="Arial" w:cs="Arial"/>
                        <w:i/>
                        <w:rPrChange w:id="1978" w:author="Marie-Christine Rufener" w:date="2024-07-09T19:30:00Z">
                          <w:rPr>
                            <w:rFonts w:ascii="Arial" w:eastAsia="Arial" w:hAnsi="Arial" w:cs="Arial"/>
                          </w:rPr>
                        </w:rPrChange>
                      </w:rPr>
                      <w:delText>ion and</w:delText>
                    </w:r>
                  </w:del>
                </w:sdtContent>
              </w:sdt>
            </w:sdtContent>
          </w:sdt>
          <w:sdt>
            <w:sdtPr>
              <w:tag w:val="goog_rdk_1693"/>
              <w:id w:val="-1662232592"/>
            </w:sdtPr>
            <w:sdtContent>
              <w:r>
                <w:rPr>
                  <w:rFonts w:ascii="Arial" w:eastAsia="Arial" w:hAnsi="Arial" w:cs="Arial"/>
                  <w:i/>
                  <w:rPrChange w:id="1979" w:author="Marie-Christine Rufener" w:date="2024-07-09T19:30:00Z">
                    <w:rPr>
                      <w:rFonts w:ascii="Arial" w:eastAsia="Arial" w:hAnsi="Arial" w:cs="Arial"/>
                    </w:rPr>
                  </w:rPrChange>
                </w:rPr>
                <w:t xml:space="preserve"> Pat</w:t>
              </w:r>
            </w:sdtContent>
          </w:sdt>
          <w:sdt>
            <w:sdtPr>
              <w:tag w:val="goog_rdk_1694"/>
              <w:id w:val="-1313481430"/>
            </w:sdtPr>
            <w:sdtContent>
              <w:sdt>
                <w:sdtPr>
                  <w:tag w:val="goog_rdk_1695"/>
                  <w:id w:val="-508373233"/>
                </w:sdtPr>
                <w:sdtContent>
                  <w:ins w:id="1980" w:author="Marie-Christine Rufener" w:date="2024-07-09T19:28:00Z">
                    <w:r>
                      <w:rPr>
                        <w:rFonts w:ascii="Arial" w:eastAsia="Arial" w:hAnsi="Arial" w:cs="Arial"/>
                        <w:i/>
                        <w:rPrChange w:id="1981" w:author="Marie-Christine Rufener" w:date="2024-07-09T19:30:00Z">
                          <w:rPr>
                            <w:rFonts w:ascii="Arial" w:eastAsia="Arial" w:hAnsi="Arial" w:cs="Arial"/>
                          </w:rPr>
                        </w:rPrChange>
                      </w:rPr>
                      <w:t>.</w:t>
                    </w:r>
                  </w:ins>
                </w:sdtContent>
              </w:sdt>
            </w:sdtContent>
          </w:sdt>
          <w:sdt>
            <w:sdtPr>
              <w:tag w:val="goog_rdk_1696"/>
              <w:id w:val="-1723818661"/>
            </w:sdtPr>
            <w:sdtContent>
              <w:sdt>
                <w:sdtPr>
                  <w:tag w:val="goog_rdk_1697"/>
                  <w:id w:val="293644376"/>
                </w:sdtPr>
                <w:sdtContent>
                  <w:del w:id="1982" w:author="Marie-Christine Rufener" w:date="2024-07-09T19:28:00Z">
                    <w:r>
                      <w:rPr>
                        <w:rFonts w:ascii="Arial" w:eastAsia="Arial" w:hAnsi="Arial" w:cs="Arial"/>
                        <w:i/>
                        <w:rPrChange w:id="1983" w:author="Marie-Christine Rufener" w:date="2024-07-09T19:30:00Z">
                          <w:rPr>
                            <w:rFonts w:ascii="Arial" w:eastAsia="Arial" w:hAnsi="Arial" w:cs="Arial"/>
                          </w:rPr>
                        </w:rPrChange>
                      </w:rPr>
                      <w:delText>tern</w:delText>
                    </w:r>
                  </w:del>
                </w:sdtContent>
              </w:sdt>
            </w:sdtContent>
          </w:sdt>
          <w:sdt>
            <w:sdtPr>
              <w:tag w:val="goog_rdk_1698"/>
              <w:id w:val="-70203690"/>
            </w:sdtPr>
            <w:sdtContent>
              <w:r>
                <w:rPr>
                  <w:rFonts w:ascii="Arial" w:eastAsia="Arial" w:hAnsi="Arial" w:cs="Arial"/>
                  <w:i/>
                  <w:rPrChange w:id="1984" w:author="Marie-Christine Rufener" w:date="2024-07-09T19:30:00Z">
                    <w:rPr>
                      <w:rFonts w:ascii="Arial" w:eastAsia="Arial" w:hAnsi="Arial" w:cs="Arial"/>
                    </w:rPr>
                  </w:rPrChange>
                </w:rPr>
                <w:t xml:space="preserve"> Recog</w:t>
              </w:r>
            </w:sdtContent>
          </w:sdt>
          <w:sdt>
            <w:sdtPr>
              <w:tag w:val="goog_rdk_1699"/>
              <w:id w:val="1197281208"/>
            </w:sdtPr>
            <w:sdtContent>
              <w:sdt>
                <w:sdtPr>
                  <w:tag w:val="goog_rdk_1700"/>
                  <w:id w:val="1500076879"/>
                </w:sdtPr>
                <w:sdtContent>
                  <w:ins w:id="1985" w:author="Marie-Christine Rufener" w:date="2024-07-09T19:29:00Z">
                    <w:r>
                      <w:rPr>
                        <w:rFonts w:ascii="Arial" w:eastAsia="Arial" w:hAnsi="Arial" w:cs="Arial"/>
                        <w:i/>
                        <w:rPrChange w:id="1986" w:author="Marie-Christine Rufener" w:date="2024-07-09T19:30:00Z">
                          <w:rPr>
                            <w:rFonts w:ascii="Arial" w:eastAsia="Arial" w:hAnsi="Arial" w:cs="Arial"/>
                          </w:rPr>
                        </w:rPrChange>
                      </w:rPr>
                      <w:t>.</w:t>
                    </w:r>
                  </w:ins>
                </w:sdtContent>
              </w:sdt>
            </w:sdtContent>
          </w:sdt>
          <w:sdt>
            <w:sdtPr>
              <w:tag w:val="goog_rdk_1701"/>
              <w:id w:val="-1226145631"/>
            </w:sdtPr>
            <w:sdtContent>
              <w:sdt>
                <w:sdtPr>
                  <w:tag w:val="goog_rdk_1702"/>
                  <w:id w:val="1674220821"/>
                </w:sdtPr>
                <w:sdtContent>
                  <w:del w:id="1987" w:author="Marie-Christine Rufener" w:date="2024-07-09T19:29:00Z">
                    <w:r>
                      <w:rPr>
                        <w:rFonts w:ascii="Arial" w:eastAsia="Arial" w:hAnsi="Arial" w:cs="Arial"/>
                        <w:i/>
                        <w:rPrChange w:id="1988" w:author="Marie-Christine Rufener" w:date="2024-07-09T19:30:00Z">
                          <w:rPr>
                            <w:rFonts w:ascii="Arial" w:eastAsia="Arial" w:hAnsi="Arial" w:cs="Arial"/>
                          </w:rPr>
                        </w:rPrChange>
                      </w:rPr>
                      <w:delText>nition (CVPR), IEEE</w:delText>
                    </w:r>
                  </w:del>
                </w:sdtContent>
              </w:sdt>
            </w:sdtContent>
          </w:sdt>
          <w:r>
            <w:rPr>
              <w:rFonts w:ascii="Arial" w:eastAsia="Arial" w:hAnsi="Arial" w:cs="Arial"/>
            </w:rPr>
            <w:t xml:space="preserve">, </w:t>
          </w:r>
          <w:sdt>
            <w:sdtPr>
              <w:tag w:val="goog_rdk_1703"/>
              <w:id w:val="-188070637"/>
            </w:sdtPr>
            <w:sdtContent>
              <w:del w:id="1989" w:author="Marie-Christine Rufener" w:date="2024-07-09T19:29:00Z">
                <w:r>
                  <w:rPr>
                    <w:rFonts w:ascii="Arial" w:eastAsia="Arial" w:hAnsi="Arial" w:cs="Arial"/>
                  </w:rPr>
                  <w:delText xml:space="preserve">pp </w:delText>
                </w:r>
              </w:del>
            </w:sdtContent>
          </w:sdt>
          <w:r>
            <w:rPr>
              <w:rFonts w:ascii="Arial" w:eastAsia="Arial" w:hAnsi="Arial" w:cs="Arial"/>
            </w:rPr>
            <w:t>1521–1528</w:t>
          </w:r>
          <w:sdt>
            <w:sdtPr>
              <w:tag w:val="goog_rdk_1704"/>
              <w:id w:val="1093437211"/>
            </w:sdtPr>
            <w:sdtContent>
              <w:ins w:id="1990" w:author="Marie-Christine Rufener" w:date="2024-07-07T16:21:00Z">
                <w:r>
                  <w:rPr>
                    <w:rFonts w:ascii="Arial" w:eastAsia="Arial" w:hAnsi="Arial" w:cs="Arial"/>
                  </w:rPr>
                  <w:t xml:space="preserve">; </w:t>
                </w:r>
                <w:r>
                  <w:fldChar w:fldCharType="begin"/>
                </w:r>
                <w:r>
                  <w:instrText>HYPERLINK "https://doi.org/10.1109/CVPR.2011.5995347"</w:instrText>
                </w:r>
                <w:r>
                  <w:fldChar w:fldCharType="separate"/>
                </w:r>
                <w:r>
                  <w:rPr>
                    <w:rFonts w:ascii="Arial" w:eastAsia="Arial" w:hAnsi="Arial" w:cs="Arial"/>
                  </w:rPr>
                  <w:t>https://doi.org/10.1109/CVPR.2011.5995347</w:t>
                </w:r>
                <w:r>
                  <w:fldChar w:fldCharType="end"/>
                </w:r>
                <w:r>
                  <w:rPr>
                    <w:rFonts w:ascii="Arial" w:eastAsia="Arial" w:hAnsi="Arial" w:cs="Arial"/>
                  </w:rPr>
                  <w:t xml:space="preserve">. (2011). </w:t>
                </w:r>
              </w:ins>
            </w:sdtContent>
          </w:sdt>
        </w:p>
      </w:sdtContent>
    </w:sdt>
    <w:bookmarkStart w:id="1991" w:name="_heading=h.111kx3o" w:colFirst="0" w:colLast="0" w:displacedByCustomXml="next"/>
    <w:bookmarkEnd w:id="1991" w:displacedByCustomXml="next"/>
    <w:sdt>
      <w:sdtPr>
        <w:tag w:val="goog_rdk_1707"/>
        <w:id w:val="1247606555"/>
      </w:sdtPr>
      <w:sdtContent>
        <w:p w14:paraId="5EA03299" w14:textId="77777777" w:rsidR="00073438" w:rsidRDefault="00000000">
          <w:pPr>
            <w:widowControl w:val="0"/>
            <w:spacing w:before="280" w:after="280" w:line="240" w:lineRule="auto"/>
            <w:ind w:left="284" w:hanging="284"/>
            <w:rPr>
              <w:rFonts w:ascii="Arial" w:eastAsia="Arial" w:hAnsi="Arial" w:cs="Arial"/>
            </w:rPr>
          </w:pPr>
          <w:sdt>
            <w:sdtPr>
              <w:tag w:val="goog_rdk_1706"/>
              <w:id w:val="-1125613258"/>
            </w:sdtPr>
            <w:sdtContent>
              <w:ins w:id="1992" w:author="Marie-Christine Rufener" w:date="2024-07-07T16:21:00Z">
                <w:r>
                  <w:rPr>
                    <w:rFonts w:ascii="Arial" w:eastAsia="Arial" w:hAnsi="Arial" w:cs="Arial"/>
                  </w:rPr>
                  <w:t xml:space="preserve">UCS. UCS Blog Network </w:t>
                </w:r>
                <w:r>
                  <w:fldChar w:fldCharType="begin"/>
                </w:r>
                <w:r>
                  <w:instrText>HYPERLINK "https://www.ucsusa.org/resources/satellite-database"</w:instrText>
                </w:r>
                <w:r>
                  <w:fldChar w:fldCharType="separate"/>
                </w:r>
                <w:r>
                  <w:rPr>
                    <w:rFonts w:ascii="Arial" w:eastAsia="Arial" w:hAnsi="Arial" w:cs="Arial"/>
                  </w:rPr>
                  <w:t>https://www.ucsusa.org/resources/satellite-database</w:t>
                </w:r>
                <w:r>
                  <w:fldChar w:fldCharType="end"/>
                </w:r>
                <w:r>
                  <w:rPr>
                    <w:rFonts w:ascii="Arial" w:eastAsia="Arial" w:hAnsi="Arial" w:cs="Arial"/>
                  </w:rPr>
                  <w:t xml:space="preserve"> (2023) </w:t>
                </w:r>
              </w:ins>
            </w:sdtContent>
          </w:sdt>
        </w:p>
      </w:sdtContent>
    </w:sdt>
    <w:p w14:paraId="42C20AD2" w14:textId="77777777" w:rsidR="00073438" w:rsidRDefault="00000000">
      <w:pPr>
        <w:widowControl w:val="0"/>
        <w:spacing w:before="280" w:after="280" w:line="240" w:lineRule="auto"/>
        <w:ind w:left="284" w:hanging="284"/>
        <w:rPr>
          <w:rFonts w:ascii="Arial" w:eastAsia="Arial" w:hAnsi="Arial" w:cs="Arial"/>
        </w:rPr>
      </w:pPr>
      <w:bookmarkStart w:id="1993" w:name="_heading=h.3l18frh" w:colFirst="0" w:colLast="0"/>
      <w:bookmarkEnd w:id="1993"/>
      <w:r>
        <w:rPr>
          <w:rFonts w:ascii="Arial" w:eastAsia="Arial" w:hAnsi="Arial" w:cs="Arial"/>
        </w:rPr>
        <w:t>UNHCR</w:t>
      </w:r>
      <w:sdt>
        <w:sdtPr>
          <w:tag w:val="goog_rdk_1708"/>
          <w:id w:val="715703184"/>
        </w:sdtPr>
        <w:sdtContent>
          <w:ins w:id="1994" w:author="Marie-Christine Rufener" w:date="2024-07-09T19:30:00Z">
            <w:r>
              <w:rPr>
                <w:rFonts w:ascii="Arial" w:eastAsia="Arial" w:hAnsi="Arial" w:cs="Arial"/>
              </w:rPr>
              <w:t>.</w:t>
            </w:r>
          </w:ins>
        </w:sdtContent>
      </w:sdt>
      <w:sdt>
        <w:sdtPr>
          <w:tag w:val="goog_rdk_1709"/>
          <w:id w:val="-476144287"/>
        </w:sdtPr>
        <w:sdtContent>
          <w:del w:id="1995" w:author="Marie-Christine Rufener" w:date="2024-07-09T19:30:00Z">
            <w:r>
              <w:rPr>
                <w:rFonts w:ascii="Arial" w:eastAsia="Arial" w:hAnsi="Arial" w:cs="Arial"/>
              </w:rPr>
              <w:delText xml:space="preserve"> (2022a)</w:delText>
            </w:r>
          </w:del>
        </w:sdtContent>
      </w:sdt>
      <w:r>
        <w:rPr>
          <w:rFonts w:ascii="Arial" w:eastAsia="Arial" w:hAnsi="Arial" w:cs="Arial"/>
        </w:rPr>
        <w:t xml:space="preserve"> Global displacement hits another record, capping decade-long rising trend. </w:t>
      </w:r>
      <w:sdt>
        <w:sdtPr>
          <w:tag w:val="goog_rdk_1710"/>
          <w:id w:val="-98485228"/>
        </w:sdtPr>
        <w:sdtContent>
          <w:ins w:id="1996" w:author="Marie-Christine Rufener" w:date="2024-07-09T19:30:00Z">
            <w:r>
              <w:rPr>
                <w:rFonts w:ascii="Arial" w:eastAsia="Arial" w:hAnsi="Arial" w:cs="Arial"/>
              </w:rPr>
              <w:t xml:space="preserve">UNHCR Blog Network </w:t>
            </w:r>
          </w:ins>
        </w:sdtContent>
      </w:sdt>
      <w:sdt>
        <w:sdtPr>
          <w:tag w:val="goog_rdk_1711"/>
          <w:id w:val="808438108"/>
        </w:sdtPr>
        <w:sdtContent>
          <w:del w:id="1997" w:author="Marie-Christine Rufener" w:date="2024-07-09T19:30:00Z">
            <w:r>
              <w:rPr>
                <w:rFonts w:ascii="Arial" w:eastAsia="Arial" w:hAnsi="Arial" w:cs="Arial"/>
              </w:rPr>
              <w:delText xml:space="preserve">Accessed via </w:delText>
            </w:r>
          </w:del>
        </w:sdtContent>
      </w:sdt>
      <w:hyperlink r:id="rId66">
        <w:r>
          <w:rPr>
            <w:rFonts w:ascii="Arial" w:eastAsia="Arial" w:hAnsi="Arial" w:cs="Arial"/>
            <w:color w:val="0000FF"/>
          </w:rPr>
          <w:t>https://www.unhcr.org/asia/news/press/2022/6/62a9d2b04/</w:t>
        </w:r>
      </w:hyperlink>
      <w:r>
        <w:rPr>
          <w:rFonts w:ascii="Arial" w:eastAsia="Arial" w:hAnsi="Arial" w:cs="Arial"/>
          <w:color w:val="0000FF"/>
        </w:rPr>
        <w:t xml:space="preserve"> </w:t>
      </w:r>
      <w:hyperlink r:id="rId67">
        <w:r>
          <w:rPr>
            <w:rFonts w:ascii="Arial" w:eastAsia="Arial" w:hAnsi="Arial" w:cs="Arial"/>
            <w:color w:val="0000FF"/>
          </w:rPr>
          <w:t>unhcr-global-displacement-hits-record-capping-decade-long-rising-trend.html</w:t>
        </w:r>
      </w:hyperlink>
      <w:sdt>
        <w:sdtPr>
          <w:tag w:val="goog_rdk_1712"/>
          <w:id w:val="773368311"/>
        </w:sdtPr>
        <w:sdtContent>
          <w:ins w:id="1998" w:author="Marie-Christine Rufener" w:date="2024-07-09T19:31:00Z">
            <w:r>
              <w:rPr>
                <w:rFonts w:ascii="Arial" w:eastAsia="Arial" w:hAnsi="Arial" w:cs="Arial"/>
                <w:color w:val="0000FF"/>
              </w:rPr>
              <w:t xml:space="preserve"> (2022a).</w:t>
            </w:r>
          </w:ins>
        </w:sdtContent>
      </w:sdt>
    </w:p>
    <w:p w14:paraId="29260211" w14:textId="77777777" w:rsidR="00073438" w:rsidRDefault="00000000">
      <w:pPr>
        <w:widowControl w:val="0"/>
        <w:spacing w:before="280" w:after="280" w:line="240" w:lineRule="auto"/>
        <w:ind w:left="284" w:hanging="284"/>
        <w:rPr>
          <w:rFonts w:ascii="Arial" w:eastAsia="Arial" w:hAnsi="Arial" w:cs="Arial"/>
        </w:rPr>
      </w:pPr>
      <w:bookmarkStart w:id="1999" w:name="_heading=h.206ipza" w:colFirst="0" w:colLast="0"/>
      <w:bookmarkEnd w:id="1999"/>
      <w:r>
        <w:rPr>
          <w:rFonts w:ascii="Arial" w:eastAsia="Arial" w:hAnsi="Arial" w:cs="Arial"/>
        </w:rPr>
        <w:t>UNHCR</w:t>
      </w:r>
      <w:sdt>
        <w:sdtPr>
          <w:tag w:val="goog_rdk_1713"/>
          <w:id w:val="-978756298"/>
        </w:sdtPr>
        <w:sdtContent>
          <w:ins w:id="2000" w:author="Marie-Christine Rufener" w:date="2024-07-09T19:31:00Z">
            <w:r>
              <w:rPr>
                <w:rFonts w:ascii="Arial" w:eastAsia="Arial" w:hAnsi="Arial" w:cs="Arial"/>
              </w:rPr>
              <w:t>.</w:t>
            </w:r>
          </w:ins>
        </w:sdtContent>
      </w:sdt>
      <w:sdt>
        <w:sdtPr>
          <w:tag w:val="goog_rdk_1714"/>
          <w:id w:val="915752370"/>
        </w:sdtPr>
        <w:sdtContent>
          <w:del w:id="2001" w:author="Marie-Christine Rufener" w:date="2024-07-09T19:31:00Z">
            <w:r>
              <w:rPr>
                <w:rFonts w:ascii="Arial" w:eastAsia="Arial" w:hAnsi="Arial" w:cs="Arial"/>
              </w:rPr>
              <w:delText xml:space="preserve"> (2022b)</w:delText>
            </w:r>
          </w:del>
        </w:sdtContent>
      </w:sdt>
      <w:r>
        <w:rPr>
          <w:rFonts w:ascii="Arial" w:eastAsia="Arial" w:hAnsi="Arial" w:cs="Arial"/>
        </w:rPr>
        <w:t xml:space="preserve"> Protecting internally displaced persons: a handbook for national human rights institutions. </w:t>
      </w:r>
      <w:sdt>
        <w:sdtPr>
          <w:tag w:val="goog_rdk_1715"/>
          <w:id w:val="216397357"/>
        </w:sdtPr>
        <w:sdtContent>
          <w:ins w:id="2002" w:author="Marie-Christine Rufener" w:date="2024-07-09T19:32:00Z">
            <w:r>
              <w:rPr>
                <w:rFonts w:ascii="Arial" w:eastAsia="Arial" w:hAnsi="Arial" w:cs="Arial"/>
              </w:rPr>
              <w:t>UNHCR Blog Network</w:t>
            </w:r>
          </w:ins>
          <w:customXmlInsRangeStart w:id="2003" w:author="Marie-Christine Rufener" w:date="2024-07-09T19:32:00Z"/>
          <w:sdt>
            <w:sdtPr>
              <w:tag w:val="goog_rdk_1716"/>
              <w:id w:val="88366689"/>
            </w:sdtPr>
            <w:sdtContent>
              <w:customXmlInsRangeEnd w:id="2003"/>
              <w:ins w:id="2004" w:author="Marie-Christine Rufener" w:date="2024-07-09T19:32:00Z">
                <w:del w:id="2005" w:author="Marie-Christine Rufener" w:date="2024-07-09T19:32:00Z">
                  <w:r>
                    <w:rPr>
                      <w:rFonts w:ascii="Arial" w:eastAsia="Arial" w:hAnsi="Arial" w:cs="Arial"/>
                    </w:rPr>
                    <w:delText xml:space="preserve"> </w:delText>
                  </w:r>
                </w:del>
              </w:ins>
              <w:customXmlInsRangeStart w:id="2006" w:author="Marie-Christine Rufener" w:date="2024-07-09T19:32:00Z"/>
            </w:sdtContent>
          </w:sdt>
          <w:customXmlInsRangeEnd w:id="2006"/>
        </w:sdtContent>
      </w:sdt>
      <w:sdt>
        <w:sdtPr>
          <w:tag w:val="goog_rdk_1717"/>
          <w:id w:val="-1864437908"/>
        </w:sdtPr>
        <w:sdtContent>
          <w:del w:id="2007" w:author="Marie-Christine Rufener" w:date="2024-07-09T19:32:00Z">
            <w:r>
              <w:rPr>
                <w:rFonts w:ascii="Arial" w:eastAsia="Arial" w:hAnsi="Arial" w:cs="Arial"/>
              </w:rPr>
              <w:delText>Accessed via</w:delText>
            </w:r>
          </w:del>
        </w:sdtContent>
      </w:sdt>
      <w:sdt>
        <w:sdtPr>
          <w:tag w:val="goog_rdk_1718"/>
          <w:id w:val="1716854831"/>
        </w:sdtPr>
        <w:sdtContent>
          <w:customXmlInsRangeStart w:id="2008" w:author="Marie-Christine Rufener" w:date="2024-07-09T19:32:00Z"/>
          <w:sdt>
            <w:sdtPr>
              <w:tag w:val="goog_rdk_1719"/>
              <w:id w:val="1683085269"/>
            </w:sdtPr>
            <w:sdtContent>
              <w:customXmlInsRangeEnd w:id="2008"/>
              <w:ins w:id="2009" w:author="Marie-Christine Rufener" w:date="2024-07-09T19:32:00Z">
                <w:del w:id="2010" w:author="Marie-Christine Rufener" w:date="2024-07-09T19:32:00Z">
                  <w:r>
                    <w:rPr>
                      <w:rFonts w:ascii="Arial" w:eastAsia="Arial" w:hAnsi="Arial" w:cs="Arial"/>
                    </w:rPr>
                    <w:delText xml:space="preserve"> </w:delText>
                  </w:r>
                </w:del>
              </w:ins>
              <w:customXmlInsRangeStart w:id="2011" w:author="Marie-Christine Rufener" w:date="2024-07-09T19:32:00Z"/>
            </w:sdtContent>
          </w:sdt>
          <w:customXmlInsRangeEnd w:id="2011"/>
        </w:sdtContent>
      </w:sdt>
      <w:sdt>
        <w:sdtPr>
          <w:tag w:val="goog_rdk_1720"/>
          <w:id w:val="-29343714"/>
        </w:sdtPr>
        <w:sdtContent>
          <w:del w:id="2012" w:author="Marie-Christine Rufener" w:date="2024-07-09T19:32:00Z">
            <w:r>
              <w:rPr>
                <w:rFonts w:ascii="Arial" w:eastAsia="Arial" w:hAnsi="Arial" w:cs="Arial"/>
              </w:rPr>
              <w:delText xml:space="preserve"> </w:delText>
            </w:r>
          </w:del>
        </w:sdtContent>
      </w:sdt>
      <w:hyperlink r:id="rId68">
        <w:r>
          <w:rPr>
            <w:rFonts w:ascii="Arial" w:eastAsia="Arial" w:hAnsi="Arial" w:cs="Arial"/>
            <w:color w:val="0000FF"/>
          </w:rPr>
          <w:t>https://www.undp.org/publications/</w:t>
        </w:r>
      </w:hyperlink>
      <w:r>
        <w:rPr>
          <w:rFonts w:ascii="Arial" w:eastAsia="Arial" w:hAnsi="Arial" w:cs="Arial"/>
          <w:color w:val="0000FF"/>
        </w:rPr>
        <w:t xml:space="preserve"> </w:t>
      </w:r>
      <w:hyperlink r:id="rId69">
        <w:r>
          <w:rPr>
            <w:rFonts w:ascii="Arial" w:eastAsia="Arial" w:hAnsi="Arial" w:cs="Arial"/>
            <w:color w:val="0000FF"/>
          </w:rPr>
          <w:t>protecting-internally-displaced-persons-handbook-national-human-rights-institutions</w:t>
        </w:r>
      </w:hyperlink>
      <w:sdt>
        <w:sdtPr>
          <w:tag w:val="goog_rdk_1721"/>
          <w:id w:val="59069694"/>
        </w:sdtPr>
        <w:sdtContent>
          <w:ins w:id="2013" w:author="Marie-Christine Rufener" w:date="2024-07-09T19:32:00Z">
            <w:r>
              <w:rPr>
                <w:rFonts w:ascii="Arial" w:eastAsia="Arial" w:hAnsi="Arial" w:cs="Arial"/>
                <w:color w:val="0000FF"/>
              </w:rPr>
              <w:t xml:space="preserve"> (2022b). </w:t>
            </w:r>
          </w:ins>
        </w:sdtContent>
      </w:sdt>
    </w:p>
    <w:p w14:paraId="322A0F9B" w14:textId="77777777" w:rsidR="00073438" w:rsidRDefault="00000000">
      <w:pPr>
        <w:widowControl w:val="0"/>
        <w:spacing w:before="280" w:after="280" w:line="240" w:lineRule="auto"/>
        <w:ind w:left="284" w:hanging="284"/>
        <w:rPr>
          <w:rFonts w:ascii="Arial" w:eastAsia="Arial" w:hAnsi="Arial" w:cs="Arial"/>
        </w:rPr>
      </w:pPr>
      <w:bookmarkStart w:id="2014" w:name="_heading=h.4k668n3" w:colFirst="0" w:colLast="0"/>
      <w:bookmarkEnd w:id="2014"/>
      <w:r>
        <w:rPr>
          <w:rFonts w:ascii="Arial" w:eastAsia="Arial" w:hAnsi="Arial" w:cs="Arial"/>
        </w:rPr>
        <w:t>UNHCR</w:t>
      </w:r>
      <w:sdt>
        <w:sdtPr>
          <w:tag w:val="goog_rdk_1722"/>
          <w:id w:val="-545444983"/>
        </w:sdtPr>
        <w:sdtContent>
          <w:ins w:id="2015" w:author="Marie-Christine Rufener" w:date="2024-07-09T19:33:00Z">
            <w:r>
              <w:rPr>
                <w:rFonts w:ascii="Arial" w:eastAsia="Arial" w:hAnsi="Arial" w:cs="Arial"/>
              </w:rPr>
              <w:t>.</w:t>
            </w:r>
          </w:ins>
        </w:sdtContent>
      </w:sdt>
      <w:sdt>
        <w:sdtPr>
          <w:tag w:val="goog_rdk_1723"/>
          <w:id w:val="1831788254"/>
        </w:sdtPr>
        <w:sdtContent>
          <w:del w:id="2016" w:author="Marie-Christine Rufener" w:date="2024-07-09T19:33:00Z">
            <w:r>
              <w:rPr>
                <w:rFonts w:ascii="Arial" w:eastAsia="Arial" w:hAnsi="Arial" w:cs="Arial"/>
              </w:rPr>
              <w:delText xml:space="preserve"> (2023a)</w:delText>
            </w:r>
          </w:del>
        </w:sdtContent>
      </w:sdt>
      <w:r>
        <w:rPr>
          <w:rFonts w:ascii="Arial" w:eastAsia="Arial" w:hAnsi="Arial" w:cs="Arial"/>
        </w:rPr>
        <w:t xml:space="preserve"> Mid-year trends 2023. </w:t>
      </w:r>
      <w:sdt>
        <w:sdtPr>
          <w:tag w:val="goog_rdk_1724"/>
          <w:id w:val="1359160556"/>
        </w:sdtPr>
        <w:sdtContent>
          <w:ins w:id="2017" w:author="Marie-Christine Rufener" w:date="2024-07-09T19:33:00Z">
            <w:r>
              <w:rPr>
                <w:rFonts w:ascii="Arial" w:eastAsia="Arial" w:hAnsi="Arial" w:cs="Arial"/>
              </w:rPr>
              <w:t>UNHCR Blog Network</w:t>
            </w:r>
          </w:ins>
        </w:sdtContent>
      </w:sdt>
      <w:sdt>
        <w:sdtPr>
          <w:tag w:val="goog_rdk_1725"/>
          <w:id w:val="-1227289692"/>
        </w:sdtPr>
        <w:sdtContent>
          <w:del w:id="2018" w:author="Marie-Christine Rufener" w:date="2024-07-09T19:33:00Z">
            <w:r>
              <w:rPr>
                <w:rFonts w:ascii="Arial" w:eastAsia="Arial" w:hAnsi="Arial" w:cs="Arial"/>
              </w:rPr>
              <w:delText>Accessed via</w:delText>
            </w:r>
          </w:del>
        </w:sdtContent>
      </w:sdt>
      <w:r>
        <w:rPr>
          <w:rFonts w:ascii="Arial" w:eastAsia="Arial" w:hAnsi="Arial" w:cs="Arial"/>
        </w:rPr>
        <w:t xml:space="preserve"> </w:t>
      </w:r>
      <w:hyperlink r:id="rId70">
        <w:r>
          <w:rPr>
            <w:rFonts w:ascii="Arial" w:eastAsia="Arial" w:hAnsi="Arial" w:cs="Arial"/>
            <w:color w:val="0000FF"/>
          </w:rPr>
          <w:t>https://www.unhcr.org/</w:t>
        </w:r>
      </w:hyperlink>
      <w:r>
        <w:rPr>
          <w:rFonts w:ascii="Arial" w:eastAsia="Arial" w:hAnsi="Arial" w:cs="Arial"/>
          <w:color w:val="0000FF"/>
        </w:rPr>
        <w:t xml:space="preserve"> </w:t>
      </w:r>
      <w:hyperlink r:id="rId71">
        <w:r>
          <w:rPr>
            <w:rFonts w:ascii="Arial" w:eastAsia="Arial" w:hAnsi="Arial" w:cs="Arial"/>
            <w:color w:val="0000FF"/>
          </w:rPr>
          <w:t>mid-year-trends-report-2023</w:t>
        </w:r>
      </w:hyperlink>
      <w:sdt>
        <w:sdtPr>
          <w:tag w:val="goog_rdk_1726"/>
          <w:id w:val="-481309695"/>
        </w:sdtPr>
        <w:sdtContent>
          <w:ins w:id="2019" w:author="Marie-Christine Rufener" w:date="2024-07-09T19:33:00Z">
            <w:r>
              <w:rPr>
                <w:rFonts w:ascii="Arial" w:eastAsia="Arial" w:hAnsi="Arial" w:cs="Arial"/>
                <w:color w:val="0000FF"/>
              </w:rPr>
              <w:t xml:space="preserve"> (2023)</w:t>
            </w:r>
          </w:ins>
        </w:sdtContent>
      </w:sdt>
    </w:p>
    <w:p w14:paraId="12A58773" w14:textId="77777777" w:rsidR="00073438" w:rsidRDefault="00000000">
      <w:pPr>
        <w:widowControl w:val="0"/>
        <w:spacing w:before="280" w:after="280" w:line="240" w:lineRule="auto"/>
        <w:ind w:left="284" w:hanging="284"/>
        <w:rPr>
          <w:rFonts w:ascii="Arial" w:eastAsia="Arial" w:hAnsi="Arial" w:cs="Arial"/>
        </w:rPr>
      </w:pPr>
      <w:bookmarkStart w:id="2020" w:name="_heading=h.2zbgiuw" w:colFirst="0" w:colLast="0"/>
      <w:bookmarkEnd w:id="2020"/>
      <w:r>
        <w:rPr>
          <w:rFonts w:ascii="Arial" w:eastAsia="Arial" w:hAnsi="Arial" w:cs="Arial"/>
        </w:rPr>
        <w:t>UNHCR</w:t>
      </w:r>
      <w:sdt>
        <w:sdtPr>
          <w:tag w:val="goog_rdk_1727"/>
          <w:id w:val="-1554996290"/>
        </w:sdtPr>
        <w:sdtContent>
          <w:ins w:id="2021" w:author="Marie-Christine Rufener" w:date="2024-07-09T19:33:00Z">
            <w:r>
              <w:rPr>
                <w:rFonts w:ascii="Arial" w:eastAsia="Arial" w:hAnsi="Arial" w:cs="Arial"/>
              </w:rPr>
              <w:t>.</w:t>
            </w:r>
          </w:ins>
        </w:sdtContent>
      </w:sdt>
      <w:sdt>
        <w:sdtPr>
          <w:tag w:val="goog_rdk_1728"/>
          <w:id w:val="11654087"/>
        </w:sdtPr>
        <w:sdtContent>
          <w:del w:id="2022" w:author="Marie-Christine Rufener" w:date="2024-07-09T19:33:00Z">
            <w:r>
              <w:rPr>
                <w:rFonts w:ascii="Arial" w:eastAsia="Arial" w:hAnsi="Arial" w:cs="Arial"/>
              </w:rPr>
              <w:delText xml:space="preserve"> (2023b)</w:delText>
            </w:r>
          </w:del>
        </w:sdtContent>
      </w:sdt>
      <w:r>
        <w:rPr>
          <w:rFonts w:ascii="Arial" w:eastAsia="Arial" w:hAnsi="Arial" w:cs="Arial"/>
        </w:rPr>
        <w:t xml:space="preserve"> Operational data portal Ukraine refugee situation. </w:t>
      </w:r>
      <w:sdt>
        <w:sdtPr>
          <w:tag w:val="goog_rdk_1729"/>
          <w:id w:val="-271254287"/>
        </w:sdtPr>
        <w:sdtContent>
          <w:ins w:id="2023" w:author="Marie-Christine Rufener" w:date="2024-07-09T19:33:00Z">
            <w:r>
              <w:rPr>
                <w:rFonts w:ascii="Arial" w:eastAsia="Arial" w:hAnsi="Arial" w:cs="Arial"/>
              </w:rPr>
              <w:t>UNHCR Blog Network</w:t>
            </w:r>
          </w:ins>
        </w:sdtContent>
      </w:sdt>
      <w:sdt>
        <w:sdtPr>
          <w:tag w:val="goog_rdk_1730"/>
          <w:id w:val="383151028"/>
        </w:sdtPr>
        <w:sdtContent>
          <w:del w:id="2024" w:author="Marie-Christine Rufener" w:date="2024-07-09T19:33:00Z">
            <w:r>
              <w:rPr>
                <w:rFonts w:ascii="Arial" w:eastAsia="Arial" w:hAnsi="Arial" w:cs="Arial"/>
              </w:rPr>
              <w:delText>Accessed via</w:delText>
            </w:r>
          </w:del>
        </w:sdtContent>
      </w:sdt>
      <w:r>
        <w:rPr>
          <w:rFonts w:ascii="Arial" w:eastAsia="Arial" w:hAnsi="Arial" w:cs="Arial"/>
        </w:rPr>
        <w:t xml:space="preserve"> </w:t>
      </w:r>
      <w:hyperlink r:id="rId72">
        <w:r>
          <w:rPr>
            <w:rFonts w:ascii="Arial" w:eastAsia="Arial" w:hAnsi="Arial" w:cs="Arial"/>
            <w:color w:val="0000FF"/>
          </w:rPr>
          <w:t>https://data.unhcr.org/en/situations/ukraine</w:t>
        </w:r>
      </w:hyperlink>
      <w:sdt>
        <w:sdtPr>
          <w:tag w:val="goog_rdk_1731"/>
          <w:id w:val="1135833790"/>
        </w:sdtPr>
        <w:sdtContent>
          <w:ins w:id="2025" w:author="Marie-Christine Rufener" w:date="2024-07-09T19:33:00Z">
            <w:r>
              <w:rPr>
                <w:rFonts w:ascii="Arial" w:eastAsia="Arial" w:hAnsi="Arial" w:cs="Arial"/>
                <w:color w:val="0000FF"/>
              </w:rPr>
              <w:t xml:space="preserve"> (2024).</w:t>
            </w:r>
          </w:ins>
        </w:sdtContent>
      </w:sdt>
    </w:p>
    <w:p w14:paraId="734A0DF5" w14:textId="77777777" w:rsidR="00073438" w:rsidRDefault="00000000">
      <w:pPr>
        <w:widowControl w:val="0"/>
        <w:spacing w:before="280" w:after="280" w:line="240" w:lineRule="auto"/>
        <w:ind w:left="284" w:hanging="284"/>
        <w:rPr>
          <w:rFonts w:ascii="Arial" w:eastAsia="Arial" w:hAnsi="Arial" w:cs="Arial"/>
          <w:color w:val="0000FF"/>
        </w:rPr>
      </w:pPr>
      <w:bookmarkStart w:id="2026" w:name="_heading=h.1egqt2p" w:colFirst="0" w:colLast="0"/>
      <w:bookmarkEnd w:id="2026"/>
      <w:r>
        <w:rPr>
          <w:rFonts w:ascii="Arial" w:eastAsia="Arial" w:hAnsi="Arial" w:cs="Arial"/>
        </w:rPr>
        <w:t>Vasovic</w:t>
      </w:r>
      <w:sdt>
        <w:sdtPr>
          <w:tag w:val="goog_rdk_1732"/>
          <w:id w:val="972483135"/>
        </w:sdtPr>
        <w:sdtContent>
          <w:ins w:id="2027" w:author="Marie-Christine Rufener" w:date="2024-07-09T19:33:00Z">
            <w:r>
              <w:rPr>
                <w:rFonts w:ascii="Arial" w:eastAsia="Arial" w:hAnsi="Arial" w:cs="Arial"/>
              </w:rPr>
              <w:t>,</w:t>
            </w:r>
          </w:ins>
        </w:sdtContent>
      </w:sdt>
      <w:r>
        <w:rPr>
          <w:rFonts w:ascii="Arial" w:eastAsia="Arial" w:hAnsi="Arial" w:cs="Arial"/>
        </w:rPr>
        <w:t xml:space="preserve"> A</w:t>
      </w:r>
      <w:sdt>
        <w:sdtPr>
          <w:tag w:val="goog_rdk_1733"/>
          <w:id w:val="-340473431"/>
        </w:sdtPr>
        <w:sdtContent>
          <w:ins w:id="2028" w:author="Marie-Christine Rufener" w:date="2024-07-09T19:33:00Z">
            <w:r>
              <w:rPr>
                <w:rFonts w:ascii="Arial" w:eastAsia="Arial" w:hAnsi="Arial" w:cs="Arial"/>
              </w:rPr>
              <w:t>. &amp;</w:t>
            </w:r>
          </w:ins>
        </w:sdtContent>
      </w:sdt>
      <w:sdt>
        <w:sdtPr>
          <w:tag w:val="goog_rdk_1734"/>
          <w:id w:val="-913468742"/>
        </w:sdtPr>
        <w:sdtContent>
          <w:del w:id="2029" w:author="Marie-Christine Rufener" w:date="2024-07-09T19:33:00Z">
            <w:r>
              <w:rPr>
                <w:rFonts w:ascii="Arial" w:eastAsia="Arial" w:hAnsi="Arial" w:cs="Arial"/>
              </w:rPr>
              <w:delText>,</w:delText>
            </w:r>
          </w:del>
        </w:sdtContent>
      </w:sdt>
      <w:r>
        <w:rPr>
          <w:rFonts w:ascii="Arial" w:eastAsia="Arial" w:hAnsi="Arial" w:cs="Arial"/>
        </w:rPr>
        <w:t xml:space="preserve"> Zinets</w:t>
      </w:r>
      <w:sdt>
        <w:sdtPr>
          <w:tag w:val="goog_rdk_1735"/>
          <w:id w:val="969560479"/>
        </w:sdtPr>
        <w:sdtContent>
          <w:ins w:id="2030" w:author="Marie-Christine Rufener" w:date="2024-07-09T19:33:00Z">
            <w:r>
              <w:rPr>
                <w:rFonts w:ascii="Arial" w:eastAsia="Arial" w:hAnsi="Arial" w:cs="Arial"/>
              </w:rPr>
              <w:t>,</w:t>
            </w:r>
          </w:ins>
        </w:sdtContent>
      </w:sdt>
      <w:r>
        <w:rPr>
          <w:rFonts w:ascii="Arial" w:eastAsia="Arial" w:hAnsi="Arial" w:cs="Arial"/>
        </w:rPr>
        <w:t xml:space="preserve"> N</w:t>
      </w:r>
      <w:sdt>
        <w:sdtPr>
          <w:tag w:val="goog_rdk_1736"/>
          <w:id w:val="-1830829562"/>
        </w:sdtPr>
        <w:sdtContent>
          <w:ins w:id="2031" w:author="Marie-Christine Rufener" w:date="2024-07-09T19:33:00Z">
            <w:r>
              <w:rPr>
                <w:rFonts w:ascii="Arial" w:eastAsia="Arial" w:hAnsi="Arial" w:cs="Arial"/>
              </w:rPr>
              <w:t>.</w:t>
            </w:r>
          </w:ins>
        </w:sdtContent>
      </w:sdt>
      <w:sdt>
        <w:sdtPr>
          <w:tag w:val="goog_rdk_1737"/>
          <w:id w:val="-931652347"/>
        </w:sdtPr>
        <w:sdtContent>
          <w:del w:id="2032" w:author="Marie-Christine Rufener" w:date="2024-07-09T19:33:00Z">
            <w:r>
              <w:rPr>
                <w:rFonts w:ascii="Arial" w:eastAsia="Arial" w:hAnsi="Arial" w:cs="Arial"/>
              </w:rPr>
              <w:delText xml:space="preserve"> (2022)</w:delText>
            </w:r>
          </w:del>
        </w:sdtContent>
      </w:sdt>
      <w:r>
        <w:rPr>
          <w:rFonts w:ascii="Arial" w:eastAsia="Arial" w:hAnsi="Arial" w:cs="Arial"/>
        </w:rPr>
        <w:t xml:space="preserve"> Cars choke roads as ukrainians flee </w:t>
      </w:r>
      <w:proofErr w:type="gramStart"/>
      <w:r>
        <w:rPr>
          <w:rFonts w:ascii="Arial" w:eastAsia="Arial" w:hAnsi="Arial" w:cs="Arial"/>
        </w:rPr>
        <w:t xml:space="preserve">russian  </w:t>
      </w:r>
      <w:r>
        <w:rPr>
          <w:rFonts w:ascii="Arial" w:eastAsia="Arial" w:hAnsi="Arial" w:cs="Arial"/>
        </w:rPr>
        <w:lastRenderedPageBreak/>
        <w:t>invaders</w:t>
      </w:r>
      <w:proofErr w:type="gramEnd"/>
      <w:r>
        <w:rPr>
          <w:rFonts w:ascii="Arial" w:eastAsia="Arial" w:hAnsi="Arial" w:cs="Arial"/>
        </w:rPr>
        <w:t xml:space="preserve">. </w:t>
      </w:r>
      <w:sdt>
        <w:sdtPr>
          <w:tag w:val="goog_rdk_1738"/>
          <w:id w:val="-1773775901"/>
        </w:sdtPr>
        <w:sdtContent>
          <w:r>
            <w:rPr>
              <w:rFonts w:ascii="Arial" w:eastAsia="Arial" w:hAnsi="Arial" w:cs="Arial"/>
              <w:i/>
              <w:rPrChange w:id="2033" w:author="Marie-Christine Rufener" w:date="2024-07-09T19:34:00Z">
                <w:rPr>
                  <w:rFonts w:ascii="Arial" w:eastAsia="Arial" w:hAnsi="Arial" w:cs="Arial"/>
                </w:rPr>
              </w:rPrChange>
            </w:rPr>
            <w:t xml:space="preserve"> </w:t>
          </w:r>
        </w:sdtContent>
      </w:sdt>
      <w:sdt>
        <w:sdtPr>
          <w:tag w:val="goog_rdk_1739"/>
          <w:id w:val="1068003152"/>
        </w:sdtPr>
        <w:sdtContent>
          <w:sdt>
            <w:sdtPr>
              <w:tag w:val="goog_rdk_1740"/>
              <w:id w:val="1929078291"/>
            </w:sdtPr>
            <w:sdtContent>
              <w:ins w:id="2034" w:author="Marie-Christine Rufener" w:date="2024-07-09T19:33:00Z">
                <w:r>
                  <w:rPr>
                    <w:rFonts w:ascii="Arial" w:eastAsia="Arial" w:hAnsi="Arial" w:cs="Arial"/>
                    <w:i/>
                    <w:rPrChange w:id="2035" w:author="Marie-Christine Rufener" w:date="2024-07-09T19:34:00Z">
                      <w:rPr>
                        <w:rFonts w:ascii="Arial" w:eastAsia="Arial" w:hAnsi="Arial" w:cs="Arial"/>
                      </w:rPr>
                    </w:rPrChange>
                  </w:rPr>
                  <w:t>Reuters Blog Network</w:t>
                </w:r>
              </w:ins>
            </w:sdtContent>
          </w:sdt>
          <w:ins w:id="2036" w:author="Marie-Christine Rufener" w:date="2024-07-09T19:33:00Z">
            <w:r>
              <w:rPr>
                <w:rFonts w:ascii="Arial" w:eastAsia="Arial" w:hAnsi="Arial" w:cs="Arial"/>
              </w:rPr>
              <w:t xml:space="preserve"> </w:t>
            </w:r>
          </w:ins>
        </w:sdtContent>
      </w:sdt>
      <w:sdt>
        <w:sdtPr>
          <w:tag w:val="goog_rdk_1741"/>
          <w:id w:val="-1678185798"/>
        </w:sdtPr>
        <w:sdtContent>
          <w:del w:id="2037" w:author="Marie-Christine Rufener" w:date="2024-07-09T19:33:00Z">
            <w:r>
              <w:rPr>
                <w:rFonts w:ascii="Arial" w:eastAsia="Arial" w:hAnsi="Arial" w:cs="Arial"/>
              </w:rPr>
              <w:delText xml:space="preserve">Accessed  via </w:delText>
            </w:r>
          </w:del>
        </w:sdtContent>
      </w:sdt>
      <w:sdt>
        <w:sdtPr>
          <w:tag w:val="goog_rdk_1742"/>
          <w:id w:val="1115957089"/>
        </w:sdtPr>
        <w:sdtContent>
          <w:customXmlInsRangeStart w:id="2038" w:author="Marie-Christine Rufener" w:date="2024-07-09T19:33:00Z"/>
          <w:sdt>
            <w:sdtPr>
              <w:tag w:val="goog_rdk_1743"/>
              <w:id w:val="1067384939"/>
            </w:sdtPr>
            <w:sdtContent>
              <w:customXmlInsRangeEnd w:id="2038"/>
              <w:ins w:id="2039" w:author="Marie-Christine Rufener" w:date="2024-07-09T19:33:00Z">
                <w:del w:id="2040" w:author="Marie-Christine Rufener" w:date="2024-07-09T19:33:00Z">
                  <w:r>
                    <w:rPr>
                      <w:rFonts w:ascii="Arial" w:eastAsia="Arial" w:hAnsi="Arial" w:cs="Arial"/>
                    </w:rPr>
                    <w:delText xml:space="preserve"> </w:delText>
                  </w:r>
                </w:del>
              </w:ins>
              <w:customXmlInsRangeStart w:id="2041" w:author="Marie-Christine Rufener" w:date="2024-07-09T19:33:00Z"/>
            </w:sdtContent>
          </w:sdt>
          <w:customXmlInsRangeEnd w:id="2041"/>
        </w:sdtContent>
      </w:sdt>
      <w:sdt>
        <w:sdtPr>
          <w:tag w:val="goog_rdk_1744"/>
          <w:id w:val="-126086194"/>
        </w:sdtPr>
        <w:sdtContent>
          <w:del w:id="2042" w:author="Marie-Christine Rufener" w:date="2024-07-09T19:33:00Z">
            <w:r>
              <w:rPr>
                <w:rFonts w:ascii="Arial" w:eastAsia="Arial" w:hAnsi="Arial" w:cs="Arial"/>
              </w:rPr>
              <w:delText xml:space="preserve"> </w:delText>
            </w:r>
          </w:del>
        </w:sdtContent>
      </w:sdt>
      <w:hyperlink r:id="rId73">
        <w:r>
          <w:rPr>
            <w:rFonts w:ascii="Arial" w:eastAsia="Arial" w:hAnsi="Arial" w:cs="Arial"/>
            <w:color w:val="0000FF"/>
          </w:rPr>
          <w:t>https://www.reuters.com/world/europe/</w:t>
        </w:r>
      </w:hyperlink>
      <w:r>
        <w:rPr>
          <w:rFonts w:ascii="Arial" w:eastAsia="Arial" w:hAnsi="Arial" w:cs="Arial"/>
          <w:color w:val="0000FF"/>
        </w:rPr>
        <w:t xml:space="preserve"> </w:t>
      </w:r>
      <w:hyperlink r:id="rId74">
        <w:r>
          <w:rPr>
            <w:rFonts w:ascii="Arial" w:eastAsia="Arial" w:hAnsi="Arial" w:cs="Arial"/>
            <w:color w:val="0000FF"/>
          </w:rPr>
          <w:t>cars-choke-roads-ukrainians-flee-russian-invaders-2022-02-25/</w:t>
        </w:r>
      </w:hyperlink>
      <w:sdt>
        <w:sdtPr>
          <w:tag w:val="goog_rdk_1745"/>
          <w:id w:val="226348679"/>
        </w:sdtPr>
        <w:sdtContent>
          <w:ins w:id="2043" w:author="Marie-Christine Rufener" w:date="2024-07-09T19:34:00Z">
            <w:r>
              <w:rPr>
                <w:rFonts w:ascii="Arial" w:eastAsia="Arial" w:hAnsi="Arial" w:cs="Arial"/>
                <w:color w:val="0000FF"/>
              </w:rPr>
              <w:t xml:space="preserve"> (2022).</w:t>
            </w:r>
          </w:ins>
        </w:sdtContent>
      </w:sdt>
    </w:p>
    <w:p w14:paraId="7B065F45" w14:textId="77777777" w:rsidR="00073438" w:rsidRDefault="00000000">
      <w:pPr>
        <w:widowControl w:val="0"/>
        <w:spacing w:before="280" w:after="280" w:line="240" w:lineRule="auto"/>
        <w:ind w:left="284" w:hanging="284"/>
        <w:rPr>
          <w:rFonts w:ascii="Arial" w:eastAsia="Arial" w:hAnsi="Arial" w:cs="Arial"/>
        </w:rPr>
      </w:pPr>
      <w:r>
        <w:rPr>
          <w:rFonts w:ascii="Arial" w:eastAsia="Arial" w:hAnsi="Arial" w:cs="Arial"/>
        </w:rPr>
        <w:t>de Vries</w:t>
      </w:r>
      <w:sdt>
        <w:sdtPr>
          <w:tag w:val="goog_rdk_1746"/>
          <w:id w:val="1971242861"/>
        </w:sdtPr>
        <w:sdtContent>
          <w:ins w:id="2044" w:author="Marie-Christine Rufener" w:date="2024-07-09T19:34:00Z">
            <w:r>
              <w:rPr>
                <w:rFonts w:ascii="Arial" w:eastAsia="Arial" w:hAnsi="Arial" w:cs="Arial"/>
              </w:rPr>
              <w:t>,</w:t>
            </w:r>
          </w:ins>
        </w:sdtContent>
      </w:sdt>
      <w:r>
        <w:rPr>
          <w:rFonts w:ascii="Arial" w:eastAsia="Arial" w:hAnsi="Arial" w:cs="Arial"/>
        </w:rPr>
        <w:t xml:space="preserve"> T</w:t>
      </w:r>
      <w:sdt>
        <w:sdtPr>
          <w:tag w:val="goog_rdk_1747"/>
          <w:id w:val="77342347"/>
        </w:sdtPr>
        <w:sdtContent>
          <w:ins w:id="2045" w:author="Marie-Christine Rufener" w:date="2024-07-09T19:34:00Z">
            <w:r>
              <w:rPr>
                <w:rFonts w:ascii="Arial" w:eastAsia="Arial" w:hAnsi="Arial" w:cs="Arial"/>
              </w:rPr>
              <w:t>.</w:t>
            </w:r>
          </w:ins>
        </w:sdtContent>
      </w:sdt>
      <w:r>
        <w:rPr>
          <w:rFonts w:ascii="Arial" w:eastAsia="Arial" w:hAnsi="Arial" w:cs="Arial"/>
        </w:rPr>
        <w:t>, Misra</w:t>
      </w:r>
      <w:sdt>
        <w:sdtPr>
          <w:tag w:val="goog_rdk_1748"/>
          <w:id w:val="-111904919"/>
        </w:sdtPr>
        <w:sdtContent>
          <w:ins w:id="2046" w:author="Marie-Christine Rufener" w:date="2024-07-09T19:34:00Z">
            <w:r>
              <w:rPr>
                <w:rFonts w:ascii="Arial" w:eastAsia="Arial" w:hAnsi="Arial" w:cs="Arial"/>
              </w:rPr>
              <w:t>,</w:t>
            </w:r>
          </w:ins>
        </w:sdtContent>
      </w:sdt>
      <w:r>
        <w:rPr>
          <w:rFonts w:ascii="Arial" w:eastAsia="Arial" w:hAnsi="Arial" w:cs="Arial"/>
        </w:rPr>
        <w:t xml:space="preserve"> I</w:t>
      </w:r>
      <w:sdt>
        <w:sdtPr>
          <w:tag w:val="goog_rdk_1749"/>
          <w:id w:val="1319308832"/>
        </w:sdtPr>
        <w:sdtContent>
          <w:ins w:id="2047" w:author="Marie-Christine Rufener" w:date="2024-07-09T19:34:00Z">
            <w:r>
              <w:rPr>
                <w:rFonts w:ascii="Arial" w:eastAsia="Arial" w:hAnsi="Arial" w:cs="Arial"/>
              </w:rPr>
              <w:t>.</w:t>
            </w:r>
          </w:ins>
        </w:sdtContent>
      </w:sdt>
      <w:r>
        <w:rPr>
          <w:rFonts w:ascii="Arial" w:eastAsia="Arial" w:hAnsi="Arial" w:cs="Arial"/>
        </w:rPr>
        <w:t>, Wang</w:t>
      </w:r>
      <w:sdt>
        <w:sdtPr>
          <w:tag w:val="goog_rdk_1750"/>
          <w:id w:val="1029760174"/>
        </w:sdtPr>
        <w:sdtContent>
          <w:ins w:id="2048" w:author="Marie-Christine Rufener" w:date="2024-07-09T19:34:00Z">
            <w:r>
              <w:rPr>
                <w:rFonts w:ascii="Arial" w:eastAsia="Arial" w:hAnsi="Arial" w:cs="Arial"/>
              </w:rPr>
              <w:t>,</w:t>
            </w:r>
          </w:ins>
        </w:sdtContent>
      </w:sdt>
      <w:r>
        <w:rPr>
          <w:rFonts w:ascii="Arial" w:eastAsia="Arial" w:hAnsi="Arial" w:cs="Arial"/>
        </w:rPr>
        <w:t xml:space="preserve"> C</w:t>
      </w:r>
      <w:sdt>
        <w:sdtPr>
          <w:tag w:val="goog_rdk_1751"/>
          <w:id w:val="1470939666"/>
        </w:sdtPr>
        <w:sdtContent>
          <w:ins w:id="2049" w:author="Marie-Christine Rufener" w:date="2024-07-09T19:35:00Z">
            <w:r>
              <w:rPr>
                <w:rFonts w:ascii="Arial" w:eastAsia="Arial" w:hAnsi="Arial" w:cs="Arial"/>
              </w:rPr>
              <w:t>. &amp; van der Maaten, L.</w:t>
            </w:r>
          </w:ins>
        </w:sdtContent>
      </w:sdt>
      <w:sdt>
        <w:sdtPr>
          <w:tag w:val="goog_rdk_1752"/>
          <w:id w:val="-1710253646"/>
        </w:sdtPr>
        <w:sdtContent>
          <w:del w:id="2050" w:author="Marie-Christine Rufener" w:date="2024-07-09T19:35:00Z">
            <w:r>
              <w:rPr>
                <w:rFonts w:ascii="Arial" w:eastAsia="Arial" w:hAnsi="Arial" w:cs="Arial"/>
              </w:rPr>
              <w:delText>, et al (2019)</w:delText>
            </w:r>
          </w:del>
        </w:sdtContent>
      </w:sdt>
      <w:r>
        <w:rPr>
          <w:rFonts w:ascii="Arial" w:eastAsia="Arial" w:hAnsi="Arial" w:cs="Arial"/>
        </w:rPr>
        <w:t xml:space="preserve"> Does object recognition work for everyone? </w:t>
      </w:r>
      <w:sdt>
        <w:sdtPr>
          <w:tag w:val="goog_rdk_1753"/>
          <w:id w:val="-1626544560"/>
        </w:sdtPr>
        <w:sdtContent>
          <w:ins w:id="2051" w:author="Marie-Christine Rufener" w:date="2024-07-09T19:36:00Z">
            <w:r>
              <w:rPr>
                <w:rFonts w:ascii="Arial" w:eastAsia="Arial" w:hAnsi="Arial" w:cs="Arial"/>
              </w:rPr>
              <w:t xml:space="preserve">Preprint at </w:t>
            </w:r>
            <w:r>
              <w:fldChar w:fldCharType="begin"/>
            </w:r>
            <w:r>
              <w:instrText>HYPERLINK "https://arxiv.org/abs/1906.02659"</w:instrText>
            </w:r>
            <w:r>
              <w:fldChar w:fldCharType="separate"/>
            </w:r>
            <w:r>
              <w:rPr>
                <w:rFonts w:ascii="Arial" w:eastAsia="Arial" w:hAnsi="Arial" w:cs="Arial"/>
              </w:rPr>
              <w:t>https://arxiv.org/abs/1906.02659</w:t>
            </w:r>
            <w:r>
              <w:fldChar w:fldCharType="end"/>
            </w:r>
            <w:r>
              <w:rPr>
                <w:rFonts w:ascii="Arial" w:eastAsia="Arial" w:hAnsi="Arial" w:cs="Arial"/>
              </w:rPr>
              <w:t xml:space="preserve"> (2019).</w:t>
            </w:r>
          </w:ins>
        </w:sdtContent>
      </w:sdt>
      <w:sdt>
        <w:sdtPr>
          <w:tag w:val="goog_rdk_1754"/>
          <w:id w:val="-160542310"/>
        </w:sdtPr>
        <w:sdtContent>
          <w:del w:id="2052" w:author="Marie-Christine Rufener" w:date="2024-07-09T19:36:00Z">
            <w:r>
              <w:rPr>
                <w:rFonts w:ascii="Arial" w:eastAsia="Arial" w:hAnsi="Arial" w:cs="Arial"/>
              </w:rPr>
              <w:delText>In: Proceedings of the IEEE/CVF Conference on Computer Vision and Pattern Recognition (CVPR) Workshops, IEEE</w:delText>
            </w:r>
          </w:del>
        </w:sdtContent>
      </w:sdt>
    </w:p>
    <w:p w14:paraId="3E81D03B" w14:textId="77777777" w:rsidR="00073438" w:rsidRDefault="00000000">
      <w:pPr>
        <w:widowControl w:val="0"/>
        <w:spacing w:before="280" w:after="280" w:line="240" w:lineRule="auto"/>
        <w:ind w:left="284" w:hanging="284"/>
        <w:rPr>
          <w:rFonts w:ascii="Arial" w:eastAsia="Arial" w:hAnsi="Arial" w:cs="Arial"/>
        </w:rPr>
      </w:pPr>
      <w:bookmarkStart w:id="2053" w:name="_heading=h.3ygebqi" w:colFirst="0" w:colLast="0"/>
      <w:bookmarkEnd w:id="2053"/>
      <w:r>
        <w:rPr>
          <w:rFonts w:ascii="Arial" w:eastAsia="Arial" w:hAnsi="Arial" w:cs="Arial"/>
        </w:rPr>
        <w:t>Wang</w:t>
      </w:r>
      <w:sdt>
        <w:sdtPr>
          <w:tag w:val="goog_rdk_1755"/>
          <w:id w:val="-995500378"/>
        </w:sdtPr>
        <w:sdtContent>
          <w:ins w:id="2054" w:author="Marie-Christine Rufener" w:date="2024-07-09T19:36:00Z">
            <w:r>
              <w:rPr>
                <w:rFonts w:ascii="Arial" w:eastAsia="Arial" w:hAnsi="Arial" w:cs="Arial"/>
              </w:rPr>
              <w:t>,</w:t>
            </w:r>
          </w:ins>
        </w:sdtContent>
      </w:sdt>
      <w:r>
        <w:rPr>
          <w:rFonts w:ascii="Arial" w:eastAsia="Arial" w:hAnsi="Arial" w:cs="Arial"/>
        </w:rPr>
        <w:t xml:space="preserve"> J</w:t>
      </w:r>
      <w:sdt>
        <w:sdtPr>
          <w:tag w:val="goog_rdk_1756"/>
          <w:id w:val="-78371155"/>
        </w:sdtPr>
        <w:sdtContent>
          <w:ins w:id="2055" w:author="Marie-Christine Rufener" w:date="2024-07-09T19:36:00Z">
            <w:r>
              <w:rPr>
                <w:rFonts w:ascii="Arial" w:eastAsia="Arial" w:hAnsi="Arial" w:cs="Arial"/>
              </w:rPr>
              <w:t>.</w:t>
            </w:r>
          </w:ins>
        </w:sdtContent>
      </w:sdt>
      <w:sdt>
        <w:sdtPr>
          <w:tag w:val="goog_rdk_1757"/>
          <w:id w:val="41331243"/>
        </w:sdtPr>
        <w:sdtContent>
          <w:del w:id="2056" w:author="Marie-Christine Rufener" w:date="2024-07-09T19:36:00Z">
            <w:r>
              <w:rPr>
                <w:rFonts w:ascii="Arial" w:eastAsia="Arial" w:hAnsi="Arial" w:cs="Arial"/>
              </w:rPr>
              <w:delText>, Meng L, Li W,</w:delText>
            </w:r>
          </w:del>
        </w:sdtContent>
      </w:sdt>
      <w:r>
        <w:rPr>
          <w:rFonts w:ascii="Arial" w:eastAsia="Arial" w:hAnsi="Arial" w:cs="Arial"/>
        </w:rPr>
        <w:t xml:space="preserve"> et al</w:t>
      </w:r>
      <w:sdt>
        <w:sdtPr>
          <w:tag w:val="goog_rdk_1758"/>
          <w:id w:val="-1501346600"/>
        </w:sdtPr>
        <w:sdtContent>
          <w:ins w:id="2057" w:author="Marie-Christine Rufener" w:date="2024-07-09T19:36:00Z">
            <w:r>
              <w:rPr>
                <w:rFonts w:ascii="Arial" w:eastAsia="Arial" w:hAnsi="Arial" w:cs="Arial"/>
              </w:rPr>
              <w:t>.</w:t>
            </w:r>
          </w:ins>
        </w:sdtContent>
      </w:sdt>
      <w:sdt>
        <w:sdtPr>
          <w:tag w:val="goog_rdk_1759"/>
          <w:id w:val="1844739017"/>
        </w:sdtPr>
        <w:sdtContent>
          <w:del w:id="2058" w:author="Marie-Christine Rufener" w:date="2024-07-09T19:36:00Z">
            <w:r>
              <w:rPr>
                <w:rFonts w:ascii="Arial" w:eastAsia="Arial" w:hAnsi="Arial" w:cs="Arial"/>
              </w:rPr>
              <w:delText xml:space="preserve"> (2022)</w:delText>
            </w:r>
          </w:del>
        </w:sdtContent>
      </w:sdt>
      <w:r>
        <w:rPr>
          <w:rFonts w:ascii="Arial" w:eastAsia="Arial" w:hAnsi="Arial" w:cs="Arial"/>
        </w:rPr>
        <w:t xml:space="preserve"> Learning to extract building footprints from off-nadir aerial images. </w:t>
      </w:r>
      <w:sdt>
        <w:sdtPr>
          <w:tag w:val="goog_rdk_1760"/>
          <w:id w:val="995143302"/>
        </w:sdtPr>
        <w:sdtContent>
          <w:r>
            <w:rPr>
              <w:rFonts w:ascii="Arial" w:eastAsia="Arial" w:hAnsi="Arial" w:cs="Arial"/>
              <w:i/>
              <w:rPrChange w:id="2059" w:author="Marie-Christine Rufener" w:date="2024-07-09T19:37:00Z">
                <w:rPr>
                  <w:rFonts w:ascii="Arial" w:eastAsia="Arial" w:hAnsi="Arial" w:cs="Arial"/>
                </w:rPr>
              </w:rPrChange>
            </w:rPr>
            <w:t>IEEE Trans</w:t>
          </w:r>
        </w:sdtContent>
      </w:sdt>
      <w:sdt>
        <w:sdtPr>
          <w:tag w:val="goog_rdk_1761"/>
          <w:id w:val="1603530346"/>
        </w:sdtPr>
        <w:sdtContent>
          <w:sdt>
            <w:sdtPr>
              <w:tag w:val="goog_rdk_1762"/>
              <w:id w:val="-1599024522"/>
            </w:sdtPr>
            <w:sdtContent>
              <w:ins w:id="2060" w:author="Marie-Christine Rufener" w:date="2024-07-09T19:37:00Z">
                <w:r>
                  <w:rPr>
                    <w:rFonts w:ascii="Arial" w:eastAsia="Arial" w:hAnsi="Arial" w:cs="Arial"/>
                    <w:i/>
                    <w:rPrChange w:id="2061" w:author="Marie-Christine Rufener" w:date="2024-07-09T19:37:00Z">
                      <w:rPr>
                        <w:rFonts w:ascii="Arial" w:eastAsia="Arial" w:hAnsi="Arial" w:cs="Arial"/>
                      </w:rPr>
                    </w:rPrChange>
                  </w:rPr>
                  <w:t>.</w:t>
                </w:r>
              </w:ins>
            </w:sdtContent>
          </w:sdt>
        </w:sdtContent>
      </w:sdt>
      <w:sdt>
        <w:sdtPr>
          <w:tag w:val="goog_rdk_1763"/>
          <w:id w:val="-1973587084"/>
        </w:sdtPr>
        <w:sdtContent>
          <w:sdt>
            <w:sdtPr>
              <w:tag w:val="goog_rdk_1764"/>
              <w:id w:val="-1033341264"/>
            </w:sdtPr>
            <w:sdtContent>
              <w:del w:id="2062" w:author="Marie-Christine Rufener" w:date="2024-07-09T19:37:00Z">
                <w:r>
                  <w:rPr>
                    <w:rFonts w:ascii="Arial" w:eastAsia="Arial" w:hAnsi="Arial" w:cs="Arial"/>
                    <w:i/>
                    <w:rPrChange w:id="2063" w:author="Marie-Christine Rufener" w:date="2024-07-09T19:37:00Z">
                      <w:rPr>
                        <w:rFonts w:ascii="Arial" w:eastAsia="Arial" w:hAnsi="Arial" w:cs="Arial"/>
                      </w:rPr>
                    </w:rPrChange>
                  </w:rPr>
                  <w:delText>actions on</w:delText>
                </w:r>
              </w:del>
            </w:sdtContent>
          </w:sdt>
        </w:sdtContent>
      </w:sdt>
      <w:sdt>
        <w:sdtPr>
          <w:tag w:val="goog_rdk_1765"/>
          <w:id w:val="-2084139425"/>
        </w:sdtPr>
        <w:sdtContent>
          <w:r>
            <w:rPr>
              <w:rFonts w:ascii="Arial" w:eastAsia="Arial" w:hAnsi="Arial" w:cs="Arial"/>
              <w:i/>
              <w:rPrChange w:id="2064" w:author="Marie-Christine Rufener" w:date="2024-07-09T19:37:00Z">
                <w:rPr>
                  <w:rFonts w:ascii="Arial" w:eastAsia="Arial" w:hAnsi="Arial" w:cs="Arial"/>
                </w:rPr>
              </w:rPrChange>
            </w:rPr>
            <w:t xml:space="preserve"> Pat</w:t>
          </w:r>
        </w:sdtContent>
      </w:sdt>
      <w:sdt>
        <w:sdtPr>
          <w:tag w:val="goog_rdk_1766"/>
          <w:id w:val="947502337"/>
        </w:sdtPr>
        <w:sdtContent>
          <w:sdt>
            <w:sdtPr>
              <w:tag w:val="goog_rdk_1767"/>
              <w:id w:val="792799301"/>
            </w:sdtPr>
            <w:sdtContent>
              <w:ins w:id="2065" w:author="Marie-Christine Rufener" w:date="2024-07-09T19:37:00Z">
                <w:r>
                  <w:rPr>
                    <w:rFonts w:ascii="Arial" w:eastAsia="Arial" w:hAnsi="Arial" w:cs="Arial"/>
                    <w:i/>
                    <w:rPrChange w:id="2066" w:author="Marie-Christine Rufener" w:date="2024-07-09T19:37:00Z">
                      <w:rPr>
                        <w:rFonts w:ascii="Arial" w:eastAsia="Arial" w:hAnsi="Arial" w:cs="Arial"/>
                      </w:rPr>
                    </w:rPrChange>
                  </w:rPr>
                  <w:t>.</w:t>
                </w:r>
              </w:ins>
            </w:sdtContent>
          </w:sdt>
        </w:sdtContent>
      </w:sdt>
      <w:sdt>
        <w:sdtPr>
          <w:tag w:val="goog_rdk_1768"/>
          <w:id w:val="-1024242984"/>
        </w:sdtPr>
        <w:sdtContent>
          <w:sdt>
            <w:sdtPr>
              <w:tag w:val="goog_rdk_1769"/>
              <w:id w:val="958986996"/>
            </w:sdtPr>
            <w:sdtContent>
              <w:del w:id="2067" w:author="Marie-Christine Rufener" w:date="2024-07-09T19:37:00Z">
                <w:r>
                  <w:rPr>
                    <w:rFonts w:ascii="Arial" w:eastAsia="Arial" w:hAnsi="Arial" w:cs="Arial"/>
                    <w:i/>
                    <w:rPrChange w:id="2068" w:author="Marie-Christine Rufener" w:date="2024-07-09T19:37:00Z">
                      <w:rPr>
                        <w:rFonts w:ascii="Arial" w:eastAsia="Arial" w:hAnsi="Arial" w:cs="Arial"/>
                      </w:rPr>
                    </w:rPrChange>
                  </w:rPr>
                  <w:delText>tern</w:delText>
                </w:r>
              </w:del>
            </w:sdtContent>
          </w:sdt>
        </w:sdtContent>
      </w:sdt>
      <w:sdt>
        <w:sdtPr>
          <w:tag w:val="goog_rdk_1770"/>
          <w:id w:val="-1716274740"/>
        </w:sdtPr>
        <w:sdtContent>
          <w:r>
            <w:rPr>
              <w:rFonts w:ascii="Arial" w:eastAsia="Arial" w:hAnsi="Arial" w:cs="Arial"/>
              <w:i/>
              <w:rPrChange w:id="2069" w:author="Marie-Christine Rufener" w:date="2024-07-09T19:37:00Z">
                <w:rPr>
                  <w:rFonts w:ascii="Arial" w:eastAsia="Arial" w:hAnsi="Arial" w:cs="Arial"/>
                </w:rPr>
              </w:rPrChange>
            </w:rPr>
            <w:t xml:space="preserve"> Anal</w:t>
          </w:r>
        </w:sdtContent>
      </w:sdt>
      <w:sdt>
        <w:sdtPr>
          <w:tag w:val="goog_rdk_1771"/>
          <w:id w:val="-476536997"/>
        </w:sdtPr>
        <w:sdtContent>
          <w:sdt>
            <w:sdtPr>
              <w:tag w:val="goog_rdk_1772"/>
              <w:id w:val="503479546"/>
            </w:sdtPr>
            <w:sdtContent>
              <w:ins w:id="2070" w:author="Marie-Christine Rufener" w:date="2024-07-09T19:37:00Z">
                <w:r>
                  <w:rPr>
                    <w:rFonts w:ascii="Arial" w:eastAsia="Arial" w:hAnsi="Arial" w:cs="Arial"/>
                    <w:i/>
                    <w:rPrChange w:id="2071" w:author="Marie-Christine Rufener" w:date="2024-07-09T19:37:00Z">
                      <w:rPr>
                        <w:rFonts w:ascii="Arial" w:eastAsia="Arial" w:hAnsi="Arial" w:cs="Arial"/>
                      </w:rPr>
                    </w:rPrChange>
                  </w:rPr>
                  <w:t>.</w:t>
                </w:r>
              </w:ins>
            </w:sdtContent>
          </w:sdt>
        </w:sdtContent>
      </w:sdt>
      <w:sdt>
        <w:sdtPr>
          <w:tag w:val="goog_rdk_1773"/>
          <w:id w:val="807673607"/>
        </w:sdtPr>
        <w:sdtContent>
          <w:sdt>
            <w:sdtPr>
              <w:tag w:val="goog_rdk_1774"/>
              <w:id w:val="-859959743"/>
            </w:sdtPr>
            <w:sdtContent>
              <w:del w:id="2072" w:author="Marie-Christine Rufener" w:date="2024-07-09T19:37:00Z">
                <w:r>
                  <w:rPr>
                    <w:rFonts w:ascii="Arial" w:eastAsia="Arial" w:hAnsi="Arial" w:cs="Arial"/>
                    <w:i/>
                    <w:rPrChange w:id="2073" w:author="Marie-Christine Rufener" w:date="2024-07-09T19:37:00Z">
                      <w:rPr>
                        <w:rFonts w:ascii="Arial" w:eastAsia="Arial" w:hAnsi="Arial" w:cs="Arial"/>
                      </w:rPr>
                    </w:rPrChange>
                  </w:rPr>
                  <w:delText>ysis and</w:delText>
                </w:r>
              </w:del>
            </w:sdtContent>
          </w:sdt>
        </w:sdtContent>
      </w:sdt>
      <w:sdt>
        <w:sdtPr>
          <w:tag w:val="goog_rdk_1775"/>
          <w:id w:val="-1913230363"/>
        </w:sdtPr>
        <w:sdtContent>
          <w:r>
            <w:rPr>
              <w:rFonts w:ascii="Arial" w:eastAsia="Arial" w:hAnsi="Arial" w:cs="Arial"/>
              <w:i/>
              <w:rPrChange w:id="2074" w:author="Marie-Christine Rufener" w:date="2024-07-09T19:37:00Z">
                <w:rPr>
                  <w:rFonts w:ascii="Arial" w:eastAsia="Arial" w:hAnsi="Arial" w:cs="Arial"/>
                </w:rPr>
              </w:rPrChange>
            </w:rPr>
            <w:t xml:space="preserve"> Mach</w:t>
          </w:r>
        </w:sdtContent>
      </w:sdt>
      <w:sdt>
        <w:sdtPr>
          <w:tag w:val="goog_rdk_1776"/>
          <w:id w:val="567922907"/>
        </w:sdtPr>
        <w:sdtContent>
          <w:sdt>
            <w:sdtPr>
              <w:tag w:val="goog_rdk_1777"/>
              <w:id w:val="-1827272484"/>
            </w:sdtPr>
            <w:sdtContent>
              <w:ins w:id="2075" w:author="Marie-Christine Rufener" w:date="2024-07-09T19:37:00Z">
                <w:r>
                  <w:rPr>
                    <w:rFonts w:ascii="Arial" w:eastAsia="Arial" w:hAnsi="Arial" w:cs="Arial"/>
                    <w:i/>
                    <w:rPrChange w:id="2076" w:author="Marie-Christine Rufener" w:date="2024-07-09T19:37:00Z">
                      <w:rPr>
                        <w:rFonts w:ascii="Arial" w:eastAsia="Arial" w:hAnsi="Arial" w:cs="Arial"/>
                      </w:rPr>
                    </w:rPrChange>
                  </w:rPr>
                  <w:t>.</w:t>
                </w:r>
              </w:ins>
            </w:sdtContent>
          </w:sdt>
        </w:sdtContent>
      </w:sdt>
      <w:sdt>
        <w:sdtPr>
          <w:tag w:val="goog_rdk_1778"/>
          <w:id w:val="-1379697531"/>
        </w:sdtPr>
        <w:sdtContent>
          <w:sdt>
            <w:sdtPr>
              <w:tag w:val="goog_rdk_1779"/>
              <w:id w:val="-774556375"/>
            </w:sdtPr>
            <w:sdtContent>
              <w:del w:id="2077" w:author="Marie-Christine Rufener" w:date="2024-07-09T19:37:00Z">
                <w:r>
                  <w:rPr>
                    <w:rFonts w:ascii="Arial" w:eastAsia="Arial" w:hAnsi="Arial" w:cs="Arial"/>
                    <w:i/>
                    <w:rPrChange w:id="2078" w:author="Marie-Christine Rufener" w:date="2024-07-09T19:37:00Z">
                      <w:rPr>
                        <w:rFonts w:ascii="Arial" w:eastAsia="Arial" w:hAnsi="Arial" w:cs="Arial"/>
                      </w:rPr>
                    </w:rPrChange>
                  </w:rPr>
                  <w:delText>ine</w:delText>
                </w:r>
              </w:del>
            </w:sdtContent>
          </w:sdt>
        </w:sdtContent>
      </w:sdt>
      <w:sdt>
        <w:sdtPr>
          <w:tag w:val="goog_rdk_1780"/>
          <w:id w:val="1477413902"/>
        </w:sdtPr>
        <w:sdtContent>
          <w:r>
            <w:rPr>
              <w:rFonts w:ascii="Arial" w:eastAsia="Arial" w:hAnsi="Arial" w:cs="Arial"/>
              <w:i/>
              <w:rPrChange w:id="2079" w:author="Marie-Christine Rufener" w:date="2024-07-09T19:37:00Z">
                <w:rPr>
                  <w:rFonts w:ascii="Arial" w:eastAsia="Arial" w:hAnsi="Arial" w:cs="Arial"/>
                </w:rPr>
              </w:rPrChange>
            </w:rPr>
            <w:t xml:space="preserve"> Intel</w:t>
          </w:r>
        </w:sdtContent>
      </w:sdt>
      <w:sdt>
        <w:sdtPr>
          <w:tag w:val="goog_rdk_1781"/>
          <w:id w:val="-972666288"/>
        </w:sdtPr>
        <w:sdtContent>
          <w:sdt>
            <w:sdtPr>
              <w:tag w:val="goog_rdk_1782"/>
              <w:id w:val="1337736463"/>
            </w:sdtPr>
            <w:sdtContent>
              <w:ins w:id="2080" w:author="Marie-Christine Rufener" w:date="2024-07-09T19:37:00Z">
                <w:r>
                  <w:rPr>
                    <w:rFonts w:ascii="Arial" w:eastAsia="Arial" w:hAnsi="Arial" w:cs="Arial"/>
                    <w:i/>
                    <w:rPrChange w:id="2081" w:author="Marie-Christine Rufener" w:date="2024-07-09T19:37:00Z">
                      <w:rPr>
                        <w:rFonts w:ascii="Arial" w:eastAsia="Arial" w:hAnsi="Arial" w:cs="Arial"/>
                      </w:rPr>
                    </w:rPrChange>
                  </w:rPr>
                  <w:t>.</w:t>
                </w:r>
              </w:ins>
            </w:sdtContent>
          </w:sdt>
        </w:sdtContent>
      </w:sdt>
      <w:sdt>
        <w:sdtPr>
          <w:tag w:val="goog_rdk_1783"/>
          <w:id w:val="-775101815"/>
        </w:sdtPr>
        <w:sdtContent>
          <w:sdt>
            <w:sdtPr>
              <w:tag w:val="goog_rdk_1784"/>
              <w:id w:val="781300469"/>
            </w:sdtPr>
            <w:sdtContent>
              <w:del w:id="2082" w:author="Marie-Christine Rufener" w:date="2024-07-09T19:37:00Z">
                <w:r>
                  <w:rPr>
                    <w:rFonts w:ascii="Arial" w:eastAsia="Arial" w:hAnsi="Arial" w:cs="Arial"/>
                    <w:i/>
                    <w:rPrChange w:id="2083" w:author="Marie-Christine Rufener" w:date="2024-07-09T19:37:00Z">
                      <w:rPr>
                        <w:rFonts w:ascii="Arial" w:eastAsia="Arial" w:hAnsi="Arial" w:cs="Arial"/>
                      </w:rPr>
                    </w:rPrChange>
                  </w:rPr>
                  <w:delText>ligence</w:delText>
                </w:r>
              </w:del>
            </w:sdtContent>
          </w:sdt>
        </w:sdtContent>
      </w:sdt>
      <w:r>
        <w:rPr>
          <w:rFonts w:ascii="Arial" w:eastAsia="Arial" w:hAnsi="Arial" w:cs="Arial"/>
        </w:rPr>
        <w:t xml:space="preserve"> </w:t>
      </w:r>
      <w:sdt>
        <w:sdtPr>
          <w:tag w:val="goog_rdk_1785"/>
          <w:id w:val="360866995"/>
        </w:sdtPr>
        <w:sdtContent>
          <w:r>
            <w:rPr>
              <w:rFonts w:ascii="Arial" w:eastAsia="Arial" w:hAnsi="Arial" w:cs="Arial"/>
              <w:b/>
              <w:rPrChange w:id="2084" w:author="Marie-Christine Rufener" w:date="2024-07-09T19:37:00Z">
                <w:rPr>
                  <w:rFonts w:ascii="Arial" w:eastAsia="Arial" w:hAnsi="Arial" w:cs="Arial"/>
                </w:rPr>
              </w:rPrChange>
            </w:rPr>
            <w:t>45</w:t>
          </w:r>
        </w:sdtContent>
      </w:sdt>
      <w:sdt>
        <w:sdtPr>
          <w:tag w:val="goog_rdk_1786"/>
          <w:id w:val="-2140711239"/>
        </w:sdtPr>
        <w:sdtContent>
          <w:ins w:id="2085" w:author="Marie-Christine Rufener" w:date="2024-07-09T19:37:00Z">
            <w:r>
              <w:rPr>
                <w:rFonts w:ascii="Arial" w:eastAsia="Arial" w:hAnsi="Arial" w:cs="Arial"/>
              </w:rPr>
              <w:t>,</w:t>
            </w:r>
          </w:ins>
        </w:sdtContent>
      </w:sdt>
      <w:sdt>
        <w:sdtPr>
          <w:tag w:val="goog_rdk_1787"/>
          <w:id w:val="1097533795"/>
        </w:sdtPr>
        <w:sdtContent>
          <w:del w:id="2086" w:author="Marie-Christine Rufener" w:date="2024-07-09T19:37:00Z">
            <w:r>
              <w:rPr>
                <w:rFonts w:ascii="Arial" w:eastAsia="Arial" w:hAnsi="Arial" w:cs="Arial"/>
              </w:rPr>
              <w:delText>(1):</w:delText>
            </w:r>
          </w:del>
        </w:sdtContent>
      </w:sdt>
      <w:sdt>
        <w:sdtPr>
          <w:tag w:val="goog_rdk_1788"/>
          <w:id w:val="1687401738"/>
        </w:sdtPr>
        <w:sdtContent>
          <w:ins w:id="2087" w:author="Marie-Christine Rufener" w:date="2024-07-09T19:37:00Z">
            <w:r>
              <w:rPr>
                <w:rFonts w:ascii="Arial" w:eastAsia="Arial" w:hAnsi="Arial" w:cs="Arial"/>
              </w:rPr>
              <w:t xml:space="preserve"> </w:t>
            </w:r>
          </w:ins>
        </w:sdtContent>
      </w:sdt>
      <w:r>
        <w:rPr>
          <w:rFonts w:ascii="Arial" w:eastAsia="Arial" w:hAnsi="Arial" w:cs="Arial"/>
        </w:rPr>
        <w:t>1294–1301</w:t>
      </w:r>
      <w:sdt>
        <w:sdtPr>
          <w:tag w:val="goog_rdk_1789"/>
          <w:id w:val="-1494479095"/>
        </w:sdtPr>
        <w:sdtContent>
          <w:ins w:id="2088" w:author="Marie-Christine Rufener" w:date="2024-07-09T19:37:00Z">
            <w:r>
              <w:rPr>
                <w:rFonts w:ascii="Arial" w:eastAsia="Arial" w:hAnsi="Arial" w:cs="Arial"/>
              </w:rPr>
              <w:t>;</w:t>
            </w:r>
          </w:ins>
        </w:sdtContent>
      </w:sdt>
      <w:sdt>
        <w:sdtPr>
          <w:tag w:val="goog_rdk_1790"/>
          <w:id w:val="80961708"/>
        </w:sdtPr>
        <w:sdtContent>
          <w:del w:id="2089" w:author="Marie-Christine Rufener" w:date="2024-07-09T19:37:00Z">
            <w:r>
              <w:rPr>
                <w:rFonts w:ascii="Arial" w:eastAsia="Arial" w:hAnsi="Arial" w:cs="Arial"/>
              </w:rPr>
              <w:delText>.</w:delText>
            </w:r>
          </w:del>
        </w:sdtContent>
      </w:sdt>
      <w:r>
        <w:rPr>
          <w:rFonts w:ascii="Arial" w:eastAsia="Arial" w:hAnsi="Arial" w:cs="Arial"/>
        </w:rPr>
        <w:t xml:space="preserve"> </w:t>
      </w:r>
      <w:hyperlink r:id="rId75">
        <w:r>
          <w:rPr>
            <w:rFonts w:ascii="Arial" w:eastAsia="Arial" w:hAnsi="Arial" w:cs="Arial"/>
            <w:color w:val="0000FF"/>
          </w:rPr>
          <w:t>https://doi.org/10.1109/TPAMI.2022.3162583</w:t>
        </w:r>
      </w:hyperlink>
      <w:sdt>
        <w:sdtPr>
          <w:tag w:val="goog_rdk_1791"/>
          <w:id w:val="-288814609"/>
        </w:sdtPr>
        <w:sdtContent>
          <w:ins w:id="2090" w:author="Marie-Christine Rufener" w:date="2024-07-09T19:37:00Z">
            <w:r>
              <w:rPr>
                <w:rFonts w:ascii="Arial" w:eastAsia="Arial" w:hAnsi="Arial" w:cs="Arial"/>
                <w:color w:val="0000FF"/>
              </w:rPr>
              <w:t xml:space="preserve"> (2022).</w:t>
            </w:r>
          </w:ins>
        </w:sdtContent>
      </w:sdt>
    </w:p>
    <w:p w14:paraId="151E2C25" w14:textId="77777777" w:rsidR="00073438" w:rsidRDefault="00000000">
      <w:pPr>
        <w:widowControl w:val="0"/>
        <w:spacing w:before="280" w:after="280" w:line="240" w:lineRule="auto"/>
        <w:ind w:left="284" w:hanging="284"/>
        <w:rPr>
          <w:rFonts w:ascii="Arial" w:eastAsia="Arial" w:hAnsi="Arial" w:cs="Arial"/>
        </w:rPr>
      </w:pPr>
      <w:bookmarkStart w:id="2091" w:name="_heading=h.2dlolyb" w:colFirst="0" w:colLast="0"/>
      <w:bookmarkEnd w:id="2091"/>
      <w:r>
        <w:rPr>
          <w:rFonts w:ascii="Arial" w:eastAsia="Arial" w:hAnsi="Arial" w:cs="Arial"/>
        </w:rPr>
        <w:t>Weber</w:t>
      </w:r>
      <w:sdt>
        <w:sdtPr>
          <w:tag w:val="goog_rdk_1792"/>
          <w:id w:val="1864162646"/>
        </w:sdtPr>
        <w:sdtContent>
          <w:ins w:id="2092" w:author="Marie-Christine Rufener" w:date="2024-07-09T19:38:00Z">
            <w:r>
              <w:rPr>
                <w:rFonts w:ascii="Arial" w:eastAsia="Arial" w:hAnsi="Arial" w:cs="Arial"/>
              </w:rPr>
              <w:t>,</w:t>
            </w:r>
          </w:ins>
        </w:sdtContent>
      </w:sdt>
      <w:r>
        <w:rPr>
          <w:rFonts w:ascii="Arial" w:eastAsia="Arial" w:hAnsi="Arial" w:cs="Arial"/>
        </w:rPr>
        <w:t xml:space="preserve"> I</w:t>
      </w:r>
      <w:sdt>
        <w:sdtPr>
          <w:tag w:val="goog_rdk_1793"/>
          <w:id w:val="-1902816683"/>
        </w:sdtPr>
        <w:sdtContent>
          <w:ins w:id="2093" w:author="Marie-Christine Rufener" w:date="2024-07-09T19:38:00Z">
            <w:r>
              <w:rPr>
                <w:rFonts w:ascii="Arial" w:eastAsia="Arial" w:hAnsi="Arial" w:cs="Arial"/>
              </w:rPr>
              <w:t>.</w:t>
            </w:r>
          </w:ins>
        </w:sdtContent>
      </w:sdt>
      <w:sdt>
        <w:sdtPr>
          <w:tag w:val="goog_rdk_1794"/>
          <w:id w:val="-432510019"/>
        </w:sdtPr>
        <w:sdtContent>
          <w:del w:id="2094" w:author="Marie-Christine Rufener" w:date="2024-07-09T19:38:00Z">
            <w:r>
              <w:rPr>
                <w:rFonts w:ascii="Arial" w:eastAsia="Arial" w:hAnsi="Arial" w:cs="Arial"/>
              </w:rPr>
              <w:delText>, Imran M, Ofli F,</w:delText>
            </w:r>
          </w:del>
        </w:sdtContent>
      </w:sdt>
      <w:r>
        <w:rPr>
          <w:rFonts w:ascii="Arial" w:eastAsia="Arial" w:hAnsi="Arial" w:cs="Arial"/>
        </w:rPr>
        <w:t xml:space="preserve"> et al</w:t>
      </w:r>
      <w:sdt>
        <w:sdtPr>
          <w:tag w:val="goog_rdk_1795"/>
          <w:id w:val="-1836217666"/>
        </w:sdtPr>
        <w:sdtContent>
          <w:ins w:id="2095" w:author="Marie-Christine Rufener" w:date="2024-07-09T19:38:00Z">
            <w:r>
              <w:rPr>
                <w:rFonts w:ascii="Arial" w:eastAsia="Arial" w:hAnsi="Arial" w:cs="Arial"/>
              </w:rPr>
              <w:t>.</w:t>
            </w:r>
          </w:ins>
        </w:sdtContent>
      </w:sdt>
      <w:sdt>
        <w:sdtPr>
          <w:tag w:val="goog_rdk_1796"/>
          <w:id w:val="56301065"/>
        </w:sdtPr>
        <w:sdtContent>
          <w:del w:id="2096" w:author="Marie-Christine Rufener" w:date="2024-07-09T19:38:00Z">
            <w:r>
              <w:rPr>
                <w:rFonts w:ascii="Arial" w:eastAsia="Arial" w:hAnsi="Arial" w:cs="Arial"/>
              </w:rPr>
              <w:delText xml:space="preserve"> (2021)</w:delText>
            </w:r>
          </w:del>
        </w:sdtContent>
      </w:sdt>
      <w:r>
        <w:rPr>
          <w:rFonts w:ascii="Arial" w:eastAsia="Arial" w:hAnsi="Arial" w:cs="Arial"/>
        </w:rPr>
        <w:t xml:space="preserve"> Non-traditional data sources: providing insights into sustainable development. </w:t>
      </w:r>
      <w:sdt>
        <w:sdtPr>
          <w:tag w:val="goog_rdk_1797"/>
          <w:id w:val="-1313169501"/>
        </w:sdtPr>
        <w:sdtContent>
          <w:r>
            <w:rPr>
              <w:rFonts w:ascii="Arial" w:eastAsia="Arial" w:hAnsi="Arial" w:cs="Arial"/>
              <w:i/>
              <w:rPrChange w:id="2097" w:author="Marie-Christine Rufener" w:date="2024-07-09T19:38:00Z">
                <w:rPr>
                  <w:rFonts w:ascii="Arial" w:eastAsia="Arial" w:hAnsi="Arial" w:cs="Arial"/>
                </w:rPr>
              </w:rPrChange>
            </w:rPr>
            <w:t>Comm</w:t>
          </w:r>
        </w:sdtContent>
      </w:sdt>
      <w:sdt>
        <w:sdtPr>
          <w:tag w:val="goog_rdk_1798"/>
          <w:id w:val="-1241400999"/>
        </w:sdtPr>
        <w:sdtContent>
          <w:sdt>
            <w:sdtPr>
              <w:tag w:val="goog_rdk_1799"/>
              <w:id w:val="-1726222742"/>
            </w:sdtPr>
            <w:sdtContent>
              <w:ins w:id="2098" w:author="Marie-Christine Rufener" w:date="2024-07-09T19:38:00Z">
                <w:r>
                  <w:rPr>
                    <w:rFonts w:ascii="Arial" w:eastAsia="Arial" w:hAnsi="Arial" w:cs="Arial"/>
                    <w:i/>
                    <w:rPrChange w:id="2099" w:author="Marie-Christine Rufener" w:date="2024-07-09T19:38:00Z">
                      <w:rPr>
                        <w:rFonts w:ascii="Arial" w:eastAsia="Arial" w:hAnsi="Arial" w:cs="Arial"/>
                      </w:rPr>
                    </w:rPrChange>
                  </w:rPr>
                  <w:t>.</w:t>
                </w:r>
              </w:ins>
            </w:sdtContent>
          </w:sdt>
        </w:sdtContent>
      </w:sdt>
      <w:sdt>
        <w:sdtPr>
          <w:tag w:val="goog_rdk_1800"/>
          <w:id w:val="-152679447"/>
        </w:sdtPr>
        <w:sdtContent>
          <w:sdt>
            <w:sdtPr>
              <w:tag w:val="goog_rdk_1801"/>
              <w:id w:val="-94866135"/>
            </w:sdtPr>
            <w:sdtContent>
              <w:del w:id="2100" w:author="Marie-Christine Rufener" w:date="2024-07-09T19:38:00Z">
                <w:r>
                  <w:rPr>
                    <w:rFonts w:ascii="Arial" w:eastAsia="Arial" w:hAnsi="Arial" w:cs="Arial"/>
                    <w:i/>
                    <w:rPrChange w:id="2101" w:author="Marie-Christine Rufener" w:date="2024-07-09T19:38:00Z">
                      <w:rPr>
                        <w:rFonts w:ascii="Arial" w:eastAsia="Arial" w:hAnsi="Arial" w:cs="Arial"/>
                      </w:rPr>
                    </w:rPrChange>
                  </w:rPr>
                  <w:delText>unications</w:delText>
                </w:r>
              </w:del>
            </w:sdtContent>
          </w:sdt>
        </w:sdtContent>
      </w:sdt>
      <w:sdt>
        <w:sdtPr>
          <w:tag w:val="goog_rdk_1802"/>
          <w:id w:val="-2106107609"/>
        </w:sdtPr>
        <w:sdtContent>
          <w:r>
            <w:rPr>
              <w:rFonts w:ascii="Arial" w:eastAsia="Arial" w:hAnsi="Arial" w:cs="Arial"/>
              <w:i/>
              <w:rPrChange w:id="2102" w:author="Marie-Christine Rufener" w:date="2024-07-09T19:38:00Z">
                <w:rPr>
                  <w:rFonts w:ascii="Arial" w:eastAsia="Arial" w:hAnsi="Arial" w:cs="Arial"/>
                </w:rPr>
              </w:rPrChange>
            </w:rPr>
            <w:t xml:space="preserve"> </w:t>
          </w:r>
        </w:sdtContent>
      </w:sdt>
      <w:sdt>
        <w:sdtPr>
          <w:tag w:val="goog_rdk_1803"/>
          <w:id w:val="-941843485"/>
        </w:sdtPr>
        <w:sdtContent>
          <w:sdt>
            <w:sdtPr>
              <w:tag w:val="goog_rdk_1804"/>
              <w:id w:val="2107994017"/>
            </w:sdtPr>
            <w:sdtContent>
              <w:del w:id="2103" w:author="Marie-Christine Rufener" w:date="2024-07-09T19:38:00Z">
                <w:r>
                  <w:rPr>
                    <w:rFonts w:ascii="Arial" w:eastAsia="Arial" w:hAnsi="Arial" w:cs="Arial"/>
                    <w:i/>
                    <w:rPrChange w:id="2104" w:author="Marie-Christine Rufener" w:date="2024-07-09T19:38:00Z">
                      <w:rPr>
                        <w:rFonts w:ascii="Arial" w:eastAsia="Arial" w:hAnsi="Arial" w:cs="Arial"/>
                      </w:rPr>
                    </w:rPrChange>
                  </w:rPr>
                  <w:delText xml:space="preserve">of the </w:delText>
                </w:r>
              </w:del>
            </w:sdtContent>
          </w:sdt>
        </w:sdtContent>
      </w:sdt>
      <w:sdt>
        <w:sdtPr>
          <w:tag w:val="goog_rdk_1805"/>
          <w:id w:val="-1395273102"/>
        </w:sdtPr>
        <w:sdtContent>
          <w:r>
            <w:rPr>
              <w:rFonts w:ascii="Arial" w:eastAsia="Arial" w:hAnsi="Arial" w:cs="Arial"/>
              <w:i/>
              <w:rPrChange w:id="2105" w:author="Marie-Christine Rufener" w:date="2024-07-09T19:38:00Z">
                <w:rPr>
                  <w:rFonts w:ascii="Arial" w:eastAsia="Arial" w:hAnsi="Arial" w:cs="Arial"/>
                </w:rPr>
              </w:rPrChange>
            </w:rPr>
            <w:t>ACM</w:t>
          </w:r>
        </w:sdtContent>
      </w:sdt>
      <w:r>
        <w:rPr>
          <w:rFonts w:ascii="Arial" w:eastAsia="Arial" w:hAnsi="Arial" w:cs="Arial"/>
        </w:rPr>
        <w:t xml:space="preserve"> </w:t>
      </w:r>
      <w:sdt>
        <w:sdtPr>
          <w:tag w:val="goog_rdk_1806"/>
          <w:id w:val="-1108189989"/>
        </w:sdtPr>
        <w:sdtContent>
          <w:r>
            <w:rPr>
              <w:rFonts w:ascii="Arial" w:eastAsia="Arial" w:hAnsi="Arial" w:cs="Arial"/>
              <w:b/>
              <w:rPrChange w:id="2106" w:author="Marie-Christine Rufener" w:date="2024-07-09T19:39:00Z">
                <w:rPr>
                  <w:rFonts w:ascii="Arial" w:eastAsia="Arial" w:hAnsi="Arial" w:cs="Arial"/>
                </w:rPr>
              </w:rPrChange>
            </w:rPr>
            <w:t>64</w:t>
          </w:r>
        </w:sdtContent>
      </w:sdt>
      <w:sdt>
        <w:sdtPr>
          <w:tag w:val="goog_rdk_1807"/>
          <w:id w:val="-1796589601"/>
        </w:sdtPr>
        <w:sdtContent>
          <w:ins w:id="2107" w:author="Marie-Christine Rufener" w:date="2024-07-09T19:38:00Z">
            <w:r>
              <w:rPr>
                <w:rFonts w:ascii="Arial" w:eastAsia="Arial" w:hAnsi="Arial" w:cs="Arial"/>
              </w:rPr>
              <w:t xml:space="preserve">, </w:t>
            </w:r>
          </w:ins>
        </w:sdtContent>
      </w:sdt>
      <w:sdt>
        <w:sdtPr>
          <w:tag w:val="goog_rdk_1808"/>
          <w:id w:val="-1473906267"/>
        </w:sdtPr>
        <w:sdtContent>
          <w:del w:id="2108" w:author="Marie-Christine Rufener" w:date="2024-07-09T19:38:00Z">
            <w:r>
              <w:rPr>
                <w:rFonts w:ascii="Arial" w:eastAsia="Arial" w:hAnsi="Arial" w:cs="Arial"/>
              </w:rPr>
              <w:delText>(4):</w:delText>
            </w:r>
          </w:del>
        </w:sdtContent>
      </w:sdt>
      <w:r>
        <w:rPr>
          <w:rFonts w:ascii="Arial" w:eastAsia="Arial" w:hAnsi="Arial" w:cs="Arial"/>
        </w:rPr>
        <w:t>88–95</w:t>
      </w:r>
      <w:sdt>
        <w:sdtPr>
          <w:tag w:val="goog_rdk_1809"/>
          <w:id w:val="-1958787427"/>
        </w:sdtPr>
        <w:sdtContent>
          <w:ins w:id="2109" w:author="Marie-Christine Rufener" w:date="2024-07-09T19:38:00Z">
            <w:r>
              <w:rPr>
                <w:rFonts w:ascii="Arial" w:eastAsia="Arial" w:hAnsi="Arial" w:cs="Arial"/>
              </w:rPr>
              <w:t>;</w:t>
            </w:r>
          </w:ins>
        </w:sdtContent>
      </w:sdt>
      <w:sdt>
        <w:sdtPr>
          <w:tag w:val="goog_rdk_1810"/>
          <w:id w:val="1382901446"/>
        </w:sdtPr>
        <w:sdtContent>
          <w:del w:id="2110" w:author="Marie-Christine Rufener" w:date="2024-07-09T19:38:00Z">
            <w:r>
              <w:rPr>
                <w:rFonts w:ascii="Arial" w:eastAsia="Arial" w:hAnsi="Arial" w:cs="Arial"/>
              </w:rPr>
              <w:delText>.</w:delText>
            </w:r>
          </w:del>
        </w:sdtContent>
      </w:sdt>
      <w:r>
        <w:rPr>
          <w:rFonts w:ascii="Arial" w:eastAsia="Arial" w:hAnsi="Arial" w:cs="Arial"/>
        </w:rPr>
        <w:t xml:space="preserve"> </w:t>
      </w:r>
      <w:hyperlink r:id="rId76">
        <w:r>
          <w:rPr>
            <w:rFonts w:ascii="Arial" w:eastAsia="Arial" w:hAnsi="Arial" w:cs="Arial"/>
            <w:color w:val="0000FF"/>
          </w:rPr>
          <w:t>https://</w:t>
        </w:r>
      </w:hyperlink>
      <w:r>
        <w:rPr>
          <w:rFonts w:ascii="Arial" w:eastAsia="Arial" w:hAnsi="Arial" w:cs="Arial"/>
          <w:color w:val="0000FF"/>
        </w:rPr>
        <w:t xml:space="preserve"> </w:t>
      </w:r>
      <w:hyperlink r:id="rId77">
        <w:r>
          <w:rPr>
            <w:rFonts w:ascii="Arial" w:eastAsia="Arial" w:hAnsi="Arial" w:cs="Arial"/>
            <w:color w:val="0000FF"/>
          </w:rPr>
          <w:t>doi.org/10.1145/3447739</w:t>
        </w:r>
      </w:hyperlink>
      <w:sdt>
        <w:sdtPr>
          <w:tag w:val="goog_rdk_1811"/>
          <w:id w:val="470022280"/>
        </w:sdtPr>
        <w:sdtContent>
          <w:ins w:id="2111" w:author="Marie-Christine Rufener" w:date="2024-07-09T19:38:00Z">
            <w:r>
              <w:rPr>
                <w:rFonts w:ascii="Arial" w:eastAsia="Arial" w:hAnsi="Arial" w:cs="Arial"/>
                <w:color w:val="0000FF"/>
              </w:rPr>
              <w:t xml:space="preserve"> (2021).</w:t>
            </w:r>
          </w:ins>
        </w:sdtContent>
      </w:sdt>
    </w:p>
    <w:p w14:paraId="41905092" w14:textId="77777777" w:rsidR="00073438" w:rsidRDefault="00000000">
      <w:pPr>
        <w:widowControl w:val="0"/>
        <w:spacing w:before="280" w:after="280" w:line="240" w:lineRule="auto"/>
        <w:ind w:left="284" w:hanging="284"/>
        <w:rPr>
          <w:rFonts w:ascii="Arial" w:eastAsia="Arial" w:hAnsi="Arial" w:cs="Arial"/>
        </w:rPr>
      </w:pPr>
      <w:bookmarkStart w:id="2112" w:name="_heading=h.sqyw64" w:colFirst="0" w:colLast="0"/>
      <w:bookmarkEnd w:id="2112"/>
      <w:r>
        <w:rPr>
          <w:rFonts w:ascii="Arial" w:eastAsia="Arial" w:hAnsi="Arial" w:cs="Arial"/>
        </w:rPr>
        <w:t>Wesolowski</w:t>
      </w:r>
      <w:sdt>
        <w:sdtPr>
          <w:tag w:val="goog_rdk_1812"/>
          <w:id w:val="-124859946"/>
        </w:sdtPr>
        <w:sdtContent>
          <w:ins w:id="2113" w:author="Marie-Christine Rufener" w:date="2024-07-09T19:39:00Z">
            <w:r>
              <w:rPr>
                <w:rFonts w:ascii="Arial" w:eastAsia="Arial" w:hAnsi="Arial" w:cs="Arial"/>
              </w:rPr>
              <w:t>,</w:t>
            </w:r>
          </w:ins>
        </w:sdtContent>
      </w:sdt>
      <w:r>
        <w:rPr>
          <w:rFonts w:ascii="Arial" w:eastAsia="Arial" w:hAnsi="Arial" w:cs="Arial"/>
        </w:rPr>
        <w:t xml:space="preserve"> A</w:t>
      </w:r>
      <w:sdt>
        <w:sdtPr>
          <w:tag w:val="goog_rdk_1813"/>
          <w:id w:val="-2029408189"/>
        </w:sdtPr>
        <w:sdtContent>
          <w:ins w:id="2114" w:author="Marie-Christine Rufener" w:date="2024-07-09T19:39:00Z">
            <w:r>
              <w:rPr>
                <w:rFonts w:ascii="Arial" w:eastAsia="Arial" w:hAnsi="Arial" w:cs="Arial"/>
              </w:rPr>
              <w:t>.</w:t>
            </w:r>
          </w:ins>
        </w:sdtContent>
      </w:sdt>
      <w:sdt>
        <w:sdtPr>
          <w:tag w:val="goog_rdk_1814"/>
          <w:id w:val="1513263412"/>
        </w:sdtPr>
        <w:sdtContent>
          <w:del w:id="2115" w:author="Marie-Christine Rufener" w:date="2024-07-09T19:39:00Z">
            <w:r>
              <w:rPr>
                <w:rFonts w:ascii="Arial" w:eastAsia="Arial" w:hAnsi="Arial" w:cs="Arial"/>
              </w:rPr>
              <w:delText>, Eagle N, Tatem AJ,</w:delText>
            </w:r>
          </w:del>
        </w:sdtContent>
      </w:sdt>
      <w:r>
        <w:rPr>
          <w:rFonts w:ascii="Arial" w:eastAsia="Arial" w:hAnsi="Arial" w:cs="Arial"/>
        </w:rPr>
        <w:t xml:space="preserve"> et al</w:t>
      </w:r>
      <w:sdt>
        <w:sdtPr>
          <w:tag w:val="goog_rdk_1815"/>
          <w:id w:val="-970506413"/>
        </w:sdtPr>
        <w:sdtContent>
          <w:ins w:id="2116" w:author="Marie-Christine Rufener" w:date="2024-07-09T19:39:00Z">
            <w:r>
              <w:rPr>
                <w:rFonts w:ascii="Arial" w:eastAsia="Arial" w:hAnsi="Arial" w:cs="Arial"/>
              </w:rPr>
              <w:t>.</w:t>
            </w:r>
          </w:ins>
        </w:sdtContent>
      </w:sdt>
      <w:sdt>
        <w:sdtPr>
          <w:tag w:val="goog_rdk_1816"/>
          <w:id w:val="-1395187352"/>
        </w:sdtPr>
        <w:sdtContent>
          <w:del w:id="2117" w:author="Marie-Christine Rufener" w:date="2024-07-09T19:39:00Z">
            <w:r>
              <w:rPr>
                <w:rFonts w:ascii="Arial" w:eastAsia="Arial" w:hAnsi="Arial" w:cs="Arial"/>
              </w:rPr>
              <w:delText xml:space="preserve"> (2012)</w:delText>
            </w:r>
          </w:del>
        </w:sdtContent>
      </w:sdt>
      <w:r>
        <w:rPr>
          <w:rFonts w:ascii="Arial" w:eastAsia="Arial" w:hAnsi="Arial" w:cs="Arial"/>
        </w:rPr>
        <w:t xml:space="preserve"> Quantifying the impact of human mobility on malaria. </w:t>
      </w:r>
      <w:sdt>
        <w:sdtPr>
          <w:tag w:val="goog_rdk_1817"/>
          <w:id w:val="-651289102"/>
        </w:sdtPr>
        <w:sdtContent>
          <w:r>
            <w:rPr>
              <w:rFonts w:ascii="Arial" w:eastAsia="Arial" w:hAnsi="Arial" w:cs="Arial"/>
              <w:i/>
              <w:rPrChange w:id="2118" w:author="Marie-Christine Rufener" w:date="2024-07-09T19:39:00Z">
                <w:rPr>
                  <w:rFonts w:ascii="Arial" w:eastAsia="Arial" w:hAnsi="Arial" w:cs="Arial"/>
                </w:rPr>
              </w:rPrChange>
            </w:rPr>
            <w:t>Science</w:t>
          </w:r>
        </w:sdtContent>
      </w:sdt>
      <w:r>
        <w:rPr>
          <w:rFonts w:ascii="Arial" w:eastAsia="Arial" w:hAnsi="Arial" w:cs="Arial"/>
        </w:rPr>
        <w:t xml:space="preserve"> </w:t>
      </w:r>
      <w:sdt>
        <w:sdtPr>
          <w:tag w:val="goog_rdk_1818"/>
          <w:id w:val="242160421"/>
        </w:sdtPr>
        <w:sdtContent>
          <w:r>
            <w:rPr>
              <w:rFonts w:ascii="Arial" w:eastAsia="Arial" w:hAnsi="Arial" w:cs="Arial"/>
              <w:b/>
              <w:rPrChange w:id="2119" w:author="Marie-Christine Rufener" w:date="2024-07-09T19:39:00Z">
                <w:rPr>
                  <w:rFonts w:ascii="Arial" w:eastAsia="Arial" w:hAnsi="Arial" w:cs="Arial"/>
                </w:rPr>
              </w:rPrChange>
            </w:rPr>
            <w:t>338</w:t>
          </w:r>
        </w:sdtContent>
      </w:sdt>
      <w:sdt>
        <w:sdtPr>
          <w:tag w:val="goog_rdk_1819"/>
          <w:id w:val="-2006811356"/>
        </w:sdtPr>
        <w:sdtContent>
          <w:sdt>
            <w:sdtPr>
              <w:tag w:val="goog_rdk_1820"/>
              <w:id w:val="-830598945"/>
            </w:sdtPr>
            <w:sdtContent>
              <w:ins w:id="2120" w:author="Marie-Christine Rufener" w:date="2024-07-09T19:39:00Z">
                <w:r>
                  <w:rPr>
                    <w:rFonts w:ascii="Arial" w:eastAsia="Arial" w:hAnsi="Arial" w:cs="Arial"/>
                    <w:b/>
                    <w:rPrChange w:id="2121" w:author="Marie-Christine Rufener" w:date="2024-07-09T19:39:00Z">
                      <w:rPr>
                        <w:rFonts w:ascii="Arial" w:eastAsia="Arial" w:hAnsi="Arial" w:cs="Arial"/>
                      </w:rPr>
                    </w:rPrChange>
                  </w:rPr>
                  <w:t>,</w:t>
                </w:r>
              </w:ins>
            </w:sdtContent>
          </w:sdt>
        </w:sdtContent>
      </w:sdt>
      <w:sdt>
        <w:sdtPr>
          <w:tag w:val="goog_rdk_1821"/>
          <w:id w:val="609015229"/>
        </w:sdtPr>
        <w:sdtContent>
          <w:del w:id="2122" w:author="Marie-Christine Rufener" w:date="2024-07-09T19:39:00Z">
            <w:r>
              <w:rPr>
                <w:rFonts w:ascii="Arial" w:eastAsia="Arial" w:hAnsi="Arial" w:cs="Arial"/>
              </w:rPr>
              <w:delText>(6104):</w:delText>
            </w:r>
          </w:del>
        </w:sdtContent>
      </w:sdt>
      <w:sdt>
        <w:sdtPr>
          <w:tag w:val="goog_rdk_1822"/>
          <w:id w:val="457926574"/>
        </w:sdtPr>
        <w:sdtContent>
          <w:ins w:id="2123" w:author="Marie-Christine Rufener" w:date="2024-07-09T19:39:00Z">
            <w:r>
              <w:rPr>
                <w:rFonts w:ascii="Arial" w:eastAsia="Arial" w:hAnsi="Arial" w:cs="Arial"/>
              </w:rPr>
              <w:t xml:space="preserve"> </w:t>
            </w:r>
          </w:ins>
        </w:sdtContent>
      </w:sdt>
      <w:r>
        <w:rPr>
          <w:rFonts w:ascii="Arial" w:eastAsia="Arial" w:hAnsi="Arial" w:cs="Arial"/>
        </w:rPr>
        <w:t>267–270</w:t>
      </w:r>
      <w:sdt>
        <w:sdtPr>
          <w:tag w:val="goog_rdk_1823"/>
          <w:id w:val="-995643345"/>
        </w:sdtPr>
        <w:sdtContent>
          <w:ins w:id="2124" w:author="Marie-Christine Rufener" w:date="2024-07-09T19:39:00Z">
            <w:r>
              <w:rPr>
                <w:rFonts w:ascii="Arial" w:eastAsia="Arial" w:hAnsi="Arial" w:cs="Arial"/>
              </w:rPr>
              <w:t>;</w:t>
            </w:r>
          </w:ins>
        </w:sdtContent>
      </w:sdt>
      <w:sdt>
        <w:sdtPr>
          <w:tag w:val="goog_rdk_1824"/>
          <w:id w:val="1651482755"/>
        </w:sdtPr>
        <w:sdtContent>
          <w:del w:id="2125" w:author="Marie-Christine Rufener" w:date="2024-07-09T19:39:00Z">
            <w:r>
              <w:rPr>
                <w:rFonts w:ascii="Arial" w:eastAsia="Arial" w:hAnsi="Arial" w:cs="Arial"/>
              </w:rPr>
              <w:delText>.</w:delText>
            </w:r>
          </w:del>
        </w:sdtContent>
      </w:sdt>
      <w:r>
        <w:rPr>
          <w:rFonts w:ascii="Arial" w:eastAsia="Arial" w:hAnsi="Arial" w:cs="Arial"/>
        </w:rPr>
        <w:t xml:space="preserve"> </w:t>
      </w:r>
      <w:hyperlink r:id="rId78">
        <w:r>
          <w:rPr>
            <w:rFonts w:ascii="Arial" w:eastAsia="Arial" w:hAnsi="Arial" w:cs="Arial"/>
            <w:color w:val="0000FF"/>
          </w:rPr>
          <w:t>https://doi.org/10.1126/</w:t>
        </w:r>
      </w:hyperlink>
      <w:r>
        <w:rPr>
          <w:rFonts w:ascii="Arial" w:eastAsia="Arial" w:hAnsi="Arial" w:cs="Arial"/>
          <w:color w:val="0000FF"/>
        </w:rPr>
        <w:t xml:space="preserve"> </w:t>
      </w:r>
      <w:hyperlink r:id="rId79">
        <w:r>
          <w:rPr>
            <w:rFonts w:ascii="Arial" w:eastAsia="Arial" w:hAnsi="Arial" w:cs="Arial"/>
            <w:color w:val="0000FF"/>
          </w:rPr>
          <w:t>science.1223467</w:t>
        </w:r>
      </w:hyperlink>
      <w:sdt>
        <w:sdtPr>
          <w:tag w:val="goog_rdk_1825"/>
          <w:id w:val="891152721"/>
        </w:sdtPr>
        <w:sdtContent>
          <w:ins w:id="2126" w:author="Marie-Christine Rufener" w:date="2024-07-09T19:40:00Z">
            <w:r>
              <w:rPr>
                <w:rFonts w:ascii="Arial" w:eastAsia="Arial" w:hAnsi="Arial" w:cs="Arial"/>
                <w:color w:val="0000FF"/>
              </w:rPr>
              <w:t xml:space="preserve"> (2012).</w:t>
            </w:r>
          </w:ins>
        </w:sdtContent>
      </w:sdt>
    </w:p>
    <w:p w14:paraId="586FD5AB" w14:textId="77777777" w:rsidR="00073438" w:rsidRDefault="00000000">
      <w:pPr>
        <w:widowControl w:val="0"/>
        <w:spacing w:before="280" w:after="280" w:line="240" w:lineRule="auto"/>
        <w:ind w:left="284" w:hanging="284"/>
        <w:rPr>
          <w:rFonts w:ascii="Arial" w:eastAsia="Arial" w:hAnsi="Arial" w:cs="Arial"/>
        </w:rPr>
      </w:pPr>
      <w:bookmarkStart w:id="2127" w:name="_heading=h.3cqmetx" w:colFirst="0" w:colLast="0"/>
      <w:bookmarkEnd w:id="2127"/>
      <w:r>
        <w:rPr>
          <w:rFonts w:ascii="Arial" w:eastAsia="Arial" w:hAnsi="Arial" w:cs="Arial"/>
        </w:rPr>
        <w:t>Wesolowski</w:t>
      </w:r>
      <w:sdt>
        <w:sdtPr>
          <w:tag w:val="goog_rdk_1826"/>
          <w:id w:val="792633522"/>
        </w:sdtPr>
        <w:sdtContent>
          <w:ins w:id="2128" w:author="Marie-Christine Rufener" w:date="2024-07-09T19:40:00Z">
            <w:r>
              <w:rPr>
                <w:rFonts w:ascii="Arial" w:eastAsia="Arial" w:hAnsi="Arial" w:cs="Arial"/>
              </w:rPr>
              <w:t>,</w:t>
            </w:r>
          </w:ins>
        </w:sdtContent>
      </w:sdt>
      <w:r>
        <w:rPr>
          <w:rFonts w:ascii="Arial" w:eastAsia="Arial" w:hAnsi="Arial" w:cs="Arial"/>
        </w:rPr>
        <w:t xml:space="preserve"> A</w:t>
      </w:r>
      <w:sdt>
        <w:sdtPr>
          <w:tag w:val="goog_rdk_1827"/>
          <w:id w:val="689964586"/>
        </w:sdtPr>
        <w:sdtContent>
          <w:ins w:id="2129" w:author="Marie-Christine Rufener" w:date="2024-07-09T19:40:00Z">
            <w:r>
              <w:rPr>
                <w:rFonts w:ascii="Arial" w:eastAsia="Arial" w:hAnsi="Arial" w:cs="Arial"/>
              </w:rPr>
              <w:t>.</w:t>
            </w:r>
          </w:ins>
        </w:sdtContent>
      </w:sdt>
      <w:r>
        <w:rPr>
          <w:rFonts w:ascii="Arial" w:eastAsia="Arial" w:hAnsi="Arial" w:cs="Arial"/>
        </w:rPr>
        <w:t>, Buckee</w:t>
      </w:r>
      <w:sdt>
        <w:sdtPr>
          <w:tag w:val="goog_rdk_1828"/>
          <w:id w:val="-1168018275"/>
        </w:sdtPr>
        <w:sdtContent>
          <w:ins w:id="2130" w:author="Marie-Christine Rufener" w:date="2024-07-09T19:40:00Z">
            <w:r>
              <w:rPr>
                <w:rFonts w:ascii="Arial" w:eastAsia="Arial" w:hAnsi="Arial" w:cs="Arial"/>
              </w:rPr>
              <w:t>,</w:t>
            </w:r>
          </w:ins>
        </w:sdtContent>
      </w:sdt>
      <w:r>
        <w:rPr>
          <w:rFonts w:ascii="Arial" w:eastAsia="Arial" w:hAnsi="Arial" w:cs="Arial"/>
        </w:rPr>
        <w:t xml:space="preserve"> C</w:t>
      </w:r>
      <w:sdt>
        <w:sdtPr>
          <w:tag w:val="goog_rdk_1829"/>
          <w:id w:val="33085359"/>
        </w:sdtPr>
        <w:sdtContent>
          <w:ins w:id="2131" w:author="Marie-Christine Rufener" w:date="2024-07-09T19:40:00Z">
            <w:r>
              <w:rPr>
                <w:rFonts w:ascii="Arial" w:eastAsia="Arial" w:hAnsi="Arial" w:cs="Arial"/>
              </w:rPr>
              <w:t xml:space="preserve">. </w:t>
            </w:r>
          </w:ins>
        </w:sdtContent>
      </w:sdt>
      <w:r>
        <w:rPr>
          <w:rFonts w:ascii="Arial" w:eastAsia="Arial" w:hAnsi="Arial" w:cs="Arial"/>
        </w:rPr>
        <w:t>O</w:t>
      </w:r>
      <w:sdt>
        <w:sdtPr>
          <w:tag w:val="goog_rdk_1830"/>
          <w:id w:val="-1296914521"/>
        </w:sdtPr>
        <w:sdtContent>
          <w:ins w:id="2132" w:author="Marie-Christine Rufener" w:date="2024-07-09T19:40:00Z">
            <w:r>
              <w:rPr>
                <w:rFonts w:ascii="Arial" w:eastAsia="Arial" w:hAnsi="Arial" w:cs="Arial"/>
              </w:rPr>
              <w:t>.</w:t>
            </w:r>
          </w:ins>
        </w:sdtContent>
      </w:sdt>
      <w:r>
        <w:rPr>
          <w:rFonts w:ascii="Arial" w:eastAsia="Arial" w:hAnsi="Arial" w:cs="Arial"/>
        </w:rPr>
        <w:t>, Engø-Monsen</w:t>
      </w:r>
      <w:sdt>
        <w:sdtPr>
          <w:tag w:val="goog_rdk_1831"/>
          <w:id w:val="97835378"/>
        </w:sdtPr>
        <w:sdtContent>
          <w:ins w:id="2133" w:author="Marie-Christine Rufener" w:date="2024-07-09T19:40:00Z">
            <w:r>
              <w:rPr>
                <w:rFonts w:ascii="Arial" w:eastAsia="Arial" w:hAnsi="Arial" w:cs="Arial"/>
              </w:rPr>
              <w:t>,</w:t>
            </w:r>
          </w:ins>
        </w:sdtContent>
      </w:sdt>
      <w:r>
        <w:rPr>
          <w:rFonts w:ascii="Arial" w:eastAsia="Arial" w:hAnsi="Arial" w:cs="Arial"/>
        </w:rPr>
        <w:t xml:space="preserve"> K</w:t>
      </w:r>
      <w:sdt>
        <w:sdtPr>
          <w:tag w:val="goog_rdk_1832"/>
          <w:id w:val="1730960782"/>
        </w:sdtPr>
        <w:sdtContent>
          <w:ins w:id="2134" w:author="Marie-Christine Rufener" w:date="2024-07-09T19:40:00Z">
            <w:r>
              <w:rPr>
                <w:rFonts w:ascii="Arial" w:eastAsia="Arial" w:hAnsi="Arial" w:cs="Arial"/>
              </w:rPr>
              <w:t>.</w:t>
            </w:r>
          </w:ins>
        </w:sdtContent>
      </w:sdt>
      <w:sdt>
        <w:sdtPr>
          <w:tag w:val="goog_rdk_1833"/>
          <w:id w:val="1965152462"/>
        </w:sdtPr>
        <w:sdtContent>
          <w:del w:id="2135" w:author="Marie-Christine Rufener" w:date="2024-07-09T19:40:00Z">
            <w:r>
              <w:rPr>
                <w:rFonts w:ascii="Arial" w:eastAsia="Arial" w:hAnsi="Arial" w:cs="Arial"/>
              </w:rPr>
              <w:delText>,</w:delText>
            </w:r>
          </w:del>
        </w:sdtContent>
      </w:sdt>
      <w:sdt>
        <w:sdtPr>
          <w:tag w:val="goog_rdk_1834"/>
          <w:id w:val="-1305773884"/>
        </w:sdtPr>
        <w:sdtContent>
          <w:ins w:id="2136" w:author="Marie-Christine Rufener" w:date="2024-07-09T19:40:00Z">
            <w:r>
              <w:rPr>
                <w:rFonts w:ascii="Arial" w:eastAsia="Arial" w:hAnsi="Arial" w:cs="Arial"/>
              </w:rPr>
              <w:t xml:space="preserve"> &amp; Metcalf, C. J. E.</w:t>
            </w:r>
          </w:ins>
        </w:sdtContent>
      </w:sdt>
      <w:sdt>
        <w:sdtPr>
          <w:tag w:val="goog_rdk_1835"/>
          <w:id w:val="1247767405"/>
        </w:sdtPr>
        <w:sdtContent>
          <w:del w:id="2137" w:author="Marie-Christine Rufener" w:date="2024-07-09T19:40:00Z">
            <w:r>
              <w:rPr>
                <w:rFonts w:ascii="Arial" w:eastAsia="Arial" w:hAnsi="Arial" w:cs="Arial"/>
              </w:rPr>
              <w:delText xml:space="preserve"> et al (2016)</w:delText>
            </w:r>
          </w:del>
        </w:sdtContent>
      </w:sdt>
      <w:r>
        <w:rPr>
          <w:rFonts w:ascii="Arial" w:eastAsia="Arial" w:hAnsi="Arial" w:cs="Arial"/>
        </w:rPr>
        <w:t xml:space="preserve"> Connecting Mobility to Infectious Diseases: The Promise and Limits of Mobile Phone Data. </w:t>
      </w:r>
      <w:r>
        <w:rPr>
          <w:rFonts w:ascii="Arial" w:eastAsia="Arial" w:hAnsi="Arial" w:cs="Arial"/>
          <w:i/>
        </w:rPr>
        <w:t>The J</w:t>
      </w:r>
      <w:sdt>
        <w:sdtPr>
          <w:tag w:val="goog_rdk_1836"/>
          <w:id w:val="-1656528404"/>
        </w:sdtPr>
        <w:sdtContent>
          <w:ins w:id="2138" w:author="Marie-Christine Rufener" w:date="2024-07-09T19:41:00Z">
            <w:r>
              <w:rPr>
                <w:rFonts w:ascii="Arial" w:eastAsia="Arial" w:hAnsi="Arial" w:cs="Arial"/>
                <w:i/>
              </w:rPr>
              <w:t>.</w:t>
            </w:r>
          </w:ins>
        </w:sdtContent>
      </w:sdt>
      <w:sdt>
        <w:sdtPr>
          <w:tag w:val="goog_rdk_1837"/>
          <w:id w:val="-411007732"/>
        </w:sdtPr>
        <w:sdtContent>
          <w:del w:id="2139" w:author="Marie-Christine Rufener" w:date="2024-07-09T19:41:00Z">
            <w:r>
              <w:rPr>
                <w:rFonts w:ascii="Arial" w:eastAsia="Arial" w:hAnsi="Arial" w:cs="Arial"/>
                <w:i/>
              </w:rPr>
              <w:delText>ournal of</w:delText>
            </w:r>
          </w:del>
        </w:sdtContent>
      </w:sdt>
      <w:r>
        <w:rPr>
          <w:rFonts w:ascii="Arial" w:eastAsia="Arial" w:hAnsi="Arial" w:cs="Arial"/>
          <w:i/>
        </w:rPr>
        <w:t xml:space="preserve"> Infect</w:t>
      </w:r>
      <w:sdt>
        <w:sdtPr>
          <w:tag w:val="goog_rdk_1838"/>
          <w:id w:val="1944881353"/>
        </w:sdtPr>
        <w:sdtContent>
          <w:ins w:id="2140" w:author="Marie-Christine Rufener" w:date="2024-07-09T19:41:00Z">
            <w:r>
              <w:rPr>
                <w:rFonts w:ascii="Arial" w:eastAsia="Arial" w:hAnsi="Arial" w:cs="Arial"/>
                <w:i/>
              </w:rPr>
              <w:t>.</w:t>
            </w:r>
          </w:ins>
        </w:sdtContent>
      </w:sdt>
      <w:sdt>
        <w:sdtPr>
          <w:tag w:val="goog_rdk_1839"/>
          <w:id w:val="-711886883"/>
        </w:sdtPr>
        <w:sdtContent>
          <w:del w:id="2141" w:author="Marie-Christine Rufener" w:date="2024-07-09T19:41:00Z">
            <w:r>
              <w:rPr>
                <w:rFonts w:ascii="Arial" w:eastAsia="Arial" w:hAnsi="Arial" w:cs="Arial"/>
                <w:i/>
              </w:rPr>
              <w:delText>ious</w:delText>
            </w:r>
          </w:del>
        </w:sdtContent>
      </w:sdt>
      <w:r>
        <w:rPr>
          <w:rFonts w:ascii="Arial" w:eastAsia="Arial" w:hAnsi="Arial" w:cs="Arial"/>
          <w:i/>
        </w:rPr>
        <w:t xml:space="preserve"> Dis</w:t>
      </w:r>
      <w:sdt>
        <w:sdtPr>
          <w:tag w:val="goog_rdk_1840"/>
          <w:id w:val="-1095552673"/>
        </w:sdtPr>
        <w:sdtContent>
          <w:ins w:id="2142" w:author="Marie-Christine Rufener" w:date="2024-07-09T19:41:00Z">
            <w:r>
              <w:rPr>
                <w:rFonts w:ascii="Arial" w:eastAsia="Arial" w:hAnsi="Arial" w:cs="Arial"/>
                <w:i/>
              </w:rPr>
              <w:t>.</w:t>
            </w:r>
          </w:ins>
        </w:sdtContent>
      </w:sdt>
      <w:sdt>
        <w:sdtPr>
          <w:tag w:val="goog_rdk_1841"/>
          <w:id w:val="1665598109"/>
        </w:sdtPr>
        <w:sdtContent>
          <w:del w:id="2143" w:author="Marie-Christine Rufener" w:date="2024-07-09T19:41:00Z">
            <w:r>
              <w:rPr>
                <w:rFonts w:ascii="Arial" w:eastAsia="Arial" w:hAnsi="Arial" w:cs="Arial"/>
                <w:i/>
              </w:rPr>
              <w:delText>ease</w:delText>
            </w:r>
            <w:r>
              <w:rPr>
                <w:rFonts w:ascii="Arial" w:eastAsia="Arial" w:hAnsi="Arial" w:cs="Arial"/>
              </w:rPr>
              <w:delText>s</w:delText>
            </w:r>
          </w:del>
        </w:sdtContent>
      </w:sdt>
      <w:r>
        <w:rPr>
          <w:rFonts w:ascii="Arial" w:eastAsia="Arial" w:hAnsi="Arial" w:cs="Arial"/>
        </w:rPr>
        <w:t xml:space="preserve"> </w:t>
      </w:r>
      <w:r>
        <w:rPr>
          <w:rFonts w:ascii="Arial" w:eastAsia="Arial" w:hAnsi="Arial" w:cs="Arial"/>
          <w:b/>
        </w:rPr>
        <w:t>214</w:t>
      </w:r>
      <w:sdt>
        <w:sdtPr>
          <w:tag w:val="goog_rdk_1842"/>
          <w:id w:val="-1876846092"/>
        </w:sdtPr>
        <w:sdtContent>
          <w:ins w:id="2144" w:author="Marie-Christine Rufener" w:date="2024-07-09T19:42:00Z">
            <w:r>
              <w:rPr>
                <w:rFonts w:ascii="Arial" w:eastAsia="Arial" w:hAnsi="Arial" w:cs="Arial"/>
              </w:rPr>
              <w:t xml:space="preserve">, </w:t>
            </w:r>
          </w:ins>
        </w:sdtContent>
      </w:sdt>
      <w:sdt>
        <w:sdtPr>
          <w:tag w:val="goog_rdk_1843"/>
          <w:id w:val="-1929415012"/>
        </w:sdtPr>
        <w:sdtContent>
          <w:del w:id="2145" w:author="Marie-Christine Rufener" w:date="2024-07-09T19:42:00Z">
            <w:r>
              <w:rPr>
                <w:rFonts w:ascii="Arial" w:eastAsia="Arial" w:hAnsi="Arial" w:cs="Arial"/>
              </w:rPr>
              <w:delText>(suppl 4):</w:delText>
            </w:r>
          </w:del>
        </w:sdtContent>
      </w:sdt>
      <w:r>
        <w:rPr>
          <w:rFonts w:ascii="Arial" w:eastAsia="Arial" w:hAnsi="Arial" w:cs="Arial"/>
        </w:rPr>
        <w:t>S414–S420</w:t>
      </w:r>
      <w:sdt>
        <w:sdtPr>
          <w:tag w:val="goog_rdk_1844"/>
          <w:id w:val="-1797209630"/>
        </w:sdtPr>
        <w:sdtContent>
          <w:ins w:id="2146" w:author="Marie-Christine Rufener" w:date="2024-07-09T19:42:00Z">
            <w:r>
              <w:rPr>
                <w:rFonts w:ascii="Arial" w:eastAsia="Arial" w:hAnsi="Arial" w:cs="Arial"/>
              </w:rPr>
              <w:t xml:space="preserve">; </w:t>
            </w:r>
          </w:ins>
        </w:sdtContent>
      </w:sdt>
      <w:sdt>
        <w:sdtPr>
          <w:tag w:val="goog_rdk_1845"/>
          <w:id w:val="1339344997"/>
        </w:sdtPr>
        <w:sdtContent>
          <w:del w:id="2147" w:author="Marie-Christine Rufener" w:date="2024-07-09T19:42:00Z">
            <w:r>
              <w:rPr>
                <w:rFonts w:ascii="Arial" w:eastAsia="Arial" w:hAnsi="Arial" w:cs="Arial"/>
              </w:rPr>
              <w:delText>.</w:delText>
            </w:r>
          </w:del>
        </w:sdtContent>
      </w:sdt>
      <w:r>
        <w:rPr>
          <w:rFonts w:ascii="Arial" w:eastAsia="Arial" w:hAnsi="Arial" w:cs="Arial"/>
        </w:rPr>
        <w:t xml:space="preserve"> </w:t>
      </w:r>
      <w:hyperlink r:id="rId80">
        <w:r>
          <w:rPr>
            <w:rFonts w:ascii="Arial" w:eastAsia="Arial" w:hAnsi="Arial" w:cs="Arial"/>
            <w:color w:val="0000FF"/>
          </w:rPr>
          <w:t>https://doi.org/10.1093/infdis/jiw273</w:t>
        </w:r>
      </w:hyperlink>
      <w:sdt>
        <w:sdtPr>
          <w:tag w:val="goog_rdk_1846"/>
          <w:id w:val="650562729"/>
        </w:sdtPr>
        <w:sdtContent>
          <w:ins w:id="2148" w:author="Marie-Christine Rufener" w:date="2024-07-09T19:42:00Z">
            <w:r>
              <w:rPr>
                <w:rFonts w:ascii="Arial" w:eastAsia="Arial" w:hAnsi="Arial" w:cs="Arial"/>
                <w:color w:val="0000FF"/>
              </w:rPr>
              <w:t xml:space="preserve"> (2016).</w:t>
            </w:r>
          </w:ins>
        </w:sdtContent>
      </w:sdt>
      <w:r>
        <w:rPr>
          <w:noProof/>
        </w:rPr>
        <mc:AlternateContent>
          <mc:Choice Requires="wps">
            <w:drawing>
              <wp:anchor distT="0" distB="0" distL="0" distR="0" simplePos="0" relativeHeight="251670528" behindDoc="1" locked="0" layoutInCell="1" hidden="0" allowOverlap="1" wp14:anchorId="4F4C9BE1" wp14:editId="4904E932">
                <wp:simplePos x="0" y="0"/>
                <wp:positionH relativeFrom="column">
                  <wp:posOffset>2400300</wp:posOffset>
                </wp:positionH>
                <wp:positionV relativeFrom="paragraph">
                  <wp:posOffset>533400</wp:posOffset>
                </wp:positionV>
                <wp:extent cx="1270" cy="12700"/>
                <wp:effectExtent l="0" t="0" r="0" b="0"/>
                <wp:wrapNone/>
                <wp:docPr id="216" name="Freeform 216"/>
                <wp:cNvGraphicFramePr/>
                <a:graphic xmlns:a="http://schemas.openxmlformats.org/drawingml/2006/main">
                  <a:graphicData uri="http://schemas.microsoft.com/office/word/2010/wordprocessingShape">
                    <wps:wsp>
                      <wps:cNvSpPr/>
                      <wps:spPr>
                        <a:xfrm>
                          <a:off x="5326950" y="3779365"/>
                          <a:ext cx="38100" cy="1270"/>
                        </a:xfrm>
                        <a:custGeom>
                          <a:avLst/>
                          <a:gdLst/>
                          <a:ahLst/>
                          <a:cxnLst/>
                          <a:rect l="l" t="t" r="r" b="b"/>
                          <a:pathLst>
                            <a:path w="38100" h="120000" extrusionOk="0">
                              <a:moveTo>
                                <a:pt x="0" y="0"/>
                              </a:moveTo>
                              <a:lnTo>
                                <a:pt x="37960" y="0"/>
                              </a:lnTo>
                            </a:path>
                          </a:pathLst>
                        </a:custGeom>
                        <a:noFill/>
                        <a:ln w="9525" cap="flat" cmpd="sng">
                          <a:solidFill>
                            <a:srgbClr val="000000"/>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column">
                  <wp:posOffset>2400300</wp:posOffset>
                </wp:positionH>
                <wp:positionV relativeFrom="paragraph">
                  <wp:posOffset>533400</wp:posOffset>
                </wp:positionV>
                <wp:extent cx="1270" cy="12700"/>
                <wp:effectExtent b="0" l="0" r="0" t="0"/>
                <wp:wrapNone/>
                <wp:docPr id="216" name="image1.png"/>
                <a:graphic>
                  <a:graphicData uri="http://schemas.openxmlformats.org/drawingml/2006/picture">
                    <pic:pic>
                      <pic:nvPicPr>
                        <pic:cNvPr id="0" name="image1.png"/>
                        <pic:cNvPicPr preferRelativeResize="0"/>
                      </pic:nvPicPr>
                      <pic:blipFill>
                        <a:blip r:embed="rId81"/>
                        <a:srcRect/>
                        <a:stretch>
                          <a:fillRect/>
                        </a:stretch>
                      </pic:blipFill>
                      <pic:spPr>
                        <a:xfrm>
                          <a:off x="0" y="0"/>
                          <a:ext cx="1270" cy="12700"/>
                        </a:xfrm>
                        <a:prstGeom prst="rect"/>
                        <a:ln/>
                      </pic:spPr>
                    </pic:pic>
                  </a:graphicData>
                </a:graphic>
              </wp:anchor>
            </w:drawing>
          </mc:Fallback>
        </mc:AlternateContent>
      </w:r>
      <w:r>
        <w:rPr>
          <w:noProof/>
        </w:rPr>
        <mc:AlternateContent>
          <mc:Choice Requires="wps">
            <w:drawing>
              <wp:anchor distT="0" distB="0" distL="0" distR="0" simplePos="0" relativeHeight="251671552" behindDoc="1" locked="0" layoutInCell="1" hidden="0" allowOverlap="1" wp14:anchorId="5C72F090" wp14:editId="4083B681">
                <wp:simplePos x="0" y="0"/>
                <wp:positionH relativeFrom="column">
                  <wp:posOffset>1587500</wp:posOffset>
                </wp:positionH>
                <wp:positionV relativeFrom="paragraph">
                  <wp:posOffset>838200</wp:posOffset>
                </wp:positionV>
                <wp:extent cx="1270" cy="12700"/>
                <wp:effectExtent l="0" t="0" r="0" b="0"/>
                <wp:wrapNone/>
                <wp:docPr id="231" name="Freeform 231"/>
                <wp:cNvGraphicFramePr/>
                <a:graphic xmlns:a="http://schemas.openxmlformats.org/drawingml/2006/main">
                  <a:graphicData uri="http://schemas.microsoft.com/office/word/2010/wordprocessingShape">
                    <wps:wsp>
                      <wps:cNvSpPr/>
                      <wps:spPr>
                        <a:xfrm>
                          <a:off x="5326950" y="3779365"/>
                          <a:ext cx="38100" cy="1270"/>
                        </a:xfrm>
                        <a:custGeom>
                          <a:avLst/>
                          <a:gdLst/>
                          <a:ahLst/>
                          <a:cxnLst/>
                          <a:rect l="l" t="t" r="r" b="b"/>
                          <a:pathLst>
                            <a:path w="38100" h="120000" extrusionOk="0">
                              <a:moveTo>
                                <a:pt x="0" y="0"/>
                              </a:moveTo>
                              <a:lnTo>
                                <a:pt x="37960" y="0"/>
                              </a:lnTo>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column">
                  <wp:posOffset>1587500</wp:posOffset>
                </wp:positionH>
                <wp:positionV relativeFrom="paragraph">
                  <wp:posOffset>838200</wp:posOffset>
                </wp:positionV>
                <wp:extent cx="1270" cy="12700"/>
                <wp:effectExtent b="0" l="0" r="0" t="0"/>
                <wp:wrapNone/>
                <wp:docPr id="231" name="image16.png"/>
                <a:graphic>
                  <a:graphicData uri="http://schemas.openxmlformats.org/drawingml/2006/picture">
                    <pic:pic>
                      <pic:nvPicPr>
                        <pic:cNvPr id="0" name="image16.png"/>
                        <pic:cNvPicPr preferRelativeResize="0"/>
                      </pic:nvPicPr>
                      <pic:blipFill>
                        <a:blip r:embed="rId82"/>
                        <a:srcRect/>
                        <a:stretch>
                          <a:fillRect/>
                        </a:stretch>
                      </pic:blipFill>
                      <pic:spPr>
                        <a:xfrm>
                          <a:off x="0" y="0"/>
                          <a:ext cx="1270" cy="12700"/>
                        </a:xfrm>
                        <a:prstGeom prst="rect"/>
                        <a:ln/>
                      </pic:spPr>
                    </pic:pic>
                  </a:graphicData>
                </a:graphic>
              </wp:anchor>
            </w:drawing>
          </mc:Fallback>
        </mc:AlternateContent>
      </w:r>
    </w:p>
    <w:p w14:paraId="5564D8C9" w14:textId="77777777" w:rsidR="00073438" w:rsidRDefault="00000000">
      <w:pPr>
        <w:widowControl w:val="0"/>
        <w:spacing w:before="280" w:after="280" w:line="240" w:lineRule="auto"/>
        <w:ind w:left="284" w:hanging="284"/>
        <w:rPr>
          <w:rFonts w:ascii="Arial" w:eastAsia="Arial" w:hAnsi="Arial" w:cs="Arial"/>
        </w:rPr>
      </w:pPr>
      <w:bookmarkStart w:id="2149" w:name="_heading=h.1rvwp1q" w:colFirst="0" w:colLast="0"/>
      <w:bookmarkEnd w:id="2149"/>
      <w:r>
        <w:rPr>
          <w:rFonts w:ascii="Arial" w:eastAsia="Arial" w:hAnsi="Arial" w:cs="Arial"/>
        </w:rPr>
        <w:t xml:space="preserve">Williams, N. E., Thomas, T. A., Dunbar, M., Eagle, N. &amp; Dobra, A. Measures of human mobility using mobile phone records enhanced with gis data. </w:t>
      </w:r>
      <w:sdt>
        <w:sdtPr>
          <w:tag w:val="goog_rdk_1847"/>
          <w:id w:val="-659223730"/>
        </w:sdtPr>
        <w:sdtContent>
          <w:r>
            <w:rPr>
              <w:rFonts w:ascii="Arial" w:eastAsia="Arial" w:hAnsi="Arial" w:cs="Arial"/>
              <w:i/>
              <w:rPrChange w:id="2150" w:author="Marie-Christine Rufener" w:date="2024-07-09T19:45:00Z">
                <w:rPr>
                  <w:rFonts w:ascii="Arial" w:eastAsia="Arial" w:hAnsi="Arial" w:cs="Arial"/>
                </w:rPr>
              </w:rPrChange>
            </w:rPr>
            <w:t>PLoS One</w:t>
          </w:r>
        </w:sdtContent>
      </w:sdt>
      <w:r>
        <w:rPr>
          <w:rFonts w:ascii="Arial" w:eastAsia="Arial" w:hAnsi="Arial" w:cs="Arial"/>
        </w:rPr>
        <w:t xml:space="preserve"> </w:t>
      </w:r>
      <w:sdt>
        <w:sdtPr>
          <w:tag w:val="goog_rdk_1848"/>
          <w:id w:val="-180273941"/>
        </w:sdtPr>
        <w:sdtContent>
          <w:r>
            <w:rPr>
              <w:rFonts w:ascii="Arial" w:eastAsia="Arial" w:hAnsi="Arial" w:cs="Arial"/>
              <w:b/>
              <w:rPrChange w:id="2151" w:author="Marie-Christine Rufener" w:date="2024-07-09T19:46:00Z">
                <w:rPr>
                  <w:rFonts w:ascii="Arial" w:eastAsia="Arial" w:hAnsi="Arial" w:cs="Arial"/>
                </w:rPr>
              </w:rPrChange>
            </w:rPr>
            <w:t>10</w:t>
          </w:r>
        </w:sdtContent>
      </w:sdt>
      <w:sdt>
        <w:sdtPr>
          <w:tag w:val="goog_rdk_1849"/>
          <w:id w:val="1235971192"/>
        </w:sdtPr>
        <w:sdtContent>
          <w:ins w:id="2152" w:author="Marie-Christine Rufener" w:date="2024-07-09T19:44:00Z">
            <w:r>
              <w:rPr>
                <w:rFonts w:ascii="Arial" w:eastAsia="Arial" w:hAnsi="Arial" w:cs="Arial"/>
              </w:rPr>
              <w:t xml:space="preserve">, </w:t>
            </w:r>
          </w:ins>
        </w:sdtContent>
      </w:sdt>
      <w:sdt>
        <w:sdtPr>
          <w:tag w:val="goog_rdk_1850"/>
          <w:id w:val="-1828279636"/>
        </w:sdtPr>
        <w:sdtContent>
          <w:del w:id="2153" w:author="Marie-Christine Rufener" w:date="2024-07-09T19:44:00Z">
            <w:r>
              <w:rPr>
                <w:rFonts w:ascii="Arial" w:eastAsia="Arial" w:hAnsi="Arial" w:cs="Arial"/>
              </w:rPr>
              <w:delText>(7):1–16</w:delText>
            </w:r>
          </w:del>
        </w:sdtContent>
      </w:sdt>
      <w:sdt>
        <w:sdtPr>
          <w:tag w:val="goog_rdk_1851"/>
          <w:id w:val="-555470703"/>
        </w:sdtPr>
        <w:sdtContent>
          <w:ins w:id="2154" w:author="Marie-Christine Rufener" w:date="2024-07-09T19:44:00Z">
            <w:r>
              <w:rPr>
                <w:rFonts w:ascii="Arial" w:eastAsia="Arial" w:hAnsi="Arial" w:cs="Arial"/>
              </w:rPr>
              <w:t>e0133630;</w:t>
            </w:r>
          </w:ins>
        </w:sdtContent>
      </w:sdt>
      <w:sdt>
        <w:sdtPr>
          <w:tag w:val="goog_rdk_1852"/>
          <w:id w:val="-2110656091"/>
        </w:sdtPr>
        <w:sdtContent>
          <w:del w:id="2155" w:author="Marie-Christine Rufener" w:date="2024-07-09T19:44:00Z">
            <w:r>
              <w:rPr>
                <w:rFonts w:ascii="Arial" w:eastAsia="Arial" w:hAnsi="Arial" w:cs="Arial"/>
              </w:rPr>
              <w:delText>.</w:delText>
            </w:r>
          </w:del>
        </w:sdtContent>
      </w:sdt>
      <w:r>
        <w:rPr>
          <w:rFonts w:ascii="Arial" w:eastAsia="Arial" w:hAnsi="Arial" w:cs="Arial"/>
        </w:rPr>
        <w:t xml:space="preserve"> </w:t>
      </w:r>
      <w:hyperlink r:id="rId83">
        <w:r>
          <w:rPr>
            <w:rFonts w:ascii="Arial" w:eastAsia="Arial" w:hAnsi="Arial" w:cs="Arial"/>
            <w:color w:val="0000FF"/>
          </w:rPr>
          <w:t>https://</w:t>
        </w:r>
      </w:hyperlink>
      <w:r>
        <w:rPr>
          <w:rFonts w:ascii="Arial" w:eastAsia="Arial" w:hAnsi="Arial" w:cs="Arial"/>
          <w:color w:val="0000FF"/>
        </w:rPr>
        <w:t xml:space="preserve"> </w:t>
      </w:r>
      <w:hyperlink r:id="rId84">
        <w:r>
          <w:rPr>
            <w:rFonts w:ascii="Arial" w:eastAsia="Arial" w:hAnsi="Arial" w:cs="Arial"/>
            <w:color w:val="0000FF"/>
          </w:rPr>
          <w:t>doi.org/10.1371/journal.pone.0133630</w:t>
        </w:r>
      </w:hyperlink>
      <w:sdt>
        <w:sdtPr>
          <w:tag w:val="goog_rdk_1853"/>
          <w:id w:val="-1435351803"/>
        </w:sdtPr>
        <w:sdtContent>
          <w:ins w:id="2156" w:author="Marie-Christine Rufener" w:date="2024-07-09T19:45:00Z">
            <w:r>
              <w:rPr>
                <w:rFonts w:ascii="Arial" w:eastAsia="Arial" w:hAnsi="Arial" w:cs="Arial"/>
                <w:color w:val="0000FF"/>
              </w:rPr>
              <w:t xml:space="preserve"> (2015).</w:t>
            </w:r>
          </w:ins>
        </w:sdtContent>
      </w:sdt>
    </w:p>
    <w:p w14:paraId="18DD84CB" w14:textId="77777777" w:rsidR="00073438" w:rsidRDefault="00000000">
      <w:pPr>
        <w:widowControl w:val="0"/>
        <w:spacing w:before="280" w:after="280" w:line="240" w:lineRule="auto"/>
        <w:ind w:left="284" w:hanging="284"/>
        <w:rPr>
          <w:rFonts w:ascii="Arial" w:eastAsia="Arial" w:hAnsi="Arial" w:cs="Arial"/>
        </w:rPr>
      </w:pPr>
      <w:bookmarkStart w:id="2157" w:name="_heading=h.4bvk7pj" w:colFirst="0" w:colLast="0"/>
      <w:bookmarkEnd w:id="2157"/>
      <w:r>
        <w:rPr>
          <w:rFonts w:ascii="Arial" w:eastAsia="Arial" w:hAnsi="Arial" w:cs="Arial"/>
        </w:rPr>
        <w:t>Witmer</w:t>
      </w:r>
      <w:sdt>
        <w:sdtPr>
          <w:tag w:val="goog_rdk_1854"/>
          <w:id w:val="750385412"/>
        </w:sdtPr>
        <w:sdtContent>
          <w:ins w:id="2158" w:author="Marie-Christine Rufener" w:date="2024-07-09T19:45:00Z">
            <w:r>
              <w:rPr>
                <w:rFonts w:ascii="Arial" w:eastAsia="Arial" w:hAnsi="Arial" w:cs="Arial"/>
              </w:rPr>
              <w:t>,</w:t>
            </w:r>
          </w:ins>
        </w:sdtContent>
      </w:sdt>
      <w:r>
        <w:rPr>
          <w:rFonts w:ascii="Arial" w:eastAsia="Arial" w:hAnsi="Arial" w:cs="Arial"/>
        </w:rPr>
        <w:t xml:space="preserve"> F</w:t>
      </w:r>
      <w:sdt>
        <w:sdtPr>
          <w:tag w:val="goog_rdk_1855"/>
          <w:id w:val="1907182070"/>
        </w:sdtPr>
        <w:sdtContent>
          <w:ins w:id="2159" w:author="Marie-Christine Rufener" w:date="2024-07-09T19:45:00Z">
            <w:r>
              <w:rPr>
                <w:rFonts w:ascii="Arial" w:eastAsia="Arial" w:hAnsi="Arial" w:cs="Arial"/>
              </w:rPr>
              <w:t xml:space="preserve">. </w:t>
            </w:r>
          </w:ins>
        </w:sdtContent>
      </w:sdt>
      <w:r>
        <w:rPr>
          <w:rFonts w:ascii="Arial" w:eastAsia="Arial" w:hAnsi="Arial" w:cs="Arial"/>
        </w:rPr>
        <w:t>D</w:t>
      </w:r>
      <w:sdt>
        <w:sdtPr>
          <w:tag w:val="goog_rdk_1856"/>
          <w:id w:val="-1522315749"/>
        </w:sdtPr>
        <w:sdtContent>
          <w:ins w:id="2160" w:author="Marie-Christine Rufener" w:date="2024-07-09T19:45:00Z">
            <w:r>
              <w:rPr>
                <w:rFonts w:ascii="Arial" w:eastAsia="Arial" w:hAnsi="Arial" w:cs="Arial"/>
              </w:rPr>
              <w:t>.</w:t>
            </w:r>
          </w:ins>
        </w:sdtContent>
      </w:sdt>
      <w:sdt>
        <w:sdtPr>
          <w:tag w:val="goog_rdk_1857"/>
          <w:id w:val="-1069727019"/>
        </w:sdtPr>
        <w:sdtContent>
          <w:del w:id="2161" w:author="Marie-Christine Rufener" w:date="2024-07-09T19:45:00Z">
            <w:r>
              <w:rPr>
                <w:rFonts w:ascii="Arial" w:eastAsia="Arial" w:hAnsi="Arial" w:cs="Arial"/>
              </w:rPr>
              <w:delText>,</w:delText>
            </w:r>
          </w:del>
        </w:sdtContent>
      </w:sdt>
      <w:sdt>
        <w:sdtPr>
          <w:tag w:val="goog_rdk_1858"/>
          <w:id w:val="766587131"/>
        </w:sdtPr>
        <w:sdtContent>
          <w:ins w:id="2162" w:author="Marie-Christine Rufener" w:date="2024-07-09T19:45:00Z">
            <w:r>
              <w:rPr>
                <w:rFonts w:ascii="Arial" w:eastAsia="Arial" w:hAnsi="Arial" w:cs="Arial"/>
              </w:rPr>
              <w:t xml:space="preserve"> &amp;</w:t>
            </w:r>
          </w:ins>
        </w:sdtContent>
      </w:sdt>
      <w:r>
        <w:rPr>
          <w:rFonts w:ascii="Arial" w:eastAsia="Arial" w:hAnsi="Arial" w:cs="Arial"/>
        </w:rPr>
        <w:t xml:space="preserve"> O’Loughlin</w:t>
      </w:r>
      <w:sdt>
        <w:sdtPr>
          <w:tag w:val="goog_rdk_1859"/>
          <w:id w:val="1865556738"/>
        </w:sdtPr>
        <w:sdtContent>
          <w:ins w:id="2163" w:author="Marie-Christine Rufener" w:date="2024-07-09T19:45:00Z">
            <w:r>
              <w:rPr>
                <w:rFonts w:ascii="Arial" w:eastAsia="Arial" w:hAnsi="Arial" w:cs="Arial"/>
              </w:rPr>
              <w:t>,</w:t>
            </w:r>
          </w:ins>
        </w:sdtContent>
      </w:sdt>
      <w:r>
        <w:rPr>
          <w:rFonts w:ascii="Arial" w:eastAsia="Arial" w:hAnsi="Arial" w:cs="Arial"/>
        </w:rPr>
        <w:t xml:space="preserve"> J</w:t>
      </w:r>
      <w:sdt>
        <w:sdtPr>
          <w:tag w:val="goog_rdk_1860"/>
          <w:id w:val="1172384645"/>
        </w:sdtPr>
        <w:sdtContent>
          <w:ins w:id="2164" w:author="Marie-Christine Rufener" w:date="2024-07-09T19:45:00Z">
            <w:r>
              <w:rPr>
                <w:rFonts w:ascii="Arial" w:eastAsia="Arial" w:hAnsi="Arial" w:cs="Arial"/>
              </w:rPr>
              <w:t>.</w:t>
            </w:r>
          </w:ins>
        </w:sdtContent>
      </w:sdt>
      <w:sdt>
        <w:sdtPr>
          <w:tag w:val="goog_rdk_1861"/>
          <w:id w:val="-842630480"/>
        </w:sdtPr>
        <w:sdtContent>
          <w:del w:id="2165" w:author="Marie-Christine Rufener" w:date="2024-07-09T19:45:00Z">
            <w:r>
              <w:rPr>
                <w:rFonts w:ascii="Arial" w:eastAsia="Arial" w:hAnsi="Arial" w:cs="Arial"/>
              </w:rPr>
              <w:delText xml:space="preserve"> (2011)</w:delText>
            </w:r>
          </w:del>
        </w:sdtContent>
      </w:sdt>
      <w:r>
        <w:rPr>
          <w:rFonts w:ascii="Arial" w:eastAsia="Arial" w:hAnsi="Arial" w:cs="Arial"/>
        </w:rPr>
        <w:t xml:space="preserve"> Detecting the effects of wars in the caucasus regions of russia and georgia using radiometrically normalized dmsp-ols nighttime lights imagery. </w:t>
      </w:r>
      <w:sdt>
        <w:sdtPr>
          <w:tag w:val="goog_rdk_1862"/>
          <w:id w:val="523366081"/>
        </w:sdtPr>
        <w:sdtContent>
          <w:r>
            <w:rPr>
              <w:rFonts w:ascii="Arial" w:eastAsia="Arial" w:hAnsi="Arial" w:cs="Arial"/>
              <w:i/>
              <w:rPrChange w:id="2166" w:author="Marie-Christine Rufener" w:date="2024-07-09T19:46:00Z">
                <w:rPr>
                  <w:rFonts w:ascii="Arial" w:eastAsia="Arial" w:hAnsi="Arial" w:cs="Arial"/>
                </w:rPr>
              </w:rPrChange>
            </w:rPr>
            <w:t>G</w:t>
          </w:r>
        </w:sdtContent>
      </w:sdt>
      <w:sdt>
        <w:sdtPr>
          <w:tag w:val="goog_rdk_1863"/>
          <w:id w:val="-1203396241"/>
        </w:sdtPr>
        <w:sdtContent>
          <w:sdt>
            <w:sdtPr>
              <w:tag w:val="goog_rdk_1864"/>
              <w:id w:val="-901528155"/>
            </w:sdtPr>
            <w:sdtContent>
              <w:ins w:id="2167" w:author="Marie-Christine Rufener" w:date="2024-07-09T19:45:00Z">
                <w:r>
                  <w:rPr>
                    <w:rFonts w:ascii="Arial" w:eastAsia="Arial" w:hAnsi="Arial" w:cs="Arial"/>
                    <w:i/>
                    <w:rPrChange w:id="2168" w:author="Marie-Christine Rufener" w:date="2024-07-09T19:46:00Z">
                      <w:rPr>
                        <w:rFonts w:ascii="Arial" w:eastAsia="Arial" w:hAnsi="Arial" w:cs="Arial"/>
                      </w:rPr>
                    </w:rPrChange>
                  </w:rPr>
                  <w:t>isci.</w:t>
                </w:r>
              </w:ins>
            </w:sdtContent>
          </w:sdt>
        </w:sdtContent>
      </w:sdt>
      <w:sdt>
        <w:sdtPr>
          <w:tag w:val="goog_rdk_1865"/>
          <w:id w:val="-263075754"/>
        </w:sdtPr>
        <w:sdtContent>
          <w:sdt>
            <w:sdtPr>
              <w:tag w:val="goog_rdk_1866"/>
              <w:id w:val="-2126462644"/>
            </w:sdtPr>
            <w:sdtContent>
              <w:del w:id="2169" w:author="Marie-Christine Rufener" w:date="2024-07-09T19:45:00Z">
                <w:r>
                  <w:rPr>
                    <w:rFonts w:ascii="Arial" w:eastAsia="Arial" w:hAnsi="Arial" w:cs="Arial"/>
                    <w:i/>
                    <w:rPrChange w:id="2170" w:author="Marie-Christine Rufener" w:date="2024-07-09T19:46:00Z">
                      <w:rPr>
                        <w:rFonts w:ascii="Arial" w:eastAsia="Arial" w:hAnsi="Arial" w:cs="Arial"/>
                      </w:rPr>
                    </w:rPrChange>
                  </w:rPr>
                  <w:delText>IScience &amp;</w:delText>
                </w:r>
              </w:del>
            </w:sdtContent>
          </w:sdt>
        </w:sdtContent>
      </w:sdt>
      <w:sdt>
        <w:sdtPr>
          <w:tag w:val="goog_rdk_1867"/>
          <w:id w:val="-473988562"/>
        </w:sdtPr>
        <w:sdtContent>
          <w:r>
            <w:rPr>
              <w:rFonts w:ascii="Arial" w:eastAsia="Arial" w:hAnsi="Arial" w:cs="Arial"/>
              <w:i/>
              <w:rPrChange w:id="2171" w:author="Marie-Christine Rufener" w:date="2024-07-09T19:46:00Z">
                <w:rPr>
                  <w:rFonts w:ascii="Arial" w:eastAsia="Arial" w:hAnsi="Arial" w:cs="Arial"/>
                </w:rPr>
              </w:rPrChange>
            </w:rPr>
            <w:t xml:space="preserve"> Rem</w:t>
          </w:r>
        </w:sdtContent>
      </w:sdt>
      <w:sdt>
        <w:sdtPr>
          <w:tag w:val="goog_rdk_1868"/>
          <w:id w:val="-1187433579"/>
        </w:sdtPr>
        <w:sdtContent>
          <w:sdt>
            <w:sdtPr>
              <w:tag w:val="goog_rdk_1869"/>
              <w:id w:val="2046714273"/>
            </w:sdtPr>
            <w:sdtContent>
              <w:ins w:id="2172" w:author="Marie-Christine Rufener" w:date="2024-07-09T19:46:00Z">
                <w:r>
                  <w:rPr>
                    <w:rFonts w:ascii="Arial" w:eastAsia="Arial" w:hAnsi="Arial" w:cs="Arial"/>
                    <w:i/>
                    <w:rPrChange w:id="2173" w:author="Marie-Christine Rufener" w:date="2024-07-09T19:46:00Z">
                      <w:rPr>
                        <w:rFonts w:ascii="Arial" w:eastAsia="Arial" w:hAnsi="Arial" w:cs="Arial"/>
                      </w:rPr>
                    </w:rPrChange>
                  </w:rPr>
                  <w:t>.</w:t>
                </w:r>
              </w:ins>
            </w:sdtContent>
          </w:sdt>
        </w:sdtContent>
      </w:sdt>
      <w:sdt>
        <w:sdtPr>
          <w:tag w:val="goog_rdk_1870"/>
          <w:id w:val="880370801"/>
        </w:sdtPr>
        <w:sdtContent>
          <w:sdt>
            <w:sdtPr>
              <w:tag w:val="goog_rdk_1871"/>
              <w:id w:val="422760957"/>
            </w:sdtPr>
            <w:sdtContent>
              <w:del w:id="2174" w:author="Marie-Christine Rufener" w:date="2024-07-09T19:46:00Z">
                <w:r>
                  <w:rPr>
                    <w:rFonts w:ascii="Arial" w:eastAsia="Arial" w:hAnsi="Arial" w:cs="Arial"/>
                    <w:i/>
                    <w:rPrChange w:id="2175" w:author="Marie-Christine Rufener" w:date="2024-07-09T19:46:00Z">
                      <w:rPr>
                        <w:rFonts w:ascii="Arial" w:eastAsia="Arial" w:hAnsi="Arial" w:cs="Arial"/>
                      </w:rPr>
                    </w:rPrChange>
                  </w:rPr>
                  <w:delText>ote</w:delText>
                </w:r>
              </w:del>
            </w:sdtContent>
          </w:sdt>
        </w:sdtContent>
      </w:sdt>
      <w:sdt>
        <w:sdtPr>
          <w:tag w:val="goog_rdk_1872"/>
          <w:id w:val="-2002265100"/>
        </w:sdtPr>
        <w:sdtContent>
          <w:r>
            <w:rPr>
              <w:rFonts w:ascii="Arial" w:eastAsia="Arial" w:hAnsi="Arial" w:cs="Arial"/>
              <w:i/>
              <w:rPrChange w:id="2176" w:author="Marie-Christine Rufener" w:date="2024-07-09T19:46:00Z">
                <w:rPr>
                  <w:rFonts w:ascii="Arial" w:eastAsia="Arial" w:hAnsi="Arial" w:cs="Arial"/>
                </w:rPr>
              </w:rPrChange>
            </w:rPr>
            <w:t xml:space="preserve"> Sens</w:t>
          </w:r>
        </w:sdtContent>
      </w:sdt>
      <w:sdt>
        <w:sdtPr>
          <w:tag w:val="goog_rdk_1873"/>
          <w:id w:val="696506967"/>
        </w:sdtPr>
        <w:sdtContent>
          <w:sdt>
            <w:sdtPr>
              <w:tag w:val="goog_rdk_1874"/>
              <w:id w:val="-1895340526"/>
            </w:sdtPr>
            <w:sdtContent>
              <w:ins w:id="2177" w:author="Marie-Christine Rufener" w:date="2024-07-09T19:46:00Z">
                <w:r>
                  <w:rPr>
                    <w:rFonts w:ascii="Arial" w:eastAsia="Arial" w:hAnsi="Arial" w:cs="Arial"/>
                    <w:i/>
                    <w:rPrChange w:id="2178" w:author="Marie-Christine Rufener" w:date="2024-07-09T19:46:00Z">
                      <w:rPr>
                        <w:rFonts w:ascii="Arial" w:eastAsia="Arial" w:hAnsi="Arial" w:cs="Arial"/>
                      </w:rPr>
                    </w:rPrChange>
                  </w:rPr>
                  <w:t>.</w:t>
                </w:r>
              </w:ins>
            </w:sdtContent>
          </w:sdt>
        </w:sdtContent>
      </w:sdt>
      <w:sdt>
        <w:sdtPr>
          <w:tag w:val="goog_rdk_1875"/>
          <w:id w:val="296883519"/>
        </w:sdtPr>
        <w:sdtContent>
          <w:sdt>
            <w:sdtPr>
              <w:tag w:val="goog_rdk_1876"/>
              <w:id w:val="-1418868142"/>
            </w:sdtPr>
            <w:sdtContent>
              <w:del w:id="2179" w:author="Marie-Christine Rufener" w:date="2024-07-09T19:46:00Z">
                <w:r>
                  <w:rPr>
                    <w:rFonts w:ascii="Arial" w:eastAsia="Arial" w:hAnsi="Arial" w:cs="Arial"/>
                    <w:i/>
                    <w:rPrChange w:id="2180" w:author="Marie-Christine Rufener" w:date="2024-07-09T19:46:00Z">
                      <w:rPr>
                        <w:rFonts w:ascii="Arial" w:eastAsia="Arial" w:hAnsi="Arial" w:cs="Arial"/>
                      </w:rPr>
                    </w:rPrChange>
                  </w:rPr>
                  <w:delText>ing</w:delText>
                </w:r>
              </w:del>
            </w:sdtContent>
          </w:sdt>
        </w:sdtContent>
      </w:sdt>
      <w:r>
        <w:rPr>
          <w:rFonts w:ascii="Arial" w:eastAsia="Arial" w:hAnsi="Arial" w:cs="Arial"/>
        </w:rPr>
        <w:t xml:space="preserve"> </w:t>
      </w:r>
      <w:sdt>
        <w:sdtPr>
          <w:tag w:val="goog_rdk_1877"/>
          <w:id w:val="1528529549"/>
        </w:sdtPr>
        <w:sdtContent>
          <w:r>
            <w:rPr>
              <w:rFonts w:ascii="Arial" w:eastAsia="Arial" w:hAnsi="Arial" w:cs="Arial"/>
              <w:b/>
              <w:rPrChange w:id="2181" w:author="Marie-Christine Rufener" w:date="2024-07-09T19:46:00Z">
                <w:rPr>
                  <w:rFonts w:ascii="Arial" w:eastAsia="Arial" w:hAnsi="Arial" w:cs="Arial"/>
                </w:rPr>
              </w:rPrChange>
            </w:rPr>
            <w:t>48</w:t>
          </w:r>
        </w:sdtContent>
      </w:sdt>
      <w:sdt>
        <w:sdtPr>
          <w:tag w:val="goog_rdk_1878"/>
          <w:id w:val="-1392655458"/>
        </w:sdtPr>
        <w:sdtContent>
          <w:ins w:id="2182" w:author="Marie-Christine Rufener" w:date="2024-07-09T19:46:00Z">
            <w:r>
              <w:rPr>
                <w:rFonts w:ascii="Arial" w:eastAsia="Arial" w:hAnsi="Arial" w:cs="Arial"/>
              </w:rPr>
              <w:t xml:space="preserve">, </w:t>
            </w:r>
          </w:ins>
        </w:sdtContent>
      </w:sdt>
      <w:sdt>
        <w:sdtPr>
          <w:tag w:val="goog_rdk_1879"/>
          <w:id w:val="-397049878"/>
        </w:sdtPr>
        <w:sdtContent>
          <w:del w:id="2183" w:author="Marie-Christine Rufener" w:date="2024-07-09T19:46:00Z">
            <w:r>
              <w:rPr>
                <w:rFonts w:ascii="Arial" w:eastAsia="Arial" w:hAnsi="Arial" w:cs="Arial"/>
              </w:rPr>
              <w:delText>(4):</w:delText>
            </w:r>
          </w:del>
        </w:sdtContent>
      </w:sdt>
      <w:r>
        <w:rPr>
          <w:rFonts w:ascii="Arial" w:eastAsia="Arial" w:hAnsi="Arial" w:cs="Arial"/>
        </w:rPr>
        <w:t>478–500</w:t>
      </w:r>
      <w:sdt>
        <w:sdtPr>
          <w:tag w:val="goog_rdk_1880"/>
          <w:id w:val="-2018379884"/>
        </w:sdtPr>
        <w:sdtContent>
          <w:ins w:id="2184" w:author="Marie-Christine Rufener" w:date="2024-07-09T19:46:00Z">
            <w:r>
              <w:rPr>
                <w:rFonts w:ascii="Arial" w:eastAsia="Arial" w:hAnsi="Arial" w:cs="Arial"/>
              </w:rPr>
              <w:t xml:space="preserve">; </w:t>
            </w:r>
          </w:ins>
        </w:sdtContent>
      </w:sdt>
      <w:sdt>
        <w:sdtPr>
          <w:tag w:val="goog_rdk_1881"/>
          <w:id w:val="1223020857"/>
        </w:sdtPr>
        <w:sdtContent>
          <w:del w:id="2185" w:author="Marie-Christine Rufener" w:date="2024-07-09T19:46:00Z">
            <w:r>
              <w:rPr>
                <w:rFonts w:ascii="Arial" w:eastAsia="Arial" w:hAnsi="Arial" w:cs="Arial"/>
              </w:rPr>
              <w:delText>.</w:delText>
            </w:r>
          </w:del>
        </w:sdtContent>
      </w:sdt>
      <w:r>
        <w:rPr>
          <w:rFonts w:ascii="Arial" w:eastAsia="Arial" w:hAnsi="Arial" w:cs="Arial"/>
        </w:rPr>
        <w:t xml:space="preserve"> </w:t>
      </w:r>
      <w:hyperlink r:id="rId85">
        <w:r>
          <w:rPr>
            <w:rFonts w:ascii="Arial" w:eastAsia="Arial" w:hAnsi="Arial" w:cs="Arial"/>
            <w:color w:val="0000FF"/>
          </w:rPr>
          <w:t>https://doi.org/10.</w:t>
        </w:r>
      </w:hyperlink>
      <w:r>
        <w:rPr>
          <w:rFonts w:ascii="Arial" w:eastAsia="Arial" w:hAnsi="Arial" w:cs="Arial"/>
          <w:color w:val="0000FF"/>
        </w:rPr>
        <w:t xml:space="preserve"> </w:t>
      </w:r>
      <w:hyperlink r:id="rId86">
        <w:r>
          <w:rPr>
            <w:rFonts w:ascii="Arial" w:eastAsia="Arial" w:hAnsi="Arial" w:cs="Arial"/>
            <w:color w:val="0000FF"/>
          </w:rPr>
          <w:t>2747/1548-1603.48.4.478</w:t>
        </w:r>
      </w:hyperlink>
      <w:sdt>
        <w:sdtPr>
          <w:tag w:val="goog_rdk_1882"/>
          <w:id w:val="-596327723"/>
        </w:sdtPr>
        <w:sdtContent>
          <w:ins w:id="2186" w:author="Marie-Christine Rufener" w:date="2024-07-09T19:46:00Z">
            <w:r>
              <w:rPr>
                <w:rFonts w:ascii="Arial" w:eastAsia="Arial" w:hAnsi="Arial" w:cs="Arial"/>
                <w:color w:val="0000FF"/>
              </w:rPr>
              <w:t xml:space="preserve"> (2011).</w:t>
            </w:r>
          </w:ins>
        </w:sdtContent>
      </w:sdt>
    </w:p>
    <w:p w14:paraId="053C1732" w14:textId="77777777" w:rsidR="00073438" w:rsidRDefault="00000000">
      <w:pPr>
        <w:widowControl w:val="0"/>
        <w:spacing w:before="280" w:after="280" w:line="240" w:lineRule="auto"/>
        <w:ind w:left="284" w:hanging="284"/>
        <w:rPr>
          <w:rFonts w:ascii="Arial" w:eastAsia="Arial" w:hAnsi="Arial" w:cs="Arial"/>
        </w:rPr>
      </w:pPr>
      <w:bookmarkStart w:id="2187" w:name="_heading=h.2r0uhxc" w:colFirst="0" w:colLast="0"/>
      <w:bookmarkEnd w:id="2187"/>
      <w:r>
        <w:rPr>
          <w:rFonts w:ascii="Arial" w:eastAsia="Arial" w:hAnsi="Arial" w:cs="Arial"/>
        </w:rPr>
        <w:t>Wood</w:t>
      </w:r>
      <w:sdt>
        <w:sdtPr>
          <w:tag w:val="goog_rdk_1883"/>
          <w:id w:val="-1010916224"/>
        </w:sdtPr>
        <w:sdtContent>
          <w:ins w:id="2188" w:author="Marie-Christine Rufener" w:date="2024-07-09T19:46:00Z">
            <w:r>
              <w:rPr>
                <w:rFonts w:ascii="Arial" w:eastAsia="Arial" w:hAnsi="Arial" w:cs="Arial"/>
              </w:rPr>
              <w:t>,</w:t>
            </w:r>
          </w:ins>
        </w:sdtContent>
      </w:sdt>
      <w:r>
        <w:rPr>
          <w:rFonts w:ascii="Arial" w:eastAsia="Arial" w:hAnsi="Arial" w:cs="Arial"/>
        </w:rPr>
        <w:t xml:space="preserve"> S</w:t>
      </w:r>
      <w:sdt>
        <w:sdtPr>
          <w:tag w:val="goog_rdk_1884"/>
          <w:id w:val="535779324"/>
        </w:sdtPr>
        <w:sdtContent>
          <w:ins w:id="2189" w:author="Marie-Christine Rufener" w:date="2024-07-09T19:46:00Z">
            <w:r>
              <w:rPr>
                <w:rFonts w:ascii="Arial" w:eastAsia="Arial" w:hAnsi="Arial" w:cs="Arial"/>
              </w:rPr>
              <w:t xml:space="preserve">. </w:t>
            </w:r>
          </w:ins>
        </w:sdtContent>
      </w:sdt>
      <w:r>
        <w:rPr>
          <w:rFonts w:ascii="Arial" w:eastAsia="Arial" w:hAnsi="Arial" w:cs="Arial"/>
        </w:rPr>
        <w:t>N</w:t>
      </w:r>
      <w:sdt>
        <w:sdtPr>
          <w:tag w:val="goog_rdk_1885"/>
          <w:id w:val="-1127699170"/>
        </w:sdtPr>
        <w:sdtContent>
          <w:ins w:id="2190" w:author="Marie-Christine Rufener" w:date="2024-07-09T19:46:00Z">
            <w:r>
              <w:rPr>
                <w:rFonts w:ascii="Arial" w:eastAsia="Arial" w:hAnsi="Arial" w:cs="Arial"/>
              </w:rPr>
              <w:t>.</w:t>
            </w:r>
          </w:ins>
        </w:sdtContent>
      </w:sdt>
      <w:sdt>
        <w:sdtPr>
          <w:tag w:val="goog_rdk_1886"/>
          <w:id w:val="-1214960026"/>
        </w:sdtPr>
        <w:sdtContent>
          <w:del w:id="2191" w:author="Marie-Christine Rufener" w:date="2024-07-09T19:46:00Z">
            <w:r>
              <w:rPr>
                <w:rFonts w:ascii="Arial" w:eastAsia="Arial" w:hAnsi="Arial" w:cs="Arial"/>
              </w:rPr>
              <w:delText xml:space="preserve"> (2017)</w:delText>
            </w:r>
          </w:del>
        </w:sdtContent>
      </w:sdt>
      <w:r>
        <w:rPr>
          <w:rFonts w:ascii="Arial" w:eastAsia="Arial" w:hAnsi="Arial" w:cs="Arial"/>
        </w:rPr>
        <w:t xml:space="preserve"> Generalized Additive Models: An Introduction with R, 2nd edn. Chapman and Hall/CRC, </w:t>
      </w:r>
      <w:sdt>
        <w:sdtPr>
          <w:tag w:val="goog_rdk_1887"/>
          <w:id w:val="1312294612"/>
        </w:sdtPr>
        <w:sdtContent>
          <w:ins w:id="2192" w:author="Marie-Christine Rufener" w:date="2024-07-09T19:47:00Z">
            <w:r>
              <w:rPr>
                <w:rFonts w:ascii="Arial" w:eastAsia="Arial" w:hAnsi="Arial" w:cs="Arial"/>
              </w:rPr>
              <w:t>476 pp (2017).</w:t>
            </w:r>
          </w:ins>
        </w:sdtContent>
      </w:sdt>
      <w:sdt>
        <w:sdtPr>
          <w:tag w:val="goog_rdk_1888"/>
          <w:id w:val="839594264"/>
        </w:sdtPr>
        <w:sdtContent>
          <w:del w:id="2193" w:author="Marie-Christine Rufener" w:date="2024-07-09T19:47:00Z">
            <w:r>
              <w:rPr>
                <w:rFonts w:ascii="Arial" w:eastAsia="Arial" w:hAnsi="Arial" w:cs="Arial"/>
              </w:rPr>
              <w:delText>Boca Raton, New York</w:delText>
            </w:r>
          </w:del>
        </w:sdtContent>
      </w:sdt>
    </w:p>
    <w:p w14:paraId="6D529C86" w14:textId="77777777" w:rsidR="00073438" w:rsidRDefault="00000000">
      <w:pPr>
        <w:widowControl w:val="0"/>
        <w:tabs>
          <w:tab w:val="left" w:pos="2131"/>
          <w:tab w:val="left" w:pos="2739"/>
        </w:tabs>
        <w:spacing w:before="280" w:after="280" w:line="240" w:lineRule="auto"/>
        <w:ind w:left="284" w:hanging="284"/>
        <w:rPr>
          <w:rFonts w:ascii="Arial" w:eastAsia="Arial" w:hAnsi="Arial" w:cs="Arial"/>
        </w:rPr>
      </w:pPr>
      <w:bookmarkStart w:id="2194" w:name="_heading=h.1664s55" w:colFirst="0" w:colLast="0"/>
      <w:bookmarkEnd w:id="2194"/>
      <w:r>
        <w:rPr>
          <w:rFonts w:ascii="Arial" w:eastAsia="Arial" w:hAnsi="Arial" w:cs="Arial"/>
        </w:rPr>
        <w:t>WorldPop</w:t>
      </w:r>
      <w:sdt>
        <w:sdtPr>
          <w:tag w:val="goog_rdk_1889"/>
          <w:id w:val="-1106729744"/>
        </w:sdtPr>
        <w:sdtContent>
          <w:ins w:id="2195" w:author="Marie-Christine Rufener" w:date="2024-07-09T19:48:00Z">
            <w:r>
              <w:rPr>
                <w:rFonts w:ascii="Arial" w:eastAsia="Arial" w:hAnsi="Arial" w:cs="Arial"/>
              </w:rPr>
              <w:t>.</w:t>
            </w:r>
          </w:ins>
        </w:sdtContent>
      </w:sdt>
      <w:sdt>
        <w:sdtPr>
          <w:tag w:val="goog_rdk_1890"/>
          <w:id w:val="-66032984"/>
        </w:sdtPr>
        <w:sdtContent>
          <w:del w:id="2196" w:author="Marie-Christine Rufener" w:date="2024-07-09T19:48:00Z">
            <w:r>
              <w:rPr>
                <w:rFonts w:ascii="Arial" w:eastAsia="Arial" w:hAnsi="Arial" w:cs="Arial"/>
              </w:rPr>
              <w:delText xml:space="preserve"> (2023)</w:delText>
            </w:r>
          </w:del>
        </w:sdtContent>
      </w:sdt>
      <w:r>
        <w:rPr>
          <w:rFonts w:ascii="Arial" w:eastAsia="Arial" w:hAnsi="Arial" w:cs="Arial"/>
        </w:rPr>
        <w:t xml:space="preserve"> Top-down estimation modelling: Constrained vs unconstrained.</w:t>
      </w:r>
      <w:sdt>
        <w:sdtPr>
          <w:tag w:val="goog_rdk_1891"/>
          <w:id w:val="448584801"/>
        </w:sdtPr>
        <w:sdtContent>
          <w:ins w:id="2197" w:author="Marie-Christine Rufener" w:date="2024-07-09T19:48:00Z">
            <w:r>
              <w:rPr>
                <w:rFonts w:ascii="Arial" w:eastAsia="Arial" w:hAnsi="Arial" w:cs="Arial"/>
              </w:rPr>
              <w:t xml:space="preserve"> WorldPop Blog Network </w:t>
            </w:r>
          </w:ins>
        </w:sdtContent>
      </w:sdt>
      <w:sdt>
        <w:sdtPr>
          <w:tag w:val="goog_rdk_1892"/>
          <w:id w:val="-288441807"/>
        </w:sdtPr>
        <w:sdtContent>
          <w:del w:id="2198" w:author="Marie-Christine Rufener" w:date="2024-07-09T19:48:00Z">
            <w:r>
              <w:rPr>
                <w:rFonts w:ascii="Arial" w:eastAsia="Arial" w:hAnsi="Arial" w:cs="Arial"/>
              </w:rPr>
              <w:delText xml:space="preserve"> Accessed</w:delText>
            </w:r>
            <w:r>
              <w:rPr>
                <w:rFonts w:ascii="Arial" w:eastAsia="Arial" w:hAnsi="Arial" w:cs="Arial"/>
              </w:rPr>
              <w:tab/>
              <w:delText>via</w:delText>
            </w:r>
          </w:del>
        </w:sdtContent>
      </w:sdt>
      <w:r>
        <w:rPr>
          <w:rFonts w:ascii="Arial" w:eastAsia="Arial" w:hAnsi="Arial" w:cs="Arial"/>
        </w:rPr>
        <w:tab/>
      </w:r>
      <w:hyperlink r:id="rId87">
        <w:r>
          <w:rPr>
            <w:rFonts w:ascii="Arial" w:eastAsia="Arial" w:hAnsi="Arial" w:cs="Arial"/>
            <w:color w:val="0000FF"/>
          </w:rPr>
          <w:t>https://www.worldpop.org/methods/top down constrained vs</w:t>
        </w:r>
      </w:hyperlink>
      <w:r>
        <w:rPr>
          <w:rFonts w:ascii="Arial" w:eastAsia="Arial" w:hAnsi="Arial" w:cs="Arial"/>
          <w:color w:val="0000FF"/>
        </w:rPr>
        <w:t xml:space="preserve"> </w:t>
      </w:r>
      <w:hyperlink r:id="rId88">
        <w:r>
          <w:rPr>
            <w:rFonts w:ascii="Arial" w:eastAsia="Arial" w:hAnsi="Arial" w:cs="Arial"/>
            <w:color w:val="0000FF"/>
          </w:rPr>
          <w:t>unconstrained/</w:t>
        </w:r>
      </w:hyperlink>
      <w:r>
        <w:rPr>
          <w:noProof/>
        </w:rPr>
        <mc:AlternateContent>
          <mc:Choice Requires="wps">
            <w:drawing>
              <wp:anchor distT="0" distB="0" distL="0" distR="0" simplePos="0" relativeHeight="251672576" behindDoc="1" locked="0" layoutInCell="1" hidden="0" allowOverlap="1" wp14:anchorId="17FD45D0" wp14:editId="6A6BF2F5">
                <wp:simplePos x="0" y="0"/>
                <wp:positionH relativeFrom="column">
                  <wp:posOffset>4152900</wp:posOffset>
                </wp:positionH>
                <wp:positionV relativeFrom="paragraph">
                  <wp:posOffset>381000</wp:posOffset>
                </wp:positionV>
                <wp:extent cx="1270" cy="12700"/>
                <wp:effectExtent l="0" t="0" r="0" b="0"/>
                <wp:wrapNone/>
                <wp:docPr id="220" name="Freeform 220"/>
                <wp:cNvGraphicFramePr/>
                <a:graphic xmlns:a="http://schemas.openxmlformats.org/drawingml/2006/main">
                  <a:graphicData uri="http://schemas.microsoft.com/office/word/2010/wordprocessingShape">
                    <wps:wsp>
                      <wps:cNvSpPr/>
                      <wps:spPr>
                        <a:xfrm>
                          <a:off x="5326950" y="3779365"/>
                          <a:ext cx="38100" cy="1270"/>
                        </a:xfrm>
                        <a:custGeom>
                          <a:avLst/>
                          <a:gdLst/>
                          <a:ahLst/>
                          <a:cxnLst/>
                          <a:rect l="l" t="t" r="r" b="b"/>
                          <a:pathLst>
                            <a:path w="38100" h="120000" extrusionOk="0">
                              <a:moveTo>
                                <a:pt x="0" y="0"/>
                              </a:moveTo>
                              <a:lnTo>
                                <a:pt x="37960" y="0"/>
                              </a:lnTo>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column">
                  <wp:posOffset>4152900</wp:posOffset>
                </wp:positionH>
                <wp:positionV relativeFrom="paragraph">
                  <wp:posOffset>381000</wp:posOffset>
                </wp:positionV>
                <wp:extent cx="1270" cy="12700"/>
                <wp:effectExtent b="0" l="0" r="0" t="0"/>
                <wp:wrapNone/>
                <wp:docPr id="220" name="image5.png"/>
                <a:graphic>
                  <a:graphicData uri="http://schemas.openxmlformats.org/drawingml/2006/picture">
                    <pic:pic>
                      <pic:nvPicPr>
                        <pic:cNvPr id="0" name="image5.png"/>
                        <pic:cNvPicPr preferRelativeResize="0"/>
                      </pic:nvPicPr>
                      <pic:blipFill>
                        <a:blip r:embed="rId89"/>
                        <a:srcRect/>
                        <a:stretch>
                          <a:fillRect/>
                        </a:stretch>
                      </pic:blipFill>
                      <pic:spPr>
                        <a:xfrm>
                          <a:off x="0" y="0"/>
                          <a:ext cx="1270" cy="12700"/>
                        </a:xfrm>
                        <a:prstGeom prst="rect"/>
                        <a:ln/>
                      </pic:spPr>
                    </pic:pic>
                  </a:graphicData>
                </a:graphic>
              </wp:anchor>
            </w:drawing>
          </mc:Fallback>
        </mc:AlternateContent>
      </w:r>
      <w:r>
        <w:rPr>
          <w:noProof/>
        </w:rPr>
        <mc:AlternateContent>
          <mc:Choice Requires="wps">
            <w:drawing>
              <wp:anchor distT="0" distB="0" distL="0" distR="0" simplePos="0" relativeHeight="251673600" behindDoc="1" locked="0" layoutInCell="1" hidden="0" allowOverlap="1" wp14:anchorId="4A549C43" wp14:editId="2AFB8876">
                <wp:simplePos x="0" y="0"/>
                <wp:positionH relativeFrom="column">
                  <wp:posOffset>4483100</wp:posOffset>
                </wp:positionH>
                <wp:positionV relativeFrom="paragraph">
                  <wp:posOffset>381000</wp:posOffset>
                </wp:positionV>
                <wp:extent cx="1270" cy="12700"/>
                <wp:effectExtent l="0" t="0" r="0" b="0"/>
                <wp:wrapNone/>
                <wp:docPr id="218" name="Freeform 218"/>
                <wp:cNvGraphicFramePr/>
                <a:graphic xmlns:a="http://schemas.openxmlformats.org/drawingml/2006/main">
                  <a:graphicData uri="http://schemas.microsoft.com/office/word/2010/wordprocessingShape">
                    <wps:wsp>
                      <wps:cNvSpPr/>
                      <wps:spPr>
                        <a:xfrm>
                          <a:off x="5326950" y="3779365"/>
                          <a:ext cx="38100" cy="1270"/>
                        </a:xfrm>
                        <a:custGeom>
                          <a:avLst/>
                          <a:gdLst/>
                          <a:ahLst/>
                          <a:cxnLst/>
                          <a:rect l="l" t="t" r="r" b="b"/>
                          <a:pathLst>
                            <a:path w="38100" h="120000" extrusionOk="0">
                              <a:moveTo>
                                <a:pt x="0" y="0"/>
                              </a:moveTo>
                              <a:lnTo>
                                <a:pt x="37960" y="0"/>
                              </a:lnTo>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column">
                  <wp:posOffset>4483100</wp:posOffset>
                </wp:positionH>
                <wp:positionV relativeFrom="paragraph">
                  <wp:posOffset>381000</wp:posOffset>
                </wp:positionV>
                <wp:extent cx="1270" cy="12700"/>
                <wp:effectExtent b="0" l="0" r="0" t="0"/>
                <wp:wrapNone/>
                <wp:docPr id="218" name="image3.png"/>
                <a:graphic>
                  <a:graphicData uri="http://schemas.openxmlformats.org/drawingml/2006/picture">
                    <pic:pic>
                      <pic:nvPicPr>
                        <pic:cNvPr id="0" name="image3.png"/>
                        <pic:cNvPicPr preferRelativeResize="0"/>
                      </pic:nvPicPr>
                      <pic:blipFill>
                        <a:blip r:embed="rId90"/>
                        <a:srcRect/>
                        <a:stretch>
                          <a:fillRect/>
                        </a:stretch>
                      </pic:blipFill>
                      <pic:spPr>
                        <a:xfrm>
                          <a:off x="0" y="0"/>
                          <a:ext cx="1270" cy="12700"/>
                        </a:xfrm>
                        <a:prstGeom prst="rect"/>
                        <a:ln/>
                      </pic:spPr>
                    </pic:pic>
                  </a:graphicData>
                </a:graphic>
              </wp:anchor>
            </w:drawing>
          </mc:Fallback>
        </mc:AlternateContent>
      </w:r>
      <w:r>
        <w:rPr>
          <w:noProof/>
        </w:rPr>
        <mc:AlternateContent>
          <mc:Choice Requires="wps">
            <w:drawing>
              <wp:anchor distT="0" distB="0" distL="0" distR="0" simplePos="0" relativeHeight="251674624" behindDoc="1" locked="0" layoutInCell="1" hidden="0" allowOverlap="1" wp14:anchorId="0EAEF3B5" wp14:editId="68C81C40">
                <wp:simplePos x="0" y="0"/>
                <wp:positionH relativeFrom="column">
                  <wp:posOffset>5168900</wp:posOffset>
                </wp:positionH>
                <wp:positionV relativeFrom="paragraph">
                  <wp:posOffset>381000</wp:posOffset>
                </wp:positionV>
                <wp:extent cx="1270" cy="12700"/>
                <wp:effectExtent l="0" t="0" r="0" b="0"/>
                <wp:wrapNone/>
                <wp:docPr id="227" name="Freeform 227"/>
                <wp:cNvGraphicFramePr/>
                <a:graphic xmlns:a="http://schemas.openxmlformats.org/drawingml/2006/main">
                  <a:graphicData uri="http://schemas.microsoft.com/office/word/2010/wordprocessingShape">
                    <wps:wsp>
                      <wps:cNvSpPr/>
                      <wps:spPr>
                        <a:xfrm>
                          <a:off x="5326950" y="3779365"/>
                          <a:ext cx="38100" cy="1270"/>
                        </a:xfrm>
                        <a:custGeom>
                          <a:avLst/>
                          <a:gdLst/>
                          <a:ahLst/>
                          <a:cxnLst/>
                          <a:rect l="l" t="t" r="r" b="b"/>
                          <a:pathLst>
                            <a:path w="38100" h="120000" extrusionOk="0">
                              <a:moveTo>
                                <a:pt x="0" y="0"/>
                              </a:moveTo>
                              <a:lnTo>
                                <a:pt x="37960" y="0"/>
                              </a:lnTo>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column">
                  <wp:posOffset>5168900</wp:posOffset>
                </wp:positionH>
                <wp:positionV relativeFrom="paragraph">
                  <wp:posOffset>381000</wp:posOffset>
                </wp:positionV>
                <wp:extent cx="1270" cy="12700"/>
                <wp:effectExtent b="0" l="0" r="0" t="0"/>
                <wp:wrapNone/>
                <wp:docPr id="227" name="image12.png"/>
                <a:graphic>
                  <a:graphicData uri="http://schemas.openxmlformats.org/drawingml/2006/picture">
                    <pic:pic>
                      <pic:nvPicPr>
                        <pic:cNvPr id="0" name="image12.png"/>
                        <pic:cNvPicPr preferRelativeResize="0"/>
                      </pic:nvPicPr>
                      <pic:blipFill>
                        <a:blip r:embed="rId91"/>
                        <a:srcRect/>
                        <a:stretch>
                          <a:fillRect/>
                        </a:stretch>
                      </pic:blipFill>
                      <pic:spPr>
                        <a:xfrm>
                          <a:off x="0" y="0"/>
                          <a:ext cx="1270" cy="12700"/>
                        </a:xfrm>
                        <a:prstGeom prst="rect"/>
                        <a:ln/>
                      </pic:spPr>
                    </pic:pic>
                  </a:graphicData>
                </a:graphic>
              </wp:anchor>
            </w:drawing>
          </mc:Fallback>
        </mc:AlternateContent>
      </w:r>
      <w:r>
        <w:rPr>
          <w:noProof/>
        </w:rPr>
        <mc:AlternateContent>
          <mc:Choice Requires="wps">
            <w:drawing>
              <wp:anchor distT="0" distB="0" distL="0" distR="0" simplePos="0" relativeHeight="251675648" behindDoc="1" locked="0" layoutInCell="1" hidden="0" allowOverlap="1" wp14:anchorId="5FF0B79D" wp14:editId="30C0DF3F">
                <wp:simplePos x="0" y="0"/>
                <wp:positionH relativeFrom="column">
                  <wp:posOffset>5334000</wp:posOffset>
                </wp:positionH>
                <wp:positionV relativeFrom="paragraph">
                  <wp:posOffset>381000</wp:posOffset>
                </wp:positionV>
                <wp:extent cx="1270" cy="12700"/>
                <wp:effectExtent l="0" t="0" r="0" b="0"/>
                <wp:wrapNone/>
                <wp:docPr id="228" name="Freeform 228"/>
                <wp:cNvGraphicFramePr/>
                <a:graphic xmlns:a="http://schemas.openxmlformats.org/drawingml/2006/main">
                  <a:graphicData uri="http://schemas.microsoft.com/office/word/2010/wordprocessingShape">
                    <wps:wsp>
                      <wps:cNvSpPr/>
                      <wps:spPr>
                        <a:xfrm>
                          <a:off x="5326950" y="3779365"/>
                          <a:ext cx="38100" cy="1270"/>
                        </a:xfrm>
                        <a:custGeom>
                          <a:avLst/>
                          <a:gdLst/>
                          <a:ahLst/>
                          <a:cxnLst/>
                          <a:rect l="l" t="t" r="r" b="b"/>
                          <a:pathLst>
                            <a:path w="38100" h="120000" extrusionOk="0">
                              <a:moveTo>
                                <a:pt x="0" y="0"/>
                              </a:moveTo>
                              <a:lnTo>
                                <a:pt x="37960" y="0"/>
                              </a:lnTo>
                            </a:path>
                          </a:pathLst>
                        </a:custGeom>
                        <a:noFill/>
                        <a:ln w="9525" cap="flat" cmpd="sng">
                          <a:solidFill>
                            <a:srgbClr val="0000FF"/>
                          </a:solidFill>
                          <a:prstDash val="solid"/>
                          <a:round/>
                          <a:headEnd type="none" w="sm" len="sm"/>
                          <a:tailEnd type="none" w="sm" len="sm"/>
                        </a:ln>
                      </wps:spPr>
                      <wps:bodyPr spcFirstLastPara="1" wrap="square" lIns="91425" tIns="91425" rIns="91425" bIns="91425" anchor="ctr" anchorCtr="0">
                        <a:no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cr="http://schemas.microsoft.com/office/comments/2020/reactions">
            <w:drawing>
              <wp:anchor allowOverlap="1" behindDoc="1" distB="0" distT="0" distL="0" distR="0" hidden="0" layoutInCell="1" locked="0" relativeHeight="0" simplePos="0">
                <wp:simplePos x="0" y="0"/>
                <wp:positionH relativeFrom="column">
                  <wp:posOffset>5334000</wp:posOffset>
                </wp:positionH>
                <wp:positionV relativeFrom="paragraph">
                  <wp:posOffset>381000</wp:posOffset>
                </wp:positionV>
                <wp:extent cx="1270" cy="12700"/>
                <wp:effectExtent b="0" l="0" r="0" t="0"/>
                <wp:wrapNone/>
                <wp:docPr id="228" name="image13.png"/>
                <a:graphic>
                  <a:graphicData uri="http://schemas.openxmlformats.org/drawingml/2006/picture">
                    <pic:pic>
                      <pic:nvPicPr>
                        <pic:cNvPr id="0" name="image13.png"/>
                        <pic:cNvPicPr preferRelativeResize="0"/>
                      </pic:nvPicPr>
                      <pic:blipFill>
                        <a:blip r:embed="rId92"/>
                        <a:srcRect/>
                        <a:stretch>
                          <a:fillRect/>
                        </a:stretch>
                      </pic:blipFill>
                      <pic:spPr>
                        <a:xfrm>
                          <a:off x="0" y="0"/>
                          <a:ext cx="1270" cy="12700"/>
                        </a:xfrm>
                        <a:prstGeom prst="rect"/>
                        <a:ln/>
                      </pic:spPr>
                    </pic:pic>
                  </a:graphicData>
                </a:graphic>
              </wp:anchor>
            </w:drawing>
          </mc:Fallback>
        </mc:AlternateContent>
      </w:r>
    </w:p>
    <w:p w14:paraId="154BA5D6" w14:textId="77777777" w:rsidR="00073438" w:rsidRDefault="00000000">
      <w:pPr>
        <w:widowControl w:val="0"/>
        <w:spacing w:before="280" w:after="280" w:line="240" w:lineRule="auto"/>
        <w:ind w:left="284" w:hanging="284"/>
        <w:rPr>
          <w:rFonts w:ascii="Arial" w:eastAsia="Arial" w:hAnsi="Arial" w:cs="Arial"/>
        </w:rPr>
      </w:pPr>
      <w:bookmarkStart w:id="2199" w:name="_heading=h.3q5sasy" w:colFirst="0" w:colLast="0"/>
      <w:bookmarkEnd w:id="2199"/>
      <w:r>
        <w:rPr>
          <w:rFonts w:ascii="Arial" w:eastAsia="Arial" w:hAnsi="Arial" w:cs="Arial"/>
        </w:rPr>
        <w:lastRenderedPageBreak/>
        <w:t>Xia</w:t>
      </w:r>
      <w:sdt>
        <w:sdtPr>
          <w:tag w:val="goog_rdk_1893"/>
          <w:id w:val="1137071536"/>
        </w:sdtPr>
        <w:sdtContent>
          <w:ins w:id="2200" w:author="Marie-Christine Rufener" w:date="2024-07-09T19:49:00Z">
            <w:r>
              <w:rPr>
                <w:rFonts w:ascii="Arial" w:eastAsia="Arial" w:hAnsi="Arial" w:cs="Arial"/>
              </w:rPr>
              <w:t>,</w:t>
            </w:r>
          </w:ins>
        </w:sdtContent>
      </w:sdt>
      <w:r>
        <w:rPr>
          <w:rFonts w:ascii="Arial" w:eastAsia="Arial" w:hAnsi="Arial" w:cs="Arial"/>
        </w:rPr>
        <w:t xml:space="preserve"> G</w:t>
      </w:r>
      <w:sdt>
        <w:sdtPr>
          <w:tag w:val="goog_rdk_1894"/>
          <w:id w:val="-1897888795"/>
        </w:sdtPr>
        <w:sdtContent>
          <w:ins w:id="2201" w:author="Marie-Christine Rufener" w:date="2024-07-09T19:49:00Z">
            <w:r>
              <w:rPr>
                <w:rFonts w:ascii="Arial" w:eastAsia="Arial" w:hAnsi="Arial" w:cs="Arial"/>
              </w:rPr>
              <w:t xml:space="preserve">. </w:t>
            </w:r>
          </w:ins>
        </w:sdtContent>
      </w:sdt>
      <w:r>
        <w:rPr>
          <w:rFonts w:ascii="Arial" w:eastAsia="Arial" w:hAnsi="Arial" w:cs="Arial"/>
        </w:rPr>
        <w:t>S</w:t>
      </w:r>
      <w:sdt>
        <w:sdtPr>
          <w:tag w:val="goog_rdk_1895"/>
          <w:id w:val="1456681018"/>
        </w:sdtPr>
        <w:sdtContent>
          <w:ins w:id="2202" w:author="Marie-Christine Rufener" w:date="2024-07-09T19:49:00Z">
            <w:r>
              <w:rPr>
                <w:rFonts w:ascii="Arial" w:eastAsia="Arial" w:hAnsi="Arial" w:cs="Arial"/>
              </w:rPr>
              <w:t>.</w:t>
            </w:r>
          </w:ins>
        </w:sdtContent>
      </w:sdt>
      <w:sdt>
        <w:sdtPr>
          <w:tag w:val="goog_rdk_1896"/>
          <w:id w:val="1974408657"/>
        </w:sdtPr>
        <w:sdtContent>
          <w:del w:id="2203" w:author="Marie-Christine Rufener" w:date="2024-07-09T19:49:00Z">
            <w:r>
              <w:rPr>
                <w:rFonts w:ascii="Arial" w:eastAsia="Arial" w:hAnsi="Arial" w:cs="Arial"/>
              </w:rPr>
              <w:delText>, Bai</w:delText>
            </w:r>
          </w:del>
        </w:sdtContent>
      </w:sdt>
      <w:sdt>
        <w:sdtPr>
          <w:tag w:val="goog_rdk_1897"/>
          <w:id w:val="1216391535"/>
        </w:sdtPr>
        <w:sdtContent>
          <w:customXmlInsRangeStart w:id="2204" w:author="Marie-Christine Rufener" w:date="2024-07-09T19:49:00Z"/>
          <w:sdt>
            <w:sdtPr>
              <w:tag w:val="goog_rdk_1898"/>
              <w:id w:val="1206600919"/>
            </w:sdtPr>
            <w:sdtContent>
              <w:customXmlInsRangeEnd w:id="2204"/>
              <w:ins w:id="2205" w:author="Marie-Christine Rufener" w:date="2024-07-09T19:49:00Z">
                <w:del w:id="2206" w:author="Marie-Christine Rufener" w:date="2024-07-09T19:49:00Z">
                  <w:r>
                    <w:rPr>
                      <w:rFonts w:ascii="Arial" w:eastAsia="Arial" w:hAnsi="Arial" w:cs="Arial"/>
                    </w:rPr>
                    <w:delText>,</w:delText>
                  </w:r>
                </w:del>
              </w:ins>
              <w:customXmlInsRangeStart w:id="2207" w:author="Marie-Christine Rufener" w:date="2024-07-09T19:49:00Z"/>
            </w:sdtContent>
          </w:sdt>
          <w:customXmlInsRangeEnd w:id="2207"/>
        </w:sdtContent>
      </w:sdt>
      <w:sdt>
        <w:sdtPr>
          <w:tag w:val="goog_rdk_1899"/>
          <w:id w:val="1671763069"/>
        </w:sdtPr>
        <w:sdtContent>
          <w:del w:id="2208" w:author="Marie-Christine Rufener" w:date="2024-07-09T19:49:00Z">
            <w:r>
              <w:rPr>
                <w:rFonts w:ascii="Arial" w:eastAsia="Arial" w:hAnsi="Arial" w:cs="Arial"/>
              </w:rPr>
              <w:delText xml:space="preserve"> X</w:delText>
            </w:r>
          </w:del>
        </w:sdtContent>
      </w:sdt>
      <w:sdt>
        <w:sdtPr>
          <w:tag w:val="goog_rdk_1900"/>
          <w:id w:val="-1827270352"/>
        </w:sdtPr>
        <w:sdtContent>
          <w:customXmlInsRangeStart w:id="2209" w:author="Marie-Christine Rufener" w:date="2024-07-09T19:49:00Z"/>
          <w:sdt>
            <w:sdtPr>
              <w:tag w:val="goog_rdk_1901"/>
              <w:id w:val="1247156835"/>
            </w:sdtPr>
            <w:sdtContent>
              <w:customXmlInsRangeEnd w:id="2209"/>
              <w:ins w:id="2210" w:author="Marie-Christine Rufener" w:date="2024-07-09T19:49:00Z">
                <w:del w:id="2211" w:author="Marie-Christine Rufener" w:date="2024-07-09T19:49:00Z">
                  <w:r>
                    <w:rPr>
                      <w:rFonts w:ascii="Arial" w:eastAsia="Arial" w:hAnsi="Arial" w:cs="Arial"/>
                    </w:rPr>
                    <w:delText>.</w:delText>
                  </w:r>
                </w:del>
              </w:ins>
              <w:customXmlInsRangeStart w:id="2212" w:author="Marie-Christine Rufener" w:date="2024-07-09T19:49:00Z"/>
            </w:sdtContent>
          </w:sdt>
          <w:customXmlInsRangeEnd w:id="2212"/>
        </w:sdtContent>
      </w:sdt>
      <w:sdt>
        <w:sdtPr>
          <w:tag w:val="goog_rdk_1902"/>
          <w:id w:val="-1583373199"/>
        </w:sdtPr>
        <w:sdtContent>
          <w:del w:id="2213" w:author="Marie-Christine Rufener" w:date="2024-07-09T19:49:00Z">
            <w:r>
              <w:rPr>
                <w:rFonts w:ascii="Arial" w:eastAsia="Arial" w:hAnsi="Arial" w:cs="Arial"/>
              </w:rPr>
              <w:delText>, Ding J,</w:delText>
            </w:r>
          </w:del>
        </w:sdtContent>
      </w:sdt>
      <w:r>
        <w:rPr>
          <w:rFonts w:ascii="Arial" w:eastAsia="Arial" w:hAnsi="Arial" w:cs="Arial"/>
        </w:rPr>
        <w:t xml:space="preserve"> et al</w:t>
      </w:r>
      <w:sdt>
        <w:sdtPr>
          <w:tag w:val="goog_rdk_1903"/>
          <w:id w:val="-199784103"/>
        </w:sdtPr>
        <w:sdtContent>
          <w:ins w:id="2214" w:author="Marie-Christine Rufener" w:date="2024-07-09T19:49:00Z">
            <w:r>
              <w:rPr>
                <w:rFonts w:ascii="Arial" w:eastAsia="Arial" w:hAnsi="Arial" w:cs="Arial"/>
              </w:rPr>
              <w:t>.</w:t>
            </w:r>
          </w:ins>
        </w:sdtContent>
      </w:sdt>
      <w:sdt>
        <w:sdtPr>
          <w:tag w:val="goog_rdk_1904"/>
          <w:id w:val="2118408364"/>
        </w:sdtPr>
        <w:sdtContent>
          <w:del w:id="2215" w:author="Marie-Christine Rufener" w:date="2024-07-09T19:49:00Z">
            <w:r>
              <w:rPr>
                <w:rFonts w:ascii="Arial" w:eastAsia="Arial" w:hAnsi="Arial" w:cs="Arial"/>
              </w:rPr>
              <w:delText xml:space="preserve"> (2018)</w:delText>
            </w:r>
          </w:del>
        </w:sdtContent>
      </w:sdt>
      <w:r>
        <w:rPr>
          <w:rFonts w:ascii="Arial" w:eastAsia="Arial" w:hAnsi="Arial" w:cs="Arial"/>
        </w:rPr>
        <w:t xml:space="preserve"> Dota: A large-scale dataset for object detection in aerial images. </w:t>
      </w:r>
      <w:sdt>
        <w:sdtPr>
          <w:tag w:val="goog_rdk_1905"/>
          <w:id w:val="454530753"/>
        </w:sdtPr>
        <w:sdtContent>
          <w:ins w:id="2216" w:author="Marie-Christine Rufener" w:date="2024-07-09T19:49:00Z">
            <w:r>
              <w:rPr>
                <w:rFonts w:ascii="Arial" w:eastAsia="Arial" w:hAnsi="Arial" w:cs="Arial"/>
              </w:rPr>
              <w:t xml:space="preserve">Preprint at </w:t>
            </w:r>
            <w:r>
              <w:fldChar w:fldCharType="begin"/>
            </w:r>
            <w:r>
              <w:instrText>HYPERLINK "https://arxiv.org/abs/1711.10398"</w:instrText>
            </w:r>
            <w:r>
              <w:fldChar w:fldCharType="separate"/>
            </w:r>
            <w:r>
              <w:rPr>
                <w:rFonts w:ascii="Arial" w:eastAsia="Arial" w:hAnsi="Arial" w:cs="Arial"/>
              </w:rPr>
              <w:t>https://arxiv.org/abs/1711.10398</w:t>
            </w:r>
            <w:r>
              <w:fldChar w:fldCharType="end"/>
            </w:r>
            <w:r>
              <w:rPr>
                <w:rFonts w:ascii="Arial" w:eastAsia="Arial" w:hAnsi="Arial" w:cs="Arial"/>
              </w:rPr>
              <w:t xml:space="preserve"> (2019)</w:t>
            </w:r>
          </w:ins>
        </w:sdtContent>
      </w:sdt>
      <w:sdt>
        <w:sdtPr>
          <w:tag w:val="goog_rdk_1906"/>
          <w:id w:val="-1503262102"/>
        </w:sdtPr>
        <w:sdtContent>
          <w:del w:id="2217" w:author="Marie-Christine Rufener" w:date="2024-07-09T19:49:00Z">
            <w:r>
              <w:rPr>
                <w:rFonts w:ascii="Arial" w:eastAsia="Arial" w:hAnsi="Arial" w:cs="Arial"/>
              </w:rPr>
              <w:delText>In: Proceedings of the IEEE Conference on Computer Vision and Pattern Recognition. IEEE, Salt Lake City, UT, USA, pp 3974–3983</w:delText>
            </w:r>
          </w:del>
        </w:sdtContent>
      </w:sdt>
    </w:p>
    <w:p w14:paraId="1225BE77" w14:textId="77777777" w:rsidR="00073438" w:rsidRDefault="00000000">
      <w:pPr>
        <w:widowControl w:val="0"/>
        <w:spacing w:before="280" w:after="280" w:line="240" w:lineRule="auto"/>
        <w:ind w:left="284" w:hanging="284"/>
        <w:rPr>
          <w:rFonts w:ascii="Arial" w:eastAsia="Arial" w:hAnsi="Arial" w:cs="Arial"/>
        </w:rPr>
      </w:pPr>
      <w:bookmarkStart w:id="2218" w:name="_heading=h.25b2l0r" w:colFirst="0" w:colLast="0"/>
      <w:bookmarkEnd w:id="2218"/>
      <w:r>
        <w:rPr>
          <w:rFonts w:ascii="Arial" w:eastAsia="Arial" w:hAnsi="Arial" w:cs="Arial"/>
        </w:rPr>
        <w:t>Yang</w:t>
      </w:r>
      <w:sdt>
        <w:sdtPr>
          <w:tag w:val="goog_rdk_1907"/>
          <w:id w:val="-597864162"/>
        </w:sdtPr>
        <w:sdtContent>
          <w:ins w:id="2219" w:author="Marie-Christine Rufener" w:date="2024-07-09T19:51:00Z">
            <w:r>
              <w:rPr>
                <w:rFonts w:ascii="Arial" w:eastAsia="Arial" w:hAnsi="Arial" w:cs="Arial"/>
              </w:rPr>
              <w:t>,</w:t>
            </w:r>
          </w:ins>
        </w:sdtContent>
      </w:sdt>
      <w:r>
        <w:rPr>
          <w:rFonts w:ascii="Arial" w:eastAsia="Arial" w:hAnsi="Arial" w:cs="Arial"/>
        </w:rPr>
        <w:t xml:space="preserve"> X</w:t>
      </w:r>
      <w:sdt>
        <w:sdtPr>
          <w:tag w:val="goog_rdk_1908"/>
          <w:id w:val="1410501336"/>
        </w:sdtPr>
        <w:sdtContent>
          <w:ins w:id="2220" w:author="Marie-Christine Rufener" w:date="2024-07-09T19:51:00Z">
            <w:r>
              <w:rPr>
                <w:rFonts w:ascii="Arial" w:eastAsia="Arial" w:hAnsi="Arial" w:cs="Arial"/>
              </w:rPr>
              <w:t>.</w:t>
            </w:r>
          </w:ins>
        </w:sdtContent>
      </w:sdt>
      <w:sdt>
        <w:sdtPr>
          <w:tag w:val="goog_rdk_1909"/>
          <w:id w:val="-872302993"/>
        </w:sdtPr>
        <w:sdtContent>
          <w:del w:id="2221" w:author="Marie-Christine Rufener" w:date="2024-07-09T19:51:00Z">
            <w:r>
              <w:rPr>
                <w:rFonts w:ascii="Arial" w:eastAsia="Arial" w:hAnsi="Arial" w:cs="Arial"/>
              </w:rPr>
              <w:delText>, Yang J, Yan J,</w:delText>
            </w:r>
          </w:del>
        </w:sdtContent>
      </w:sdt>
      <w:r>
        <w:rPr>
          <w:rFonts w:ascii="Arial" w:eastAsia="Arial" w:hAnsi="Arial" w:cs="Arial"/>
        </w:rPr>
        <w:t xml:space="preserve"> et al</w:t>
      </w:r>
      <w:sdt>
        <w:sdtPr>
          <w:tag w:val="goog_rdk_1910"/>
          <w:id w:val="419456799"/>
        </w:sdtPr>
        <w:sdtContent>
          <w:ins w:id="2222" w:author="Marie-Christine Rufener" w:date="2024-07-09T19:51:00Z">
            <w:r>
              <w:rPr>
                <w:rFonts w:ascii="Arial" w:eastAsia="Arial" w:hAnsi="Arial" w:cs="Arial"/>
              </w:rPr>
              <w:t>.</w:t>
            </w:r>
          </w:ins>
        </w:sdtContent>
      </w:sdt>
      <w:sdt>
        <w:sdtPr>
          <w:tag w:val="goog_rdk_1911"/>
          <w:id w:val="1618418375"/>
        </w:sdtPr>
        <w:sdtContent>
          <w:del w:id="2223" w:author="Marie-Christine Rufener" w:date="2024-07-09T19:51:00Z">
            <w:r>
              <w:rPr>
                <w:rFonts w:ascii="Arial" w:eastAsia="Arial" w:hAnsi="Arial" w:cs="Arial"/>
              </w:rPr>
              <w:delText xml:space="preserve"> (2019)</w:delText>
            </w:r>
          </w:del>
        </w:sdtContent>
      </w:sdt>
      <w:r>
        <w:rPr>
          <w:rFonts w:ascii="Arial" w:eastAsia="Arial" w:hAnsi="Arial" w:cs="Arial"/>
        </w:rPr>
        <w:t xml:space="preserve"> Scrdet: Towards more robust detection for small, cluttered and rotated objects. </w:t>
      </w:r>
      <w:sdt>
        <w:sdtPr>
          <w:tag w:val="goog_rdk_1912"/>
          <w:id w:val="-1604180623"/>
        </w:sdtPr>
        <w:sdtContent>
          <w:del w:id="2224" w:author="Marie-Christine Rufener" w:date="2024-07-09T19:51:00Z">
            <w:r>
              <w:rPr>
                <w:rFonts w:ascii="Arial" w:eastAsia="Arial" w:hAnsi="Arial" w:cs="Arial"/>
              </w:rPr>
              <w:delText xml:space="preserve">In: </w:delText>
            </w:r>
          </w:del>
        </w:sdtContent>
      </w:sdt>
      <w:sdt>
        <w:sdtPr>
          <w:tag w:val="goog_rdk_1913"/>
          <w:id w:val="-1136634677"/>
        </w:sdtPr>
        <w:sdtContent>
          <w:r>
            <w:rPr>
              <w:rFonts w:ascii="Arial" w:eastAsia="Arial" w:hAnsi="Arial" w:cs="Arial"/>
              <w:i/>
              <w:rPrChange w:id="2225" w:author="Marie-Christine Rufener" w:date="2024-07-09T19:53:00Z">
                <w:rPr>
                  <w:rFonts w:ascii="Arial" w:eastAsia="Arial" w:hAnsi="Arial" w:cs="Arial"/>
                </w:rPr>
              </w:rPrChange>
            </w:rPr>
            <w:t>Proc</w:t>
          </w:r>
        </w:sdtContent>
      </w:sdt>
      <w:sdt>
        <w:sdtPr>
          <w:tag w:val="goog_rdk_1914"/>
          <w:id w:val="-814179618"/>
        </w:sdtPr>
        <w:sdtContent>
          <w:sdt>
            <w:sdtPr>
              <w:tag w:val="goog_rdk_1915"/>
              <w:id w:val="1226485917"/>
            </w:sdtPr>
            <w:sdtContent>
              <w:ins w:id="2226" w:author="Marie-Christine Rufener" w:date="2024-07-09T19:51:00Z">
                <w:r>
                  <w:rPr>
                    <w:rFonts w:ascii="Arial" w:eastAsia="Arial" w:hAnsi="Arial" w:cs="Arial"/>
                    <w:i/>
                    <w:rPrChange w:id="2227" w:author="Marie-Christine Rufener" w:date="2024-07-09T19:53:00Z">
                      <w:rPr>
                        <w:rFonts w:ascii="Arial" w:eastAsia="Arial" w:hAnsi="Arial" w:cs="Arial"/>
                      </w:rPr>
                    </w:rPrChange>
                  </w:rPr>
                  <w:t>.</w:t>
                </w:r>
              </w:ins>
            </w:sdtContent>
          </w:sdt>
        </w:sdtContent>
      </w:sdt>
      <w:sdt>
        <w:sdtPr>
          <w:tag w:val="goog_rdk_1916"/>
          <w:id w:val="-1291965082"/>
        </w:sdtPr>
        <w:sdtContent>
          <w:sdt>
            <w:sdtPr>
              <w:tag w:val="goog_rdk_1917"/>
              <w:id w:val="-1816800094"/>
            </w:sdtPr>
            <w:sdtContent>
              <w:del w:id="2228" w:author="Marie-Christine Rufener" w:date="2024-07-09T19:51:00Z">
                <w:r>
                  <w:rPr>
                    <w:rFonts w:ascii="Arial" w:eastAsia="Arial" w:hAnsi="Arial" w:cs="Arial"/>
                    <w:i/>
                    <w:rPrChange w:id="2229" w:author="Marie-Christine Rufener" w:date="2024-07-09T19:53:00Z">
                      <w:rPr>
                        <w:rFonts w:ascii="Arial" w:eastAsia="Arial" w:hAnsi="Arial" w:cs="Arial"/>
                      </w:rPr>
                    </w:rPrChange>
                  </w:rPr>
                  <w:delText>eedings of the</w:delText>
                </w:r>
              </w:del>
            </w:sdtContent>
          </w:sdt>
        </w:sdtContent>
      </w:sdt>
      <w:sdt>
        <w:sdtPr>
          <w:tag w:val="goog_rdk_1918"/>
          <w:id w:val="-359437428"/>
        </w:sdtPr>
        <w:sdtContent>
          <w:r>
            <w:rPr>
              <w:rFonts w:ascii="Arial" w:eastAsia="Arial" w:hAnsi="Arial" w:cs="Arial"/>
              <w:i/>
              <w:rPrChange w:id="2230" w:author="Marie-Christine Rufener" w:date="2024-07-09T19:53:00Z">
                <w:rPr>
                  <w:rFonts w:ascii="Arial" w:eastAsia="Arial" w:hAnsi="Arial" w:cs="Arial"/>
                </w:rPr>
              </w:rPrChange>
            </w:rPr>
            <w:t xml:space="preserve"> IEEE/CVF Inter</w:t>
          </w:r>
        </w:sdtContent>
      </w:sdt>
      <w:sdt>
        <w:sdtPr>
          <w:tag w:val="goog_rdk_1919"/>
          <w:id w:val="1497680694"/>
        </w:sdtPr>
        <w:sdtContent>
          <w:sdt>
            <w:sdtPr>
              <w:tag w:val="goog_rdk_1920"/>
              <w:id w:val="703054112"/>
            </w:sdtPr>
            <w:sdtContent>
              <w:ins w:id="2231" w:author="Marie-Christine Rufener" w:date="2024-07-09T19:51:00Z">
                <w:r>
                  <w:rPr>
                    <w:rFonts w:ascii="Arial" w:eastAsia="Arial" w:hAnsi="Arial" w:cs="Arial"/>
                    <w:i/>
                    <w:rPrChange w:id="2232" w:author="Marie-Christine Rufener" w:date="2024-07-09T19:53:00Z">
                      <w:rPr>
                        <w:rFonts w:ascii="Arial" w:eastAsia="Arial" w:hAnsi="Arial" w:cs="Arial"/>
                      </w:rPr>
                    </w:rPrChange>
                  </w:rPr>
                  <w:t>.</w:t>
                </w:r>
              </w:ins>
            </w:sdtContent>
          </w:sdt>
        </w:sdtContent>
      </w:sdt>
      <w:sdt>
        <w:sdtPr>
          <w:tag w:val="goog_rdk_1921"/>
          <w:id w:val="848066862"/>
        </w:sdtPr>
        <w:sdtContent>
          <w:sdt>
            <w:sdtPr>
              <w:tag w:val="goog_rdk_1922"/>
              <w:id w:val="1028605850"/>
            </w:sdtPr>
            <w:sdtContent>
              <w:del w:id="2233" w:author="Marie-Christine Rufener" w:date="2024-07-09T19:51:00Z">
                <w:r>
                  <w:rPr>
                    <w:rFonts w:ascii="Arial" w:eastAsia="Arial" w:hAnsi="Arial" w:cs="Arial"/>
                    <w:i/>
                    <w:rPrChange w:id="2234" w:author="Marie-Christine Rufener" w:date="2024-07-09T19:53:00Z">
                      <w:rPr>
                        <w:rFonts w:ascii="Arial" w:eastAsia="Arial" w:hAnsi="Arial" w:cs="Arial"/>
                      </w:rPr>
                    </w:rPrChange>
                  </w:rPr>
                  <w:delText>nationa</w:delText>
                </w:r>
              </w:del>
            </w:sdtContent>
          </w:sdt>
        </w:sdtContent>
      </w:sdt>
      <w:sdt>
        <w:sdtPr>
          <w:tag w:val="goog_rdk_1923"/>
          <w:id w:val="683324150"/>
        </w:sdtPr>
        <w:sdtContent>
          <w:r>
            <w:rPr>
              <w:rFonts w:ascii="Arial" w:eastAsia="Arial" w:hAnsi="Arial" w:cs="Arial"/>
              <w:i/>
              <w:rPrChange w:id="2235" w:author="Marie-Christine Rufener" w:date="2024-07-09T19:53:00Z">
                <w:rPr>
                  <w:rFonts w:ascii="Arial" w:eastAsia="Arial" w:hAnsi="Arial" w:cs="Arial"/>
                </w:rPr>
              </w:rPrChange>
            </w:rPr>
            <w:t>l Conf</w:t>
          </w:r>
        </w:sdtContent>
      </w:sdt>
      <w:sdt>
        <w:sdtPr>
          <w:tag w:val="goog_rdk_1924"/>
          <w:id w:val="-919177821"/>
        </w:sdtPr>
        <w:sdtContent>
          <w:sdt>
            <w:sdtPr>
              <w:tag w:val="goog_rdk_1925"/>
              <w:id w:val="-556477698"/>
            </w:sdtPr>
            <w:sdtContent>
              <w:ins w:id="2236" w:author="Marie-Christine Rufener" w:date="2024-07-09T19:51:00Z">
                <w:r>
                  <w:rPr>
                    <w:rFonts w:ascii="Arial" w:eastAsia="Arial" w:hAnsi="Arial" w:cs="Arial"/>
                    <w:i/>
                    <w:rPrChange w:id="2237" w:author="Marie-Christine Rufener" w:date="2024-07-09T19:53:00Z">
                      <w:rPr>
                        <w:rFonts w:ascii="Arial" w:eastAsia="Arial" w:hAnsi="Arial" w:cs="Arial"/>
                      </w:rPr>
                    </w:rPrChange>
                  </w:rPr>
                  <w:t>.</w:t>
                </w:r>
              </w:ins>
            </w:sdtContent>
          </w:sdt>
        </w:sdtContent>
      </w:sdt>
      <w:sdt>
        <w:sdtPr>
          <w:tag w:val="goog_rdk_1926"/>
          <w:id w:val="1911424433"/>
        </w:sdtPr>
        <w:sdtContent>
          <w:sdt>
            <w:sdtPr>
              <w:tag w:val="goog_rdk_1927"/>
              <w:id w:val="1524909733"/>
            </w:sdtPr>
            <w:sdtContent>
              <w:del w:id="2238" w:author="Marie-Christine Rufener" w:date="2024-07-09T19:51:00Z">
                <w:r>
                  <w:rPr>
                    <w:rFonts w:ascii="Arial" w:eastAsia="Arial" w:hAnsi="Arial" w:cs="Arial"/>
                    <w:i/>
                    <w:rPrChange w:id="2239" w:author="Marie-Christine Rufener" w:date="2024-07-09T19:53:00Z">
                      <w:rPr>
                        <w:rFonts w:ascii="Arial" w:eastAsia="Arial" w:hAnsi="Arial" w:cs="Arial"/>
                      </w:rPr>
                    </w:rPrChange>
                  </w:rPr>
                  <w:delText>erence</w:delText>
                </w:r>
              </w:del>
            </w:sdtContent>
          </w:sdt>
        </w:sdtContent>
      </w:sdt>
      <w:sdt>
        <w:sdtPr>
          <w:tag w:val="goog_rdk_1928"/>
          <w:id w:val="-1859573768"/>
        </w:sdtPr>
        <w:sdtContent>
          <w:r>
            <w:rPr>
              <w:rFonts w:ascii="Arial" w:eastAsia="Arial" w:hAnsi="Arial" w:cs="Arial"/>
              <w:i/>
              <w:rPrChange w:id="2240" w:author="Marie-Christine Rufener" w:date="2024-07-09T19:53:00Z">
                <w:rPr>
                  <w:rFonts w:ascii="Arial" w:eastAsia="Arial" w:hAnsi="Arial" w:cs="Arial"/>
                </w:rPr>
              </w:rPrChange>
            </w:rPr>
            <w:t xml:space="preserve"> </w:t>
          </w:r>
        </w:sdtContent>
      </w:sdt>
      <w:sdt>
        <w:sdtPr>
          <w:tag w:val="goog_rdk_1929"/>
          <w:id w:val="1792626246"/>
        </w:sdtPr>
        <w:sdtContent>
          <w:sdt>
            <w:sdtPr>
              <w:tag w:val="goog_rdk_1930"/>
              <w:id w:val="-1393500756"/>
            </w:sdtPr>
            <w:sdtContent>
              <w:del w:id="2241" w:author="Marie-Christine Rufener" w:date="2024-07-09T19:51:00Z">
                <w:r>
                  <w:rPr>
                    <w:rFonts w:ascii="Arial" w:eastAsia="Arial" w:hAnsi="Arial" w:cs="Arial"/>
                    <w:i/>
                    <w:rPrChange w:id="2242" w:author="Marie-Christine Rufener" w:date="2024-07-09T19:53:00Z">
                      <w:rPr>
                        <w:rFonts w:ascii="Arial" w:eastAsia="Arial" w:hAnsi="Arial" w:cs="Arial"/>
                      </w:rPr>
                    </w:rPrChange>
                  </w:rPr>
                  <w:delText xml:space="preserve">on </w:delText>
                </w:r>
              </w:del>
            </w:sdtContent>
          </w:sdt>
        </w:sdtContent>
      </w:sdt>
      <w:sdt>
        <w:sdtPr>
          <w:tag w:val="goog_rdk_1931"/>
          <w:id w:val="756019808"/>
        </w:sdtPr>
        <w:sdtContent>
          <w:r>
            <w:rPr>
              <w:rFonts w:ascii="Arial" w:eastAsia="Arial" w:hAnsi="Arial" w:cs="Arial"/>
              <w:i/>
              <w:rPrChange w:id="2243" w:author="Marie-Christine Rufener" w:date="2024-07-09T19:53:00Z">
                <w:rPr>
                  <w:rFonts w:ascii="Arial" w:eastAsia="Arial" w:hAnsi="Arial" w:cs="Arial"/>
                </w:rPr>
              </w:rPrChange>
            </w:rPr>
            <w:t>Comp</w:t>
          </w:r>
        </w:sdtContent>
      </w:sdt>
      <w:sdt>
        <w:sdtPr>
          <w:tag w:val="goog_rdk_1932"/>
          <w:id w:val="-1030791177"/>
        </w:sdtPr>
        <w:sdtContent>
          <w:sdt>
            <w:sdtPr>
              <w:tag w:val="goog_rdk_1933"/>
              <w:id w:val="-851337768"/>
            </w:sdtPr>
            <w:sdtContent>
              <w:ins w:id="2244" w:author="Marie-Christine Rufener" w:date="2024-07-09T19:51:00Z">
                <w:r>
                  <w:rPr>
                    <w:rFonts w:ascii="Arial" w:eastAsia="Arial" w:hAnsi="Arial" w:cs="Arial"/>
                    <w:i/>
                    <w:rPrChange w:id="2245" w:author="Marie-Christine Rufener" w:date="2024-07-09T19:53:00Z">
                      <w:rPr>
                        <w:rFonts w:ascii="Arial" w:eastAsia="Arial" w:hAnsi="Arial" w:cs="Arial"/>
                      </w:rPr>
                    </w:rPrChange>
                  </w:rPr>
                  <w:t>.</w:t>
                </w:r>
              </w:ins>
            </w:sdtContent>
          </w:sdt>
        </w:sdtContent>
      </w:sdt>
      <w:sdt>
        <w:sdtPr>
          <w:tag w:val="goog_rdk_1934"/>
          <w:id w:val="-1245637901"/>
        </w:sdtPr>
        <w:sdtContent>
          <w:sdt>
            <w:sdtPr>
              <w:tag w:val="goog_rdk_1935"/>
              <w:id w:val="-444458503"/>
            </w:sdtPr>
            <w:sdtContent>
              <w:del w:id="2246" w:author="Marie-Christine Rufener" w:date="2024-07-09T19:51:00Z">
                <w:r>
                  <w:rPr>
                    <w:rFonts w:ascii="Arial" w:eastAsia="Arial" w:hAnsi="Arial" w:cs="Arial"/>
                    <w:i/>
                    <w:rPrChange w:id="2247" w:author="Marie-Christine Rufener" w:date="2024-07-09T19:53:00Z">
                      <w:rPr>
                        <w:rFonts w:ascii="Arial" w:eastAsia="Arial" w:hAnsi="Arial" w:cs="Arial"/>
                      </w:rPr>
                    </w:rPrChange>
                  </w:rPr>
                  <w:delText>uter</w:delText>
                </w:r>
              </w:del>
            </w:sdtContent>
          </w:sdt>
        </w:sdtContent>
      </w:sdt>
      <w:sdt>
        <w:sdtPr>
          <w:tag w:val="goog_rdk_1936"/>
          <w:id w:val="1067227820"/>
        </w:sdtPr>
        <w:sdtContent>
          <w:r>
            <w:rPr>
              <w:rFonts w:ascii="Arial" w:eastAsia="Arial" w:hAnsi="Arial" w:cs="Arial"/>
              <w:i/>
              <w:rPrChange w:id="2248" w:author="Marie-Christine Rufener" w:date="2024-07-09T19:53:00Z">
                <w:rPr>
                  <w:rFonts w:ascii="Arial" w:eastAsia="Arial" w:hAnsi="Arial" w:cs="Arial"/>
                </w:rPr>
              </w:rPrChange>
            </w:rPr>
            <w:t xml:space="preserve"> Vis</w:t>
          </w:r>
        </w:sdtContent>
      </w:sdt>
      <w:sdt>
        <w:sdtPr>
          <w:tag w:val="goog_rdk_1937"/>
          <w:id w:val="731591229"/>
        </w:sdtPr>
        <w:sdtContent>
          <w:sdt>
            <w:sdtPr>
              <w:tag w:val="goog_rdk_1938"/>
              <w:id w:val="648030530"/>
            </w:sdtPr>
            <w:sdtContent>
              <w:ins w:id="2249" w:author="Marie-Christine Rufener" w:date="2024-07-09T19:52:00Z">
                <w:r>
                  <w:rPr>
                    <w:rFonts w:ascii="Arial" w:eastAsia="Arial" w:hAnsi="Arial" w:cs="Arial"/>
                    <w:i/>
                    <w:rPrChange w:id="2250" w:author="Marie-Christine Rufener" w:date="2024-07-09T19:53:00Z">
                      <w:rPr>
                        <w:rFonts w:ascii="Arial" w:eastAsia="Arial" w:hAnsi="Arial" w:cs="Arial"/>
                      </w:rPr>
                    </w:rPrChange>
                  </w:rPr>
                  <w:t>.</w:t>
                </w:r>
              </w:ins>
            </w:sdtContent>
          </w:sdt>
        </w:sdtContent>
      </w:sdt>
      <w:sdt>
        <w:sdtPr>
          <w:tag w:val="goog_rdk_1939"/>
          <w:id w:val="391473797"/>
        </w:sdtPr>
        <w:sdtContent>
          <w:sdt>
            <w:sdtPr>
              <w:tag w:val="goog_rdk_1940"/>
              <w:id w:val="-1729678036"/>
            </w:sdtPr>
            <w:sdtContent>
              <w:del w:id="2251" w:author="Marie-Christine Rufener" w:date="2024-07-09T19:52:00Z">
                <w:r>
                  <w:rPr>
                    <w:rFonts w:ascii="Arial" w:eastAsia="Arial" w:hAnsi="Arial" w:cs="Arial"/>
                    <w:i/>
                    <w:rPrChange w:id="2252" w:author="Marie-Christine Rufener" w:date="2024-07-09T19:53:00Z">
                      <w:rPr>
                        <w:rFonts w:ascii="Arial" w:eastAsia="Arial" w:hAnsi="Arial" w:cs="Arial"/>
                      </w:rPr>
                    </w:rPrChange>
                  </w:rPr>
                  <w:delText>ion.</w:delText>
                </w:r>
              </w:del>
            </w:sdtContent>
          </w:sdt>
        </w:sdtContent>
      </w:sdt>
      <w:sdt>
        <w:sdtPr>
          <w:tag w:val="goog_rdk_1941"/>
          <w:id w:val="-710423164"/>
        </w:sdtPr>
        <w:sdtContent>
          <w:sdt>
            <w:sdtPr>
              <w:tag w:val="goog_rdk_1942"/>
              <w:id w:val="-945921363"/>
            </w:sdtPr>
            <w:sdtContent>
              <w:ins w:id="2253" w:author="Marie-Christine Rufener" w:date="2024-07-09T19:52:00Z">
                <w:r>
                  <w:rPr>
                    <w:rFonts w:ascii="Arial" w:eastAsia="Arial" w:hAnsi="Arial" w:cs="Arial"/>
                    <w:i/>
                    <w:rPrChange w:id="2254" w:author="Marie-Christine Rufener" w:date="2024-07-09T19:53:00Z">
                      <w:rPr>
                        <w:rFonts w:ascii="Arial" w:eastAsia="Arial" w:hAnsi="Arial" w:cs="Arial"/>
                      </w:rPr>
                    </w:rPrChange>
                  </w:rPr>
                  <w:t>,</w:t>
                </w:r>
              </w:ins>
            </w:sdtContent>
          </w:sdt>
        </w:sdtContent>
      </w:sdt>
      <w:sdt>
        <w:sdtPr>
          <w:tag w:val="goog_rdk_1943"/>
          <w:id w:val="-1407450889"/>
        </w:sdtPr>
        <w:sdtContent>
          <w:r>
            <w:rPr>
              <w:rFonts w:ascii="Arial" w:eastAsia="Arial" w:hAnsi="Arial" w:cs="Arial"/>
              <w:i/>
              <w:rPrChange w:id="2255" w:author="Marie-Christine Rufener" w:date="2024-07-09T19:53:00Z">
                <w:rPr>
                  <w:rFonts w:ascii="Arial" w:eastAsia="Arial" w:hAnsi="Arial" w:cs="Arial"/>
                </w:rPr>
              </w:rPrChange>
            </w:rPr>
            <w:t xml:space="preserve"> </w:t>
          </w:r>
        </w:sdtContent>
      </w:sdt>
      <w:sdt>
        <w:sdtPr>
          <w:tag w:val="goog_rdk_1944"/>
          <w:id w:val="1939170842"/>
        </w:sdtPr>
        <w:sdtContent>
          <w:sdt>
            <w:sdtPr>
              <w:tag w:val="goog_rdk_1945"/>
              <w:id w:val="1270439344"/>
            </w:sdtPr>
            <w:sdtContent>
              <w:del w:id="2256" w:author="Marie-Christine Rufener" w:date="2024-07-09T19:52:00Z">
                <w:r>
                  <w:rPr>
                    <w:rFonts w:ascii="Arial" w:eastAsia="Arial" w:hAnsi="Arial" w:cs="Arial"/>
                    <w:i/>
                    <w:rPrChange w:id="2257" w:author="Marie-Christine Rufener" w:date="2024-07-09T19:53:00Z">
                      <w:rPr>
                        <w:rFonts w:ascii="Arial" w:eastAsia="Arial" w:hAnsi="Arial" w:cs="Arial"/>
                      </w:rPr>
                    </w:rPrChange>
                  </w:rPr>
                  <w:delText>IEEE, Long Beach, CA, USA, p</w:delText>
                </w:r>
              </w:del>
            </w:sdtContent>
          </w:sdt>
          <w:del w:id="2258" w:author="Marie-Christine Rufener" w:date="2024-07-09T19:52:00Z">
            <w:r>
              <w:rPr>
                <w:rFonts w:ascii="Arial" w:eastAsia="Arial" w:hAnsi="Arial" w:cs="Arial"/>
              </w:rPr>
              <w:delText xml:space="preserve">p </w:delText>
            </w:r>
          </w:del>
        </w:sdtContent>
      </w:sdt>
      <w:r>
        <w:rPr>
          <w:rFonts w:ascii="Arial" w:eastAsia="Arial" w:hAnsi="Arial" w:cs="Arial"/>
        </w:rPr>
        <w:t>8232–8241</w:t>
      </w:r>
      <w:sdt>
        <w:sdtPr>
          <w:tag w:val="goog_rdk_1946"/>
          <w:id w:val="1277753585"/>
        </w:sdtPr>
        <w:sdtContent>
          <w:ins w:id="2259" w:author="Marie-Christine Rufener" w:date="2024-07-09T19:52:00Z">
            <w:r>
              <w:rPr>
                <w:rFonts w:ascii="Arial" w:eastAsia="Arial" w:hAnsi="Arial" w:cs="Arial"/>
              </w:rPr>
              <w:t xml:space="preserve">; </w:t>
            </w:r>
            <w:r>
              <w:fldChar w:fldCharType="begin"/>
            </w:r>
            <w:r>
              <w:instrText>HYPERLINK "https://doi.org/10.1109/ICCV.2019.00832"</w:instrText>
            </w:r>
            <w:r>
              <w:fldChar w:fldCharType="separate"/>
            </w:r>
            <w:r>
              <w:rPr>
                <w:rFonts w:ascii="Arial" w:eastAsia="Arial" w:hAnsi="Arial" w:cs="Arial"/>
              </w:rPr>
              <w:t>https://doi.org/10.1109/ICCV.2019.00832</w:t>
            </w:r>
            <w:r>
              <w:fldChar w:fldCharType="end"/>
            </w:r>
            <w:r>
              <w:rPr>
                <w:rFonts w:ascii="Arial" w:eastAsia="Arial" w:hAnsi="Arial" w:cs="Arial"/>
              </w:rPr>
              <w:t xml:space="preserve"> (2019). </w:t>
            </w:r>
          </w:ins>
        </w:sdtContent>
      </w:sdt>
    </w:p>
    <w:p w14:paraId="4D0885CA" w14:textId="77777777" w:rsidR="00073438" w:rsidRDefault="00000000">
      <w:pPr>
        <w:widowControl w:val="0"/>
        <w:spacing w:before="280" w:after="280" w:line="240" w:lineRule="auto"/>
        <w:ind w:left="284" w:hanging="284"/>
        <w:rPr>
          <w:rFonts w:ascii="Arial" w:eastAsia="Arial" w:hAnsi="Arial" w:cs="Arial"/>
        </w:rPr>
      </w:pPr>
      <w:r>
        <w:rPr>
          <w:rFonts w:ascii="Arial" w:eastAsia="Arial" w:hAnsi="Arial" w:cs="Arial"/>
        </w:rPr>
        <w:t>Zagheni</w:t>
      </w:r>
      <w:sdt>
        <w:sdtPr>
          <w:tag w:val="goog_rdk_1947"/>
          <w:id w:val="-1785031926"/>
        </w:sdtPr>
        <w:sdtContent>
          <w:ins w:id="2260" w:author="Marie-Christine Rufener" w:date="2024-07-09T19:54:00Z">
            <w:r>
              <w:rPr>
                <w:rFonts w:ascii="Arial" w:eastAsia="Arial" w:hAnsi="Arial" w:cs="Arial"/>
              </w:rPr>
              <w:t>,</w:t>
            </w:r>
          </w:ins>
        </w:sdtContent>
      </w:sdt>
      <w:r>
        <w:rPr>
          <w:rFonts w:ascii="Arial" w:eastAsia="Arial" w:hAnsi="Arial" w:cs="Arial"/>
        </w:rPr>
        <w:t xml:space="preserve"> E</w:t>
      </w:r>
      <w:sdt>
        <w:sdtPr>
          <w:tag w:val="goog_rdk_1948"/>
          <w:id w:val="1423829515"/>
        </w:sdtPr>
        <w:sdtContent>
          <w:ins w:id="2261" w:author="Marie-Christine Rufener" w:date="2024-07-09T19:54:00Z">
            <w:r>
              <w:rPr>
                <w:rFonts w:ascii="Arial" w:eastAsia="Arial" w:hAnsi="Arial" w:cs="Arial"/>
              </w:rPr>
              <w:t>.</w:t>
            </w:r>
          </w:ins>
        </w:sdtContent>
      </w:sdt>
      <w:r>
        <w:rPr>
          <w:rFonts w:ascii="Arial" w:eastAsia="Arial" w:hAnsi="Arial" w:cs="Arial"/>
        </w:rPr>
        <w:t>, Garimella</w:t>
      </w:r>
      <w:sdt>
        <w:sdtPr>
          <w:tag w:val="goog_rdk_1949"/>
          <w:id w:val="302976634"/>
        </w:sdtPr>
        <w:sdtContent>
          <w:ins w:id="2262" w:author="Marie-Christine Rufener" w:date="2024-07-09T19:54:00Z">
            <w:r>
              <w:rPr>
                <w:rFonts w:ascii="Arial" w:eastAsia="Arial" w:hAnsi="Arial" w:cs="Arial"/>
              </w:rPr>
              <w:t>,</w:t>
            </w:r>
          </w:ins>
        </w:sdtContent>
      </w:sdt>
      <w:r>
        <w:rPr>
          <w:rFonts w:ascii="Arial" w:eastAsia="Arial" w:hAnsi="Arial" w:cs="Arial"/>
        </w:rPr>
        <w:t xml:space="preserve"> V</w:t>
      </w:r>
      <w:sdt>
        <w:sdtPr>
          <w:tag w:val="goog_rdk_1950"/>
          <w:id w:val="-1409450544"/>
        </w:sdtPr>
        <w:sdtContent>
          <w:ins w:id="2263" w:author="Marie-Christine Rufener" w:date="2024-07-09T19:54:00Z">
            <w:r>
              <w:rPr>
                <w:rFonts w:ascii="Arial" w:eastAsia="Arial" w:hAnsi="Arial" w:cs="Arial"/>
              </w:rPr>
              <w:t xml:space="preserve">. </w:t>
            </w:r>
          </w:ins>
        </w:sdtContent>
      </w:sdt>
      <w:r>
        <w:rPr>
          <w:rFonts w:ascii="Arial" w:eastAsia="Arial" w:hAnsi="Arial" w:cs="Arial"/>
        </w:rPr>
        <w:t>R</w:t>
      </w:r>
      <w:sdt>
        <w:sdtPr>
          <w:tag w:val="goog_rdk_1951"/>
          <w:id w:val="-109435645"/>
        </w:sdtPr>
        <w:sdtContent>
          <w:ins w:id="2264" w:author="Marie-Christine Rufener" w:date="2024-07-09T19:54:00Z">
            <w:r>
              <w:rPr>
                <w:rFonts w:ascii="Arial" w:eastAsia="Arial" w:hAnsi="Arial" w:cs="Arial"/>
              </w:rPr>
              <w:t xml:space="preserve">. </w:t>
            </w:r>
          </w:ins>
        </w:sdtContent>
      </w:sdt>
      <w:r>
        <w:rPr>
          <w:rFonts w:ascii="Arial" w:eastAsia="Arial" w:hAnsi="Arial" w:cs="Arial"/>
        </w:rPr>
        <w:t>K</w:t>
      </w:r>
      <w:sdt>
        <w:sdtPr>
          <w:tag w:val="goog_rdk_1952"/>
          <w:id w:val="1029380728"/>
        </w:sdtPr>
        <w:sdtContent>
          <w:ins w:id="2265" w:author="Marie-Christine Rufener" w:date="2024-07-09T19:54:00Z">
            <w:r>
              <w:rPr>
                <w:rFonts w:ascii="Arial" w:eastAsia="Arial" w:hAnsi="Arial" w:cs="Arial"/>
              </w:rPr>
              <w:t>.</w:t>
            </w:r>
          </w:ins>
        </w:sdtContent>
      </w:sdt>
      <w:r>
        <w:rPr>
          <w:rFonts w:ascii="Arial" w:eastAsia="Arial" w:hAnsi="Arial" w:cs="Arial"/>
        </w:rPr>
        <w:t>, Weber</w:t>
      </w:r>
      <w:sdt>
        <w:sdtPr>
          <w:tag w:val="goog_rdk_1953"/>
          <w:id w:val="-1405603279"/>
        </w:sdtPr>
        <w:sdtContent>
          <w:ins w:id="2266" w:author="Marie-Christine Rufener" w:date="2024-07-09T19:54:00Z">
            <w:r>
              <w:rPr>
                <w:rFonts w:ascii="Arial" w:eastAsia="Arial" w:hAnsi="Arial" w:cs="Arial"/>
              </w:rPr>
              <w:t>,</w:t>
            </w:r>
          </w:ins>
        </w:sdtContent>
      </w:sdt>
      <w:r>
        <w:rPr>
          <w:rFonts w:ascii="Arial" w:eastAsia="Arial" w:hAnsi="Arial" w:cs="Arial"/>
        </w:rPr>
        <w:t xml:space="preserve"> I</w:t>
      </w:r>
      <w:sdt>
        <w:sdtPr>
          <w:tag w:val="goog_rdk_1954"/>
          <w:id w:val="-659001071"/>
        </w:sdtPr>
        <w:sdtContent>
          <w:ins w:id="2267" w:author="Marie-Christine Rufener" w:date="2024-07-09T19:54:00Z">
            <w:r>
              <w:rPr>
                <w:rFonts w:ascii="Arial" w:eastAsia="Arial" w:hAnsi="Arial" w:cs="Arial"/>
              </w:rPr>
              <w:t>.</w:t>
            </w:r>
          </w:ins>
        </w:sdtContent>
      </w:sdt>
      <w:sdt>
        <w:sdtPr>
          <w:tag w:val="goog_rdk_1955"/>
          <w:id w:val="-512378420"/>
        </w:sdtPr>
        <w:sdtContent>
          <w:del w:id="2268" w:author="Marie-Christine Rufener" w:date="2024-07-09T19:54:00Z">
            <w:r>
              <w:rPr>
                <w:rFonts w:ascii="Arial" w:eastAsia="Arial" w:hAnsi="Arial" w:cs="Arial"/>
              </w:rPr>
              <w:delText>,</w:delText>
            </w:r>
          </w:del>
        </w:sdtContent>
      </w:sdt>
      <w:sdt>
        <w:sdtPr>
          <w:tag w:val="goog_rdk_1956"/>
          <w:id w:val="1012112152"/>
        </w:sdtPr>
        <w:sdtContent>
          <w:ins w:id="2269" w:author="Marie-Christine Rufener" w:date="2024-07-09T19:54:00Z">
            <w:r>
              <w:rPr>
                <w:rFonts w:ascii="Arial" w:eastAsia="Arial" w:hAnsi="Arial" w:cs="Arial"/>
              </w:rPr>
              <w:t xml:space="preserve"> &amp; State, B.</w:t>
            </w:r>
          </w:ins>
        </w:sdtContent>
      </w:sdt>
      <w:sdt>
        <w:sdtPr>
          <w:tag w:val="goog_rdk_1957"/>
          <w:id w:val="1132218499"/>
        </w:sdtPr>
        <w:sdtContent>
          <w:del w:id="2270" w:author="Marie-Christine Rufener" w:date="2024-07-09T19:54:00Z">
            <w:r>
              <w:rPr>
                <w:rFonts w:ascii="Arial" w:eastAsia="Arial" w:hAnsi="Arial" w:cs="Arial"/>
              </w:rPr>
              <w:delText xml:space="preserve"> et al (2014)</w:delText>
            </w:r>
          </w:del>
        </w:sdtContent>
      </w:sdt>
      <w:r>
        <w:rPr>
          <w:rFonts w:ascii="Arial" w:eastAsia="Arial" w:hAnsi="Arial" w:cs="Arial"/>
        </w:rPr>
        <w:t xml:space="preserve"> Inferring international and internal migration patterns from twitter data. </w:t>
      </w:r>
      <w:sdt>
        <w:sdtPr>
          <w:tag w:val="goog_rdk_1958"/>
          <w:id w:val="286319498"/>
        </w:sdtPr>
        <w:sdtContent>
          <w:del w:id="2271" w:author="Marie-Christine Rufener" w:date="2024-07-09T19:55:00Z">
            <w:r>
              <w:rPr>
                <w:rFonts w:ascii="Arial" w:eastAsia="Arial" w:hAnsi="Arial" w:cs="Arial"/>
              </w:rPr>
              <w:delText xml:space="preserve">In: </w:delText>
            </w:r>
          </w:del>
        </w:sdtContent>
      </w:sdt>
      <w:sdt>
        <w:sdtPr>
          <w:tag w:val="goog_rdk_1959"/>
          <w:id w:val="-2103634282"/>
        </w:sdtPr>
        <w:sdtContent>
          <w:r>
            <w:rPr>
              <w:rFonts w:ascii="Arial" w:eastAsia="Arial" w:hAnsi="Arial" w:cs="Arial"/>
              <w:i/>
              <w:rPrChange w:id="2272" w:author="Marie-Christine Rufener" w:date="2024-07-09T19:56:00Z">
                <w:rPr>
                  <w:rFonts w:ascii="Arial" w:eastAsia="Arial" w:hAnsi="Arial" w:cs="Arial"/>
                </w:rPr>
              </w:rPrChange>
            </w:rPr>
            <w:t>Proc</w:t>
          </w:r>
        </w:sdtContent>
      </w:sdt>
      <w:sdt>
        <w:sdtPr>
          <w:tag w:val="goog_rdk_1960"/>
          <w:id w:val="381913039"/>
        </w:sdtPr>
        <w:sdtContent>
          <w:sdt>
            <w:sdtPr>
              <w:tag w:val="goog_rdk_1961"/>
              <w:id w:val="-688443817"/>
            </w:sdtPr>
            <w:sdtContent>
              <w:ins w:id="2273" w:author="Marie-Christine Rufener" w:date="2024-07-09T19:55:00Z">
                <w:r>
                  <w:rPr>
                    <w:rFonts w:ascii="Arial" w:eastAsia="Arial" w:hAnsi="Arial" w:cs="Arial"/>
                    <w:i/>
                    <w:rPrChange w:id="2274" w:author="Marie-Christine Rufener" w:date="2024-07-09T19:56:00Z">
                      <w:rPr>
                        <w:rFonts w:ascii="Arial" w:eastAsia="Arial" w:hAnsi="Arial" w:cs="Arial"/>
                      </w:rPr>
                    </w:rPrChange>
                  </w:rPr>
                  <w:t>.</w:t>
                </w:r>
              </w:ins>
            </w:sdtContent>
          </w:sdt>
        </w:sdtContent>
      </w:sdt>
      <w:sdt>
        <w:sdtPr>
          <w:tag w:val="goog_rdk_1962"/>
          <w:id w:val="-1120986379"/>
        </w:sdtPr>
        <w:sdtContent>
          <w:sdt>
            <w:sdtPr>
              <w:tag w:val="goog_rdk_1963"/>
              <w:id w:val="1916043824"/>
            </w:sdtPr>
            <w:sdtContent>
              <w:del w:id="2275" w:author="Marie-Christine Rufener" w:date="2024-07-09T19:55:00Z">
                <w:r>
                  <w:rPr>
                    <w:rFonts w:ascii="Arial" w:eastAsia="Arial" w:hAnsi="Arial" w:cs="Arial"/>
                    <w:i/>
                    <w:rPrChange w:id="2276" w:author="Marie-Christine Rufener" w:date="2024-07-09T19:56:00Z">
                      <w:rPr>
                        <w:rFonts w:ascii="Arial" w:eastAsia="Arial" w:hAnsi="Arial" w:cs="Arial"/>
                      </w:rPr>
                    </w:rPrChange>
                  </w:rPr>
                  <w:delText>eedings of the 23rd</w:delText>
                </w:r>
              </w:del>
            </w:sdtContent>
          </w:sdt>
        </w:sdtContent>
      </w:sdt>
      <w:sdt>
        <w:sdtPr>
          <w:tag w:val="goog_rdk_1964"/>
          <w:id w:val="2021734941"/>
        </w:sdtPr>
        <w:sdtContent>
          <w:r>
            <w:rPr>
              <w:rFonts w:ascii="Arial" w:eastAsia="Arial" w:hAnsi="Arial" w:cs="Arial"/>
              <w:i/>
              <w:rPrChange w:id="2277" w:author="Marie-Christine Rufener" w:date="2024-07-09T19:56:00Z">
                <w:rPr>
                  <w:rFonts w:ascii="Arial" w:eastAsia="Arial" w:hAnsi="Arial" w:cs="Arial"/>
                </w:rPr>
              </w:rPrChange>
            </w:rPr>
            <w:t xml:space="preserve"> </w:t>
          </w:r>
        </w:sdtContent>
      </w:sdt>
      <w:sdt>
        <w:sdtPr>
          <w:tag w:val="goog_rdk_1965"/>
          <w:id w:val="1027524130"/>
        </w:sdtPr>
        <w:sdtContent>
          <w:sdt>
            <w:sdtPr>
              <w:tag w:val="goog_rdk_1966"/>
              <w:id w:val="-1109119774"/>
            </w:sdtPr>
            <w:sdtContent>
              <w:ins w:id="2278" w:author="Marie-Christine Rufener" w:date="2024-07-09T19:55:00Z">
                <w:r>
                  <w:rPr>
                    <w:rFonts w:ascii="Arial" w:eastAsia="Arial" w:hAnsi="Arial" w:cs="Arial"/>
                    <w:i/>
                    <w:rPrChange w:id="2279" w:author="Marie-Christine Rufener" w:date="2024-07-09T19:56:00Z">
                      <w:rPr>
                        <w:rFonts w:ascii="Arial" w:eastAsia="Arial" w:hAnsi="Arial" w:cs="Arial"/>
                      </w:rPr>
                    </w:rPrChange>
                  </w:rPr>
                  <w:t>I</w:t>
                </w:r>
              </w:ins>
            </w:sdtContent>
          </w:sdt>
        </w:sdtContent>
      </w:sdt>
      <w:sdt>
        <w:sdtPr>
          <w:tag w:val="goog_rdk_1967"/>
          <w:id w:val="-571119655"/>
        </w:sdtPr>
        <w:sdtContent>
          <w:sdt>
            <w:sdtPr>
              <w:tag w:val="goog_rdk_1968"/>
              <w:id w:val="1797487753"/>
            </w:sdtPr>
            <w:sdtContent>
              <w:del w:id="2280" w:author="Marie-Christine Rufener" w:date="2024-07-09T19:55:00Z">
                <w:r>
                  <w:rPr>
                    <w:rFonts w:ascii="Arial" w:eastAsia="Arial" w:hAnsi="Arial" w:cs="Arial"/>
                    <w:i/>
                    <w:rPrChange w:id="2281" w:author="Marie-Christine Rufener" w:date="2024-07-09T19:56:00Z">
                      <w:rPr>
                        <w:rFonts w:ascii="Arial" w:eastAsia="Arial" w:hAnsi="Arial" w:cs="Arial"/>
                      </w:rPr>
                    </w:rPrChange>
                  </w:rPr>
                  <w:delText>i</w:delText>
                </w:r>
              </w:del>
            </w:sdtContent>
          </w:sdt>
        </w:sdtContent>
      </w:sdt>
      <w:sdt>
        <w:sdtPr>
          <w:tag w:val="goog_rdk_1969"/>
          <w:id w:val="1228349925"/>
        </w:sdtPr>
        <w:sdtContent>
          <w:r>
            <w:rPr>
              <w:rFonts w:ascii="Arial" w:eastAsia="Arial" w:hAnsi="Arial" w:cs="Arial"/>
              <w:i/>
              <w:rPrChange w:id="2282" w:author="Marie-Christine Rufener" w:date="2024-07-09T19:56:00Z">
                <w:rPr>
                  <w:rFonts w:ascii="Arial" w:eastAsia="Arial" w:hAnsi="Arial" w:cs="Arial"/>
                </w:rPr>
              </w:rPrChange>
            </w:rPr>
            <w:t>nt</w:t>
          </w:r>
        </w:sdtContent>
      </w:sdt>
      <w:sdt>
        <w:sdtPr>
          <w:tag w:val="goog_rdk_1970"/>
          <w:id w:val="-897510693"/>
        </w:sdtPr>
        <w:sdtContent>
          <w:sdt>
            <w:sdtPr>
              <w:tag w:val="goog_rdk_1971"/>
              <w:id w:val="-1625141853"/>
            </w:sdtPr>
            <w:sdtContent>
              <w:ins w:id="2283" w:author="Marie-Christine Rufener" w:date="2024-07-09T19:55:00Z">
                <w:r>
                  <w:rPr>
                    <w:rFonts w:ascii="Arial" w:eastAsia="Arial" w:hAnsi="Arial" w:cs="Arial"/>
                    <w:i/>
                    <w:rPrChange w:id="2284" w:author="Marie-Christine Rufener" w:date="2024-07-09T19:56:00Z">
                      <w:rPr>
                        <w:rFonts w:ascii="Arial" w:eastAsia="Arial" w:hAnsi="Arial" w:cs="Arial"/>
                      </w:rPr>
                    </w:rPrChange>
                  </w:rPr>
                  <w:t>.</w:t>
                </w:r>
              </w:ins>
            </w:sdtContent>
          </w:sdt>
        </w:sdtContent>
      </w:sdt>
      <w:sdt>
        <w:sdtPr>
          <w:tag w:val="goog_rdk_1972"/>
          <w:id w:val="1323317409"/>
        </w:sdtPr>
        <w:sdtContent>
          <w:sdt>
            <w:sdtPr>
              <w:tag w:val="goog_rdk_1973"/>
              <w:id w:val="-1302687593"/>
            </w:sdtPr>
            <w:sdtContent>
              <w:del w:id="2285" w:author="Marie-Christine Rufener" w:date="2024-07-09T19:55:00Z">
                <w:r>
                  <w:rPr>
                    <w:rFonts w:ascii="Arial" w:eastAsia="Arial" w:hAnsi="Arial" w:cs="Arial"/>
                    <w:i/>
                    <w:rPrChange w:id="2286" w:author="Marie-Christine Rufener" w:date="2024-07-09T19:56:00Z">
                      <w:rPr>
                        <w:rFonts w:ascii="Arial" w:eastAsia="Arial" w:hAnsi="Arial" w:cs="Arial"/>
                      </w:rPr>
                    </w:rPrChange>
                  </w:rPr>
                  <w:delText>ernational</w:delText>
                </w:r>
              </w:del>
            </w:sdtContent>
          </w:sdt>
        </w:sdtContent>
      </w:sdt>
      <w:sdt>
        <w:sdtPr>
          <w:tag w:val="goog_rdk_1974"/>
          <w:id w:val="-1006815966"/>
        </w:sdtPr>
        <w:sdtContent>
          <w:r>
            <w:rPr>
              <w:rFonts w:ascii="Arial" w:eastAsia="Arial" w:hAnsi="Arial" w:cs="Arial"/>
              <w:i/>
              <w:rPrChange w:id="2287" w:author="Marie-Christine Rufener" w:date="2024-07-09T19:56:00Z">
                <w:rPr>
                  <w:rFonts w:ascii="Arial" w:eastAsia="Arial" w:hAnsi="Arial" w:cs="Arial"/>
                </w:rPr>
              </w:rPrChange>
            </w:rPr>
            <w:t xml:space="preserve"> </w:t>
          </w:r>
        </w:sdtContent>
      </w:sdt>
      <w:sdt>
        <w:sdtPr>
          <w:tag w:val="goog_rdk_1975"/>
          <w:id w:val="277605799"/>
        </w:sdtPr>
        <w:sdtContent>
          <w:sdt>
            <w:sdtPr>
              <w:tag w:val="goog_rdk_1976"/>
              <w:id w:val="-1612501797"/>
            </w:sdtPr>
            <w:sdtContent>
              <w:ins w:id="2288" w:author="Marie-Christine Rufener" w:date="2024-07-09T19:55:00Z">
                <w:r>
                  <w:rPr>
                    <w:rFonts w:ascii="Arial" w:eastAsia="Arial" w:hAnsi="Arial" w:cs="Arial"/>
                    <w:i/>
                    <w:rPrChange w:id="2289" w:author="Marie-Christine Rufener" w:date="2024-07-09T19:56:00Z">
                      <w:rPr>
                        <w:rFonts w:ascii="Arial" w:eastAsia="Arial" w:hAnsi="Arial" w:cs="Arial"/>
                      </w:rPr>
                    </w:rPrChange>
                  </w:rPr>
                  <w:t>C</w:t>
                </w:r>
              </w:ins>
            </w:sdtContent>
          </w:sdt>
        </w:sdtContent>
      </w:sdt>
      <w:sdt>
        <w:sdtPr>
          <w:tag w:val="goog_rdk_1977"/>
          <w:id w:val="-572129742"/>
        </w:sdtPr>
        <w:sdtContent>
          <w:sdt>
            <w:sdtPr>
              <w:tag w:val="goog_rdk_1978"/>
              <w:id w:val="2105605840"/>
            </w:sdtPr>
            <w:sdtContent>
              <w:del w:id="2290" w:author="Marie-Christine Rufener" w:date="2024-07-09T19:55:00Z">
                <w:r>
                  <w:rPr>
                    <w:rFonts w:ascii="Arial" w:eastAsia="Arial" w:hAnsi="Arial" w:cs="Arial"/>
                    <w:i/>
                    <w:rPrChange w:id="2291" w:author="Marie-Christine Rufener" w:date="2024-07-09T19:56:00Z">
                      <w:rPr>
                        <w:rFonts w:ascii="Arial" w:eastAsia="Arial" w:hAnsi="Arial" w:cs="Arial"/>
                      </w:rPr>
                    </w:rPrChange>
                  </w:rPr>
                  <w:delText>c</w:delText>
                </w:r>
              </w:del>
            </w:sdtContent>
          </w:sdt>
        </w:sdtContent>
      </w:sdt>
      <w:sdt>
        <w:sdtPr>
          <w:tag w:val="goog_rdk_1979"/>
          <w:id w:val="1137834918"/>
        </w:sdtPr>
        <w:sdtContent>
          <w:r>
            <w:rPr>
              <w:rFonts w:ascii="Arial" w:eastAsia="Arial" w:hAnsi="Arial" w:cs="Arial"/>
              <w:i/>
              <w:rPrChange w:id="2292" w:author="Marie-Christine Rufener" w:date="2024-07-09T19:56:00Z">
                <w:rPr>
                  <w:rFonts w:ascii="Arial" w:eastAsia="Arial" w:hAnsi="Arial" w:cs="Arial"/>
                </w:rPr>
              </w:rPrChange>
            </w:rPr>
            <w:t>onf</w:t>
          </w:r>
        </w:sdtContent>
      </w:sdt>
      <w:sdt>
        <w:sdtPr>
          <w:tag w:val="goog_rdk_1980"/>
          <w:id w:val="-371004852"/>
        </w:sdtPr>
        <w:sdtContent>
          <w:sdt>
            <w:sdtPr>
              <w:tag w:val="goog_rdk_1981"/>
              <w:id w:val="1919204460"/>
            </w:sdtPr>
            <w:sdtContent>
              <w:ins w:id="2293" w:author="Marie-Christine Rufener" w:date="2024-07-09T19:55:00Z">
                <w:r>
                  <w:rPr>
                    <w:rFonts w:ascii="Arial" w:eastAsia="Arial" w:hAnsi="Arial" w:cs="Arial"/>
                    <w:i/>
                    <w:rPrChange w:id="2294" w:author="Marie-Christine Rufener" w:date="2024-07-09T19:56:00Z">
                      <w:rPr>
                        <w:rFonts w:ascii="Arial" w:eastAsia="Arial" w:hAnsi="Arial" w:cs="Arial"/>
                      </w:rPr>
                    </w:rPrChange>
                  </w:rPr>
                  <w:t>.</w:t>
                </w:r>
              </w:ins>
            </w:sdtContent>
          </w:sdt>
        </w:sdtContent>
      </w:sdt>
      <w:sdt>
        <w:sdtPr>
          <w:tag w:val="goog_rdk_1982"/>
          <w:id w:val="-1243637140"/>
        </w:sdtPr>
        <w:sdtContent>
          <w:sdt>
            <w:sdtPr>
              <w:tag w:val="goog_rdk_1983"/>
              <w:id w:val="-872603149"/>
            </w:sdtPr>
            <w:sdtContent>
              <w:del w:id="2295" w:author="Marie-Christine Rufener" w:date="2024-07-09T19:55:00Z">
                <w:r>
                  <w:rPr>
                    <w:rFonts w:ascii="Arial" w:eastAsia="Arial" w:hAnsi="Arial" w:cs="Arial"/>
                    <w:i/>
                    <w:rPrChange w:id="2296" w:author="Marie-Christine Rufener" w:date="2024-07-09T19:56:00Z">
                      <w:rPr>
                        <w:rFonts w:ascii="Arial" w:eastAsia="Arial" w:hAnsi="Arial" w:cs="Arial"/>
                      </w:rPr>
                    </w:rPrChange>
                  </w:rPr>
                  <w:delText>erence</w:delText>
                </w:r>
              </w:del>
            </w:sdtContent>
          </w:sdt>
        </w:sdtContent>
      </w:sdt>
      <w:sdt>
        <w:sdtPr>
          <w:tag w:val="goog_rdk_1984"/>
          <w:id w:val="2077703738"/>
        </w:sdtPr>
        <w:sdtContent>
          <w:r>
            <w:rPr>
              <w:rFonts w:ascii="Arial" w:eastAsia="Arial" w:hAnsi="Arial" w:cs="Arial"/>
              <w:i/>
              <w:rPrChange w:id="2297" w:author="Marie-Christine Rufener" w:date="2024-07-09T19:56:00Z">
                <w:rPr>
                  <w:rFonts w:ascii="Arial" w:eastAsia="Arial" w:hAnsi="Arial" w:cs="Arial"/>
                </w:rPr>
              </w:rPrChange>
            </w:rPr>
            <w:t xml:space="preserve"> on </w:t>
          </w:r>
        </w:sdtContent>
      </w:sdt>
      <w:sdt>
        <w:sdtPr>
          <w:tag w:val="goog_rdk_1985"/>
          <w:id w:val="526612791"/>
        </w:sdtPr>
        <w:sdtContent>
          <w:sdt>
            <w:sdtPr>
              <w:tag w:val="goog_rdk_1986"/>
              <w:id w:val="-1778775697"/>
            </w:sdtPr>
            <w:sdtContent>
              <w:ins w:id="2298" w:author="Marie-Christine Rufener" w:date="2024-07-09T19:55:00Z">
                <w:r>
                  <w:rPr>
                    <w:rFonts w:ascii="Arial" w:eastAsia="Arial" w:hAnsi="Arial" w:cs="Arial"/>
                    <w:i/>
                    <w:rPrChange w:id="2299" w:author="Marie-Christine Rufener" w:date="2024-07-09T19:56:00Z">
                      <w:rPr>
                        <w:rFonts w:ascii="Arial" w:eastAsia="Arial" w:hAnsi="Arial" w:cs="Arial"/>
                      </w:rPr>
                    </w:rPrChange>
                  </w:rPr>
                  <w:t>WWW,</w:t>
                </w:r>
              </w:ins>
            </w:sdtContent>
          </w:sdt>
        </w:sdtContent>
      </w:sdt>
      <w:sdt>
        <w:sdtPr>
          <w:tag w:val="goog_rdk_1987"/>
          <w:id w:val="-54238852"/>
        </w:sdtPr>
        <w:sdtContent>
          <w:sdt>
            <w:sdtPr>
              <w:tag w:val="goog_rdk_1988"/>
              <w:id w:val="-2126688212"/>
            </w:sdtPr>
            <w:sdtContent>
              <w:del w:id="2300" w:author="Marie-Christine Rufener" w:date="2024-07-09T19:55:00Z">
                <w:r>
                  <w:rPr>
                    <w:rFonts w:ascii="Arial" w:eastAsia="Arial" w:hAnsi="Arial" w:cs="Arial"/>
                    <w:i/>
                    <w:rPrChange w:id="2301" w:author="Marie-Christine Rufener" w:date="2024-07-09T19:56:00Z">
                      <w:rPr>
                        <w:rFonts w:ascii="Arial" w:eastAsia="Arial" w:hAnsi="Arial" w:cs="Arial"/>
                      </w:rPr>
                    </w:rPrChange>
                  </w:rPr>
                  <w:delText>world wi</w:delText>
                </w:r>
              </w:del>
            </w:sdtContent>
          </w:sdt>
          <w:del w:id="2302" w:author="Marie-Christine Rufener" w:date="2024-07-09T19:55:00Z">
            <w:r>
              <w:rPr>
                <w:rFonts w:ascii="Arial" w:eastAsia="Arial" w:hAnsi="Arial" w:cs="Arial"/>
              </w:rPr>
              <w:delText>de web, pp</w:delText>
            </w:r>
          </w:del>
        </w:sdtContent>
      </w:sdt>
      <w:r>
        <w:rPr>
          <w:rFonts w:ascii="Arial" w:eastAsia="Arial" w:hAnsi="Arial" w:cs="Arial"/>
        </w:rPr>
        <w:t xml:space="preserve"> 439–444</w:t>
      </w:r>
      <w:sdt>
        <w:sdtPr>
          <w:tag w:val="goog_rdk_1989"/>
          <w:id w:val="858093092"/>
        </w:sdtPr>
        <w:sdtContent>
          <w:ins w:id="2303" w:author="Marie-Christine Rufener" w:date="2024-07-09T19:56:00Z">
            <w:r>
              <w:rPr>
                <w:rFonts w:ascii="Arial" w:eastAsia="Arial" w:hAnsi="Arial" w:cs="Arial"/>
              </w:rPr>
              <w:t xml:space="preserve">; </w:t>
            </w:r>
            <w:r>
              <w:fldChar w:fldCharType="begin"/>
            </w:r>
            <w:r>
              <w:instrText>HYPERLINK "https://doi.org/10.1145/2567948.2576930"</w:instrText>
            </w:r>
            <w:r>
              <w:fldChar w:fldCharType="separate"/>
            </w:r>
            <w:r>
              <w:rPr>
                <w:rFonts w:ascii="Arial" w:eastAsia="Arial" w:hAnsi="Arial" w:cs="Arial"/>
              </w:rPr>
              <w:t>https://doi.org/10.1145/2567948.2576930</w:t>
            </w:r>
            <w:r>
              <w:fldChar w:fldCharType="end"/>
            </w:r>
            <w:r>
              <w:rPr>
                <w:rFonts w:ascii="Arial" w:eastAsia="Arial" w:hAnsi="Arial" w:cs="Arial"/>
              </w:rPr>
              <w:t xml:space="preserve"> (2014).</w:t>
            </w:r>
          </w:ins>
        </w:sdtContent>
      </w:sdt>
    </w:p>
    <w:sectPr w:rsidR="00073438">
      <w:footerReference w:type="even" r:id="rId93"/>
      <w:footerReference w:type="default" r:id="rId94"/>
      <w:pgSz w:w="11906" w:h="16838"/>
      <w:pgMar w:top="1440" w:right="1440" w:bottom="1440" w:left="1440" w:header="708" w:footer="708" w:gutter="0"/>
      <w:lnNumType w:countBy="1" w:restart="continuou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013CF8B9" w14:textId="77777777" w:rsidR="00431F6E" w:rsidRDefault="00431F6E">
      <w:pPr>
        <w:spacing w:after="0" w:line="240" w:lineRule="auto"/>
      </w:pPr>
      <w:r>
        <w:separator/>
      </w:r>
    </w:p>
  </w:endnote>
  <w:endnote w:type="continuationSeparator" w:id="0">
    <w:p w14:paraId="7F4D62CB" w14:textId="77777777" w:rsidR="00431F6E" w:rsidRDefault="00431F6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panose1 w:val="020B0004020202020204"/>
    <w:charset w:val="00"/>
    <w:family w:val="swiss"/>
    <w:pitch w:val="variable"/>
    <w:sig w:usb0="20000287" w:usb1="00000003" w:usb2="00000000" w:usb3="00000000" w:csb0="0000019F" w:csb1="00000000"/>
    <w:embedRegular r:id="rId1" w:fontKey="{81B4F293-A278-3845-AFF3-170538175534}"/>
    <w:embedItalic r:id="rId2" w:fontKey="{E4646D68-CF56-A149-B0AC-30D1636C0144}"/>
  </w:font>
  <w:font w:name="Aptos Display">
    <w:panose1 w:val="020B0004020202020204"/>
    <w:charset w:val="00"/>
    <w:family w:val="swiss"/>
    <w:pitch w:val="variable"/>
    <w:sig w:usb0="20000287" w:usb1="00000003" w:usb2="00000000" w:usb3="00000000" w:csb0="0000019F" w:csb1="00000000"/>
    <w:embedRegular r:id="rId3" w:fontKey="{D5E7F896-6696-0F4A-B8A9-6B911DEE2AFD}"/>
  </w:font>
  <w:font w:name="Times New Roman">
    <w:panose1 w:val="02020603050405020304"/>
    <w:charset w:val="00"/>
    <w:family w:val="roman"/>
    <w:pitch w:val="variable"/>
    <w:sig w:usb0="E0002EFF" w:usb1="C000785B" w:usb2="00000009" w:usb3="00000000" w:csb0="000001FF" w:csb1="00000000"/>
    <w:embedRegular r:id="rId4" w:fontKey="{D098A8C0-997E-544D-AC07-F356CBC811F3}"/>
    <w:embedBold r:id="rId5" w:fontKey="{3DD894AB-9167-F943-8C1A-CBE76CEE50FF}"/>
    <w:embedItalic r:id="rId6" w:fontKey="{1DEB7C2D-1F25-244A-9CF9-E3941C78BFAA}"/>
  </w:font>
  <w:font w:name="LM Roman 10">
    <w:altName w:val="Calibri"/>
    <w:panose1 w:val="020B0604020202020204"/>
    <w:charset w:val="00"/>
    <w:family w:val="auto"/>
    <w:pitch w:val="default"/>
  </w:font>
  <w:font w:name="Arial">
    <w:panose1 w:val="020B0604020202020204"/>
    <w:charset w:val="00"/>
    <w:family w:val="swiss"/>
    <w:pitch w:val="variable"/>
    <w:sig w:usb0="E0002AFF" w:usb1="C0007843" w:usb2="00000009" w:usb3="00000000" w:csb0="000001FF" w:csb1="00000000"/>
    <w:embedRegular r:id="rId9" w:fontKey="{EE1F083D-9B72-D240-BA12-DDE76F391870}"/>
    <w:embedBold r:id="rId10" w:fontKey="{06A6CBB4-5CA5-8644-A761-1747445AF861}"/>
    <w:embedItalic r:id="rId11" w:fontKey="{D170FD4F-A206-AA4C-AEF8-8F073016DE72}"/>
    <w:embedBoldItalic r:id="rId12" w:fontKey="{3CCE51AC-D05E-C64E-A3A2-3E6DA777A43C}"/>
  </w:font>
  <w:font w:name="Cambria Math">
    <w:panose1 w:val="02040503050406030204"/>
    <w:charset w:val="00"/>
    <w:family w:val="roman"/>
    <w:pitch w:val="variable"/>
    <w:sig w:usb0="E00002FF" w:usb1="420024FF" w:usb2="00000000" w:usb3="00000000" w:csb0="0000019F" w:csb1="00000000"/>
    <w:embedRegular r:id="rId13" w:fontKey="{6ED7B343-49AB-AF4E-B9DF-18156ADE4C39}"/>
    <w:embedItalic r:id="rId14" w:fontKey="{0FF185DB-8C44-934E-9340-BCE6CFBC5D1B}"/>
  </w:font>
  <w:font w:name="Roboto">
    <w:panose1 w:val="02000000000000000000"/>
    <w:charset w:val="00"/>
    <w:family w:val="auto"/>
    <w:pitch w:val="variable"/>
    <w:sig w:usb0="E0000AFF" w:usb1="5000217F" w:usb2="00000021" w:usb3="00000000" w:csb0="0000019F" w:csb1="00000000"/>
    <w:embedRegular r:id="rId15" w:fontKey="{73957FB7-7198-A244-873B-C7D95FA7F00B}"/>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BC028E0" w14:textId="77777777" w:rsidR="00073438" w:rsidRDefault="00000000">
    <w:pPr>
      <w:widowControl w:val="0"/>
      <w:pBdr>
        <w:top w:val="nil"/>
        <w:left w:val="nil"/>
        <w:bottom w:val="nil"/>
        <w:right w:val="nil"/>
        <w:between w:val="nil"/>
      </w:pBdr>
      <w:tabs>
        <w:tab w:val="center" w:pos="4513"/>
        <w:tab w:val="right" w:pos="9026"/>
      </w:tabs>
      <w:spacing w:after="0" w:line="240" w:lineRule="auto"/>
      <w:jc w:val="center"/>
      <w:rPr>
        <w:rFonts w:ascii="LM Roman 10" w:eastAsia="LM Roman 10" w:hAnsi="LM Roman 10" w:cs="LM Roman 10"/>
        <w:color w:val="000000"/>
        <w:sz w:val="22"/>
        <w:szCs w:val="22"/>
      </w:rPr>
    </w:pPr>
    <w:r>
      <w:rPr>
        <w:rFonts w:ascii="LM Roman 10" w:eastAsia="LM Roman 10" w:hAnsi="LM Roman 10" w:cs="LM Roman 10"/>
        <w:color w:val="000000"/>
        <w:sz w:val="22"/>
        <w:szCs w:val="22"/>
      </w:rPr>
      <w:fldChar w:fldCharType="begin"/>
    </w:r>
    <w:r>
      <w:rPr>
        <w:rFonts w:ascii="LM Roman 10" w:eastAsia="LM Roman 10" w:hAnsi="LM Roman 10" w:cs="LM Roman 10"/>
        <w:color w:val="000000"/>
        <w:sz w:val="22"/>
        <w:szCs w:val="22"/>
      </w:rPr>
      <w:instrText>PAGE</w:instrText>
    </w:r>
    <w:r>
      <w:rPr>
        <w:rFonts w:ascii="LM Roman 10" w:eastAsia="LM Roman 10" w:hAnsi="LM Roman 10" w:cs="LM Roman 10"/>
        <w:color w:val="000000"/>
        <w:sz w:val="22"/>
        <w:szCs w:val="22"/>
      </w:rPr>
      <w:fldChar w:fldCharType="separate"/>
    </w:r>
    <w:r>
      <w:rPr>
        <w:rFonts w:ascii="LM Roman 10" w:eastAsia="LM Roman 10" w:hAnsi="LM Roman 10" w:cs="LM Roman 10"/>
        <w:color w:val="000000"/>
        <w:sz w:val="22"/>
        <w:szCs w:val="22"/>
      </w:rPr>
      <w:fldChar w:fldCharType="end"/>
    </w:r>
  </w:p>
  <w:p w14:paraId="45ED1635" w14:textId="77777777" w:rsidR="00073438" w:rsidRDefault="00073438">
    <w:pPr>
      <w:widowControl w:val="0"/>
      <w:pBdr>
        <w:top w:val="nil"/>
        <w:left w:val="nil"/>
        <w:bottom w:val="nil"/>
        <w:right w:val="nil"/>
        <w:between w:val="nil"/>
      </w:pBdr>
      <w:tabs>
        <w:tab w:val="center" w:pos="4513"/>
        <w:tab w:val="right" w:pos="9026"/>
      </w:tabs>
      <w:spacing w:after="0" w:line="240" w:lineRule="auto"/>
      <w:rPr>
        <w:rFonts w:ascii="LM Roman 10" w:eastAsia="LM Roman 10" w:hAnsi="LM Roman 10" w:cs="LM Roman 10"/>
        <w:color w:val="000000"/>
        <w:sz w:val="22"/>
        <w:szCs w:val="22"/>
      </w:rPr>
    </w:pPr>
  </w:p>
  <w:p w14:paraId="3379BA42" w14:textId="77777777" w:rsidR="00073438" w:rsidRDefault="00073438"/>
  <w:p w14:paraId="5FEB48FF" w14:textId="77777777" w:rsidR="00073438" w:rsidRDefault="00073438"/>
  <w:p w14:paraId="605C425D" w14:textId="77777777" w:rsidR="00073438" w:rsidRDefault="00073438"/>
  <w:p w14:paraId="4E6AE0EC" w14:textId="77777777" w:rsidR="00073438" w:rsidRDefault="00073438"/>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C0100C0" w14:textId="77777777" w:rsidR="00073438" w:rsidRDefault="00000000">
    <w:pPr>
      <w:widowControl w:val="0"/>
      <w:pBdr>
        <w:top w:val="nil"/>
        <w:left w:val="nil"/>
        <w:bottom w:val="nil"/>
        <w:right w:val="nil"/>
        <w:between w:val="nil"/>
      </w:pBdr>
      <w:tabs>
        <w:tab w:val="center" w:pos="4513"/>
        <w:tab w:val="right" w:pos="9026"/>
      </w:tabs>
      <w:spacing w:after="0" w:line="240" w:lineRule="auto"/>
      <w:jc w:val="center"/>
      <w:rPr>
        <w:rFonts w:ascii="LM Roman 10" w:eastAsia="LM Roman 10" w:hAnsi="LM Roman 10" w:cs="LM Roman 10"/>
        <w:color w:val="000000"/>
        <w:sz w:val="22"/>
        <w:szCs w:val="22"/>
      </w:rPr>
    </w:pPr>
    <w:r>
      <w:rPr>
        <w:rFonts w:ascii="LM Roman 10" w:eastAsia="LM Roman 10" w:hAnsi="LM Roman 10" w:cs="LM Roman 10"/>
        <w:color w:val="000000"/>
        <w:sz w:val="22"/>
        <w:szCs w:val="22"/>
      </w:rPr>
      <w:fldChar w:fldCharType="begin"/>
    </w:r>
    <w:r>
      <w:rPr>
        <w:rFonts w:ascii="LM Roman 10" w:eastAsia="LM Roman 10" w:hAnsi="LM Roman 10" w:cs="LM Roman 10"/>
        <w:color w:val="000000"/>
        <w:sz w:val="22"/>
        <w:szCs w:val="22"/>
      </w:rPr>
      <w:instrText>PAGE</w:instrText>
    </w:r>
    <w:r>
      <w:rPr>
        <w:rFonts w:ascii="LM Roman 10" w:eastAsia="LM Roman 10" w:hAnsi="LM Roman 10" w:cs="LM Roman 10"/>
        <w:color w:val="000000"/>
        <w:sz w:val="22"/>
        <w:szCs w:val="22"/>
      </w:rPr>
      <w:fldChar w:fldCharType="separate"/>
    </w:r>
    <w:r w:rsidR="00415BE6">
      <w:rPr>
        <w:rFonts w:ascii="LM Roman 10" w:eastAsia="LM Roman 10" w:hAnsi="LM Roman 10" w:cs="LM Roman 10"/>
        <w:noProof/>
        <w:color w:val="000000"/>
        <w:sz w:val="22"/>
        <w:szCs w:val="22"/>
      </w:rPr>
      <w:t>1</w:t>
    </w:r>
    <w:r>
      <w:rPr>
        <w:rFonts w:ascii="LM Roman 10" w:eastAsia="LM Roman 10" w:hAnsi="LM Roman 10" w:cs="LM Roman 10"/>
        <w:color w:val="000000"/>
        <w:sz w:val="22"/>
        <w:szCs w:val="22"/>
      </w:rPr>
      <w:fldChar w:fldCharType="end"/>
    </w:r>
  </w:p>
  <w:p w14:paraId="0D868D03" w14:textId="77777777" w:rsidR="00073438" w:rsidRDefault="00073438">
    <w:pPr>
      <w:widowControl w:val="0"/>
      <w:pBdr>
        <w:top w:val="nil"/>
        <w:left w:val="nil"/>
        <w:bottom w:val="nil"/>
        <w:right w:val="nil"/>
        <w:between w:val="nil"/>
      </w:pBdr>
      <w:tabs>
        <w:tab w:val="center" w:pos="4513"/>
        <w:tab w:val="right" w:pos="9026"/>
      </w:tabs>
      <w:spacing w:after="0" w:line="240" w:lineRule="auto"/>
      <w:rPr>
        <w:rFonts w:ascii="LM Roman 10" w:eastAsia="LM Roman 10" w:hAnsi="LM Roman 10" w:cs="LM Roman 10"/>
        <w:color w:val="000000"/>
        <w:sz w:val="22"/>
        <w:szCs w:val="22"/>
      </w:rPr>
    </w:pPr>
  </w:p>
  <w:p w14:paraId="7DDC5599" w14:textId="77777777" w:rsidR="00073438" w:rsidRDefault="00073438"/>
  <w:p w14:paraId="08CCC08D" w14:textId="77777777" w:rsidR="00073438" w:rsidRDefault="00073438"/>
  <w:p w14:paraId="32039F57" w14:textId="77777777" w:rsidR="00073438" w:rsidRDefault="00073438"/>
  <w:p w14:paraId="50049656" w14:textId="77777777" w:rsidR="00073438" w:rsidRDefault="00073438"/>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87E78F4" w14:textId="77777777" w:rsidR="00431F6E" w:rsidRDefault="00431F6E">
      <w:pPr>
        <w:spacing w:after="0" w:line="240" w:lineRule="auto"/>
      </w:pPr>
      <w:r>
        <w:separator/>
      </w:r>
    </w:p>
  </w:footnote>
  <w:footnote w:type="continuationSeparator" w:id="0">
    <w:p w14:paraId="5D8A514A" w14:textId="77777777" w:rsidR="00431F6E" w:rsidRDefault="00431F6E">
      <w:pPr>
        <w:spacing w:after="0" w:line="240" w:lineRule="auto"/>
      </w:pPr>
      <w:r>
        <w:continuationSeparator/>
      </w:r>
    </w:p>
  </w:footnote>
  <w:footnote w:id="1">
    <w:sdt>
      <w:sdtPr>
        <w:tag w:val="goog_rdk_1993"/>
        <w:id w:val="-1782262805"/>
      </w:sdtPr>
      <w:sdtContent>
        <w:p w14:paraId="4B2C303B" w14:textId="77777777" w:rsidR="00073438" w:rsidRDefault="00000000">
          <w:pPr>
            <w:spacing w:before="98" w:line="360" w:lineRule="auto"/>
            <w:ind w:right="-42"/>
            <w:rPr>
              <w:del w:id="164" w:author="Marie-Christine Rufener" w:date="2024-07-07T15:49:00Z"/>
              <w:rFonts w:ascii="Arial" w:eastAsia="Arial" w:hAnsi="Arial" w:cs="Arial"/>
            </w:rPr>
            <w:pPrChange w:id="165" w:author="Marie-Christine Rufener" w:date="2024-07-07T15:49:00Z">
              <w:pPr>
                <w:spacing w:before="98" w:line="360" w:lineRule="auto"/>
                <w:ind w:right="-42" w:firstLine="159"/>
              </w:pPr>
            </w:pPrChange>
          </w:pPr>
          <w:r>
            <w:rPr>
              <w:rStyle w:val="FootnoteReference"/>
            </w:rPr>
            <w:footnoteRef/>
          </w:r>
          <w:sdt>
            <w:sdtPr>
              <w:tag w:val="goog_rdk_1991"/>
              <w:id w:val="-288515362"/>
            </w:sdtPr>
            <w:sdtContent>
              <w:sdt>
                <w:sdtPr>
                  <w:tag w:val="goog_rdk_1992"/>
                  <w:id w:val="1331792454"/>
                </w:sdtPr>
                <w:sdtContent/>
              </w:sdt>
              <w:del w:id="166" w:author="Marie-Christine Rufener" w:date="2024-07-07T15:49:00Z">
                <w:r>
                  <w:delText xml:space="preserve"> </w:delText>
                </w:r>
                <w:r>
                  <w:rPr>
                    <w:rFonts w:ascii="Arial" w:eastAsia="Arial" w:hAnsi="Arial" w:cs="Arial"/>
                  </w:rPr>
                  <w:delText>An “oblast” in Ukraine is the main type of first-level administrative division, equivalent in hierarchy, though not in absolute size, to states in the US context.</w:delText>
                </w:r>
              </w:del>
            </w:sdtContent>
          </w:sdt>
        </w:p>
      </w:sdtContent>
    </w:sdt>
    <w:sdt>
      <w:sdtPr>
        <w:tag w:val="goog_rdk_1995"/>
        <w:id w:val="-1260443825"/>
      </w:sdtPr>
      <w:sdtContent>
        <w:p w14:paraId="79432F6E" w14:textId="77777777" w:rsidR="00073438" w:rsidRDefault="00000000">
          <w:pPr>
            <w:pBdr>
              <w:top w:val="nil"/>
              <w:left w:val="nil"/>
              <w:bottom w:val="nil"/>
              <w:right w:val="nil"/>
              <w:between w:val="nil"/>
            </w:pBdr>
            <w:spacing w:after="0" w:line="240" w:lineRule="auto"/>
            <w:rPr>
              <w:del w:id="167" w:author="Marie-Christine Rufener" w:date="2024-07-07T15:49:00Z"/>
              <w:color w:val="000000"/>
              <w:sz w:val="20"/>
              <w:szCs w:val="20"/>
            </w:rPr>
          </w:pPr>
          <w:sdt>
            <w:sdtPr>
              <w:tag w:val="goog_rdk_1994"/>
              <w:id w:val="950055322"/>
            </w:sdtPr>
            <w:sdtContent/>
          </w:sdt>
        </w:p>
      </w:sdtContent>
    </w:sdt>
  </w:footnote>
  <w:footnote w:id="2">
    <w:sdt>
      <w:sdtPr>
        <w:tag w:val="goog_rdk_1998"/>
        <w:id w:val="2137528325"/>
      </w:sdtPr>
      <w:sdtContent>
        <w:p w14:paraId="217F93A9" w14:textId="77777777" w:rsidR="00073438" w:rsidRDefault="00000000">
          <w:pPr>
            <w:pBdr>
              <w:top w:val="nil"/>
              <w:left w:val="nil"/>
              <w:bottom w:val="nil"/>
              <w:right w:val="nil"/>
              <w:between w:val="nil"/>
            </w:pBdr>
            <w:spacing w:after="0" w:line="240" w:lineRule="auto"/>
            <w:rPr>
              <w:del w:id="300" w:author="Marie-Christine Rufener" w:date="2024-07-07T16:17:00Z"/>
              <w:color w:val="000000"/>
              <w:sz w:val="20"/>
              <w:szCs w:val="20"/>
            </w:rPr>
          </w:pPr>
          <w:r>
            <w:rPr>
              <w:rStyle w:val="FootnoteReference"/>
            </w:rPr>
            <w:footnoteRef/>
          </w:r>
          <w:sdt>
            <w:sdtPr>
              <w:tag w:val="goog_rdk_1997"/>
              <w:id w:val="1395011776"/>
            </w:sdtPr>
            <w:sdtContent>
              <w:del w:id="301" w:author="Marie-Christine Rufener" w:date="2024-07-07T16:17:00Z">
                <w:r>
                  <w:rPr>
                    <w:color w:val="000000"/>
                    <w:sz w:val="20"/>
                    <w:szCs w:val="20"/>
                  </w:rPr>
                  <w:delText xml:space="preserve"> </w:delText>
                </w:r>
                <w:r>
                  <w:fldChar w:fldCharType="begin"/>
                </w:r>
                <w:r>
                  <w:delInstrText>HYPERLINK "https://umbra.space/"</w:delInstrText>
                </w:r>
                <w:r>
                  <w:fldChar w:fldCharType="separate"/>
                </w:r>
                <w:r>
                  <w:rPr>
                    <w:rFonts w:ascii="Arial" w:eastAsia="Arial" w:hAnsi="Arial" w:cs="Arial"/>
                    <w:color w:val="0000FF"/>
                  </w:rPr>
                  <w:delText>https://umbra.space/</w:delText>
                </w:r>
                <w:r>
                  <w:fldChar w:fldCharType="end"/>
                </w:r>
              </w:del>
            </w:sdtContent>
          </w:sdt>
        </w:p>
      </w:sdtContent>
    </w:sdt>
  </w:footnote>
  <w:footnote w:id="3">
    <w:sdt>
      <w:sdtPr>
        <w:tag w:val="goog_rdk_2001"/>
        <w:id w:val="915200378"/>
      </w:sdtPr>
      <w:sdtContent>
        <w:p w14:paraId="3650883F" w14:textId="77777777" w:rsidR="00073438" w:rsidRDefault="00000000">
          <w:pPr>
            <w:spacing w:line="240" w:lineRule="auto"/>
            <w:ind w:right="-42"/>
            <w:rPr>
              <w:del w:id="314" w:author="Marie-Christine Rufener" w:date="2024-07-07T16:18:00Z"/>
              <w:rFonts w:ascii="Arial" w:eastAsia="Arial" w:hAnsi="Arial" w:cs="Arial"/>
            </w:rPr>
          </w:pPr>
          <w:r>
            <w:rPr>
              <w:rStyle w:val="FootnoteReference"/>
            </w:rPr>
            <w:footnoteRef/>
          </w:r>
          <w:sdt>
            <w:sdtPr>
              <w:tag w:val="goog_rdk_2000"/>
              <w:id w:val="-706331274"/>
            </w:sdtPr>
            <w:sdtContent>
              <w:del w:id="315" w:author="Marie-Christine Rufener" w:date="2024-07-07T16:18:00Z">
                <w:r>
                  <w:delText xml:space="preserve"> </w:delText>
                </w:r>
                <w:r>
                  <w:rPr>
                    <w:rFonts w:ascii="Arial" w:eastAsia="Arial" w:hAnsi="Arial" w:cs="Arial"/>
                  </w:rPr>
                  <w:delText xml:space="preserve">Union of Concerned Scientists, </w:delText>
                </w:r>
                <w:r>
                  <w:fldChar w:fldCharType="begin"/>
                </w:r>
                <w:r>
                  <w:delInstrText>HYPERLINK "https://www.ucsusa.org/resources/satellite-database"</w:delInstrText>
                </w:r>
                <w:r>
                  <w:fldChar w:fldCharType="separate"/>
                </w:r>
                <w:r>
                  <w:rPr>
                    <w:rFonts w:ascii="Arial" w:eastAsia="Arial" w:hAnsi="Arial" w:cs="Arial"/>
                    <w:color w:val="0000FF"/>
                  </w:rPr>
                  <w:delText>https://www.ucsusa.org/resources/satellite-database</w:delText>
                </w:r>
                <w:r>
                  <w:fldChar w:fldCharType="end"/>
                </w:r>
                <w:r>
                  <w:rPr>
                    <w:rFonts w:ascii="Arial" w:eastAsia="Arial" w:hAnsi="Arial" w:cs="Arial"/>
                  </w:rPr>
                  <w:delText>.</w:delText>
                </w:r>
              </w:del>
            </w:sdtContent>
          </w:sdt>
        </w:p>
      </w:sdtContent>
    </w:sdt>
  </w:footnote>
  <w:footnote w:id="4">
    <w:sdt>
      <w:sdtPr>
        <w:tag w:val="goog_rdk_2004"/>
        <w:id w:val="461464798"/>
      </w:sdtPr>
      <w:sdtContent>
        <w:p w14:paraId="4A87A829" w14:textId="77777777" w:rsidR="00073438" w:rsidRDefault="00000000">
          <w:pPr>
            <w:tabs>
              <w:tab w:val="left" w:pos="7819"/>
            </w:tabs>
            <w:spacing w:line="240" w:lineRule="auto"/>
            <w:ind w:right="-42"/>
            <w:rPr>
              <w:del w:id="322" w:author="Marie-Christine Rufener" w:date="2024-07-07T16:25:00Z"/>
              <w:rFonts w:ascii="Arial" w:eastAsia="Arial" w:hAnsi="Arial" w:cs="Arial"/>
            </w:rPr>
          </w:pPr>
          <w:r>
            <w:rPr>
              <w:rStyle w:val="FootnoteReference"/>
            </w:rPr>
            <w:footnoteRef/>
          </w:r>
          <w:sdt>
            <w:sdtPr>
              <w:tag w:val="goog_rdk_2003"/>
              <w:id w:val="2116013681"/>
            </w:sdtPr>
            <w:sdtContent>
              <w:del w:id="323" w:author="Marie-Christine Rufener" w:date="2024-07-07T16:25:00Z">
                <w:r>
                  <w:fldChar w:fldCharType="begin"/>
                </w:r>
                <w:r>
                  <w:delInstrText>HYPERLINK "https://geoawesomeness.com/demystifying-satellite-data-pricing-a-comprehensive-guide/"</w:delInstrText>
                </w:r>
                <w:r>
                  <w:fldChar w:fldCharType="separate"/>
                </w:r>
                <w:r>
                  <w:rPr>
                    <w:rFonts w:ascii="Arial" w:eastAsia="Arial" w:hAnsi="Arial" w:cs="Arial"/>
                    <w:color w:val="0000FF"/>
                  </w:rPr>
                  <w:delText>https://geoawesomeness.com/demystifying-satellite-data-pricing-a-comprehensive-guide/</w:delText>
                </w:r>
                <w:r>
                  <w:fldChar w:fldCharType="end"/>
                </w:r>
                <w:r>
                  <w:rPr>
                    <w:rFonts w:ascii="Arial" w:eastAsia="Arial" w:hAnsi="Arial" w:cs="Arial"/>
                  </w:rPr>
                  <w:delText xml:space="preserve">; </w:delText>
                </w:r>
                <w:r>
                  <w:fldChar w:fldCharType="begin"/>
                </w:r>
                <w:r>
                  <w:delInstrText>HYPERLINK "about:blank"</w:delInstrText>
                </w:r>
                <w:r>
                  <w:fldChar w:fldCharType="separate"/>
                </w:r>
                <w:r>
                  <w:rPr>
                    <w:rFonts w:ascii="Arial" w:eastAsia="Arial" w:hAnsi="Arial" w:cs="Arial"/>
                    <w:color w:val="467886"/>
                    <w:u w:val="single"/>
                  </w:rPr>
                  <w:delText>https:</w:delText>
                </w:r>
                <w:r>
                  <w:fldChar w:fldCharType="end"/>
                </w:r>
                <w:r>
                  <w:fldChar w:fldCharType="begin"/>
                </w:r>
                <w:r>
                  <w:delInstrText>HYPERLINK "https://satellogic.com/2023/01/24/now-you-see-transparent-pricing-for-eo-market-growth/"</w:delInstrText>
                </w:r>
                <w:r>
                  <w:fldChar w:fldCharType="separate"/>
                </w:r>
                <w:r>
                  <w:rPr>
                    <w:rFonts w:ascii="Arial" w:eastAsia="Arial" w:hAnsi="Arial" w:cs="Arial"/>
                    <w:color w:val="0000FF"/>
                  </w:rPr>
                  <w:delText>//satellogic.com/2023/01/24/now-you-see-transparent-pricing-for-eo-market-growth/</w:delText>
                </w:r>
                <w:r>
                  <w:fldChar w:fldCharType="end"/>
                </w:r>
              </w:del>
            </w:sdtContent>
          </w:sdt>
        </w:p>
      </w:sdtContent>
    </w:sdt>
    <w:sdt>
      <w:sdtPr>
        <w:tag w:val="goog_rdk_2006"/>
        <w:id w:val="525449051"/>
      </w:sdtPr>
      <w:sdtContent>
        <w:p w14:paraId="514B0D7A" w14:textId="77777777" w:rsidR="00073438" w:rsidRDefault="00000000">
          <w:pPr>
            <w:pBdr>
              <w:top w:val="nil"/>
              <w:left w:val="nil"/>
              <w:bottom w:val="nil"/>
              <w:right w:val="nil"/>
              <w:between w:val="nil"/>
            </w:pBdr>
            <w:spacing w:after="0" w:line="240" w:lineRule="auto"/>
            <w:rPr>
              <w:del w:id="324" w:author="Marie-Christine Rufener" w:date="2024-07-07T16:25:00Z"/>
              <w:color w:val="000000"/>
              <w:sz w:val="20"/>
              <w:szCs w:val="20"/>
            </w:rPr>
          </w:pPr>
          <w:sdt>
            <w:sdtPr>
              <w:tag w:val="goog_rdk_2005"/>
              <w:id w:val="-316647338"/>
            </w:sdtPr>
            <w:sdtContent/>
          </w:sdt>
        </w:p>
      </w:sdtContent>
    </w:sdt>
  </w:footnote>
  <w:footnote w:id="5">
    <w:sdt>
      <w:sdtPr>
        <w:tag w:val="goog_rdk_2009"/>
        <w:id w:val="874114464"/>
      </w:sdtPr>
      <w:sdtContent>
        <w:p w14:paraId="4750E054" w14:textId="77777777" w:rsidR="00073438" w:rsidRDefault="00000000">
          <w:pPr>
            <w:spacing w:before="66" w:line="181" w:lineRule="auto"/>
            <w:rPr>
              <w:del w:id="337" w:author="Marie-Christine Rufener" w:date="2024-07-07T16:30:00Z"/>
              <w:rFonts w:ascii="Arial" w:eastAsia="Arial" w:hAnsi="Arial" w:cs="Arial"/>
            </w:rPr>
          </w:pPr>
          <w:r>
            <w:rPr>
              <w:rStyle w:val="FootnoteReference"/>
            </w:rPr>
            <w:footnoteRef/>
          </w:r>
          <w:sdt>
            <w:sdtPr>
              <w:tag w:val="goog_rdk_2008"/>
              <w:id w:val="-1831824684"/>
            </w:sdtPr>
            <w:sdtContent>
              <w:del w:id="338" w:author="Marie-Christine Rufener" w:date="2024-07-07T16:30:00Z">
                <w:r>
                  <w:delText xml:space="preserve"> </w:delText>
                </w:r>
                <w:r>
                  <w:fldChar w:fldCharType="begin"/>
                </w:r>
                <w:r>
                  <w:delInstrText>HYPERLINK "https://github.com/maups/covid19-satellite-analysis"</w:delInstrText>
                </w:r>
                <w:r>
                  <w:fldChar w:fldCharType="separate"/>
                </w:r>
                <w:r>
                  <w:rPr>
                    <w:rFonts w:ascii="Arial" w:eastAsia="Arial" w:hAnsi="Arial" w:cs="Arial"/>
                    <w:color w:val="0000FF"/>
                  </w:rPr>
                  <w:delText>https://github.com/maups/covid19-satellite-analysis</w:delText>
                </w:r>
                <w:r>
                  <w:fldChar w:fldCharType="end"/>
                </w:r>
              </w:del>
            </w:sdtContent>
          </w:sdt>
        </w:p>
      </w:sdtContent>
    </w:sdt>
  </w:footnote>
  <w:footnote w:id="6">
    <w:sdt>
      <w:sdtPr>
        <w:tag w:val="goog_rdk_2012"/>
        <w:id w:val="1869258592"/>
      </w:sdtPr>
      <w:sdtContent>
        <w:p w14:paraId="04BADCA6" w14:textId="77777777" w:rsidR="00073438" w:rsidRDefault="00000000">
          <w:pPr>
            <w:pBdr>
              <w:top w:val="nil"/>
              <w:left w:val="nil"/>
              <w:bottom w:val="nil"/>
              <w:right w:val="nil"/>
              <w:between w:val="nil"/>
            </w:pBdr>
            <w:spacing w:after="0" w:line="240" w:lineRule="auto"/>
            <w:rPr>
              <w:del w:id="341" w:author="Marie-Christine Rufener" w:date="2024-07-07T16:32:00Z"/>
              <w:color w:val="000000"/>
              <w:sz w:val="20"/>
              <w:szCs w:val="20"/>
            </w:rPr>
          </w:pPr>
          <w:r>
            <w:rPr>
              <w:rStyle w:val="FootnoteReference"/>
            </w:rPr>
            <w:footnoteRef/>
          </w:r>
          <w:sdt>
            <w:sdtPr>
              <w:tag w:val="goog_rdk_2011"/>
              <w:id w:val="2039621052"/>
            </w:sdtPr>
            <w:sdtContent>
              <w:del w:id="342" w:author="Marie-Christine Rufener" w:date="2024-07-07T16:32:00Z">
                <w:r>
                  <w:rPr>
                    <w:color w:val="000000"/>
                    <w:sz w:val="20"/>
                    <w:szCs w:val="20"/>
                  </w:rPr>
                  <w:delText xml:space="preserve"> </w:delText>
                </w:r>
                <w:r>
                  <w:fldChar w:fldCharType="begin"/>
                </w:r>
                <w:r>
                  <w:delInstrText>HYPERLINK "http://xviewdataset.org/"</w:delInstrText>
                </w:r>
                <w:r>
                  <w:fldChar w:fldCharType="separate"/>
                </w:r>
                <w:r>
                  <w:rPr>
                    <w:rFonts w:ascii="Arial" w:eastAsia="Arial" w:hAnsi="Arial" w:cs="Arial"/>
                    <w:color w:val="0000FF"/>
                  </w:rPr>
                  <w:delText>http://xviewdataset.org/</w:delText>
                </w:r>
                <w:r>
                  <w:fldChar w:fldCharType="end"/>
                </w:r>
              </w:del>
            </w:sdtContent>
          </w:sdt>
        </w:p>
      </w:sdtContent>
    </w:sdt>
  </w:footnote>
  <w:footnote w:id="7">
    <w:sdt>
      <w:sdtPr>
        <w:tag w:val="goog_rdk_2015"/>
        <w:id w:val="-554780991"/>
      </w:sdtPr>
      <w:sdtContent>
        <w:p w14:paraId="0FAF6F86" w14:textId="77777777" w:rsidR="00073438" w:rsidRDefault="00000000">
          <w:pPr>
            <w:pBdr>
              <w:top w:val="nil"/>
              <w:left w:val="nil"/>
              <w:bottom w:val="nil"/>
              <w:right w:val="nil"/>
              <w:between w:val="nil"/>
            </w:pBdr>
            <w:spacing w:after="0" w:line="240" w:lineRule="auto"/>
            <w:rPr>
              <w:del w:id="353" w:author="Marie-Christine Rufener" w:date="2024-07-07T16:33:00Z"/>
              <w:color w:val="000000"/>
              <w:sz w:val="20"/>
              <w:szCs w:val="20"/>
            </w:rPr>
          </w:pPr>
          <w:r>
            <w:rPr>
              <w:rStyle w:val="FootnoteReference"/>
            </w:rPr>
            <w:footnoteRef/>
          </w:r>
          <w:sdt>
            <w:sdtPr>
              <w:tag w:val="goog_rdk_2014"/>
              <w:id w:val="-1944215269"/>
            </w:sdtPr>
            <w:sdtContent>
              <w:del w:id="354" w:author="Marie-Christine Rufener" w:date="2024-07-07T16:33:00Z">
                <w:r>
                  <w:rPr>
                    <w:color w:val="000000"/>
                    <w:sz w:val="20"/>
                    <w:szCs w:val="20"/>
                  </w:rPr>
                  <w:delText xml:space="preserve"> </w:delText>
                </w:r>
                <w:r>
                  <w:fldChar w:fldCharType="begin"/>
                </w:r>
                <w:r>
                  <w:delInstrText>HYPERLINK "https://www.worldpop.org/"</w:delInstrText>
                </w:r>
                <w:r>
                  <w:fldChar w:fldCharType="separate"/>
                </w:r>
                <w:r>
                  <w:rPr>
                    <w:rFonts w:ascii="Arial" w:eastAsia="Arial" w:hAnsi="Arial" w:cs="Arial"/>
                    <w:color w:val="0000FF"/>
                  </w:rPr>
                  <w:delText>https://www.worldpop.org</w:delText>
                </w:r>
                <w:r>
                  <w:fldChar w:fldCharType="end"/>
                </w:r>
              </w:del>
            </w:sdtContent>
          </w:sdt>
        </w:p>
      </w:sdtContent>
    </w:sdt>
  </w:footnote>
  <w:footnote w:id="8">
    <w:sdt>
      <w:sdtPr>
        <w:tag w:val="goog_rdk_2018"/>
        <w:id w:val="-1140956820"/>
      </w:sdtPr>
      <w:sdtContent>
        <w:p w14:paraId="58562964" w14:textId="77777777" w:rsidR="00073438" w:rsidRDefault="00000000">
          <w:pPr>
            <w:pBdr>
              <w:top w:val="nil"/>
              <w:left w:val="nil"/>
              <w:bottom w:val="nil"/>
              <w:right w:val="nil"/>
              <w:between w:val="nil"/>
            </w:pBdr>
            <w:spacing w:after="0" w:line="240" w:lineRule="auto"/>
            <w:rPr>
              <w:del w:id="360" w:author="Marie-Christine Rufener" w:date="2024-07-07T16:33:00Z"/>
              <w:color w:val="000000"/>
              <w:sz w:val="20"/>
              <w:szCs w:val="20"/>
            </w:rPr>
          </w:pPr>
          <w:r>
            <w:rPr>
              <w:rStyle w:val="FootnoteReference"/>
            </w:rPr>
            <w:footnoteRef/>
          </w:r>
          <w:sdt>
            <w:sdtPr>
              <w:tag w:val="goog_rdk_2017"/>
              <w:id w:val="1768429553"/>
            </w:sdtPr>
            <w:sdtContent>
              <w:del w:id="361" w:author="Marie-Christine Rufener" w:date="2024-07-07T16:33:00Z">
                <w:r>
                  <w:rPr>
                    <w:color w:val="000000"/>
                    <w:sz w:val="20"/>
                    <w:szCs w:val="20"/>
                  </w:rPr>
                  <w:delText xml:space="preserve"> </w:delText>
                </w:r>
                <w:r>
                  <w:fldChar w:fldCharType="begin"/>
                </w:r>
                <w:r>
                  <w:delInstrText>HYPERLINK "https://data.humdata.org/"</w:delInstrText>
                </w:r>
                <w:r>
                  <w:fldChar w:fldCharType="separate"/>
                </w:r>
                <w:r>
                  <w:rPr>
                    <w:rFonts w:ascii="Arial" w:eastAsia="Arial" w:hAnsi="Arial" w:cs="Arial"/>
                    <w:color w:val="0000FF"/>
                  </w:rPr>
                  <w:delText>https://data.humdata.org/</w:delText>
                </w:r>
                <w:r>
                  <w:fldChar w:fldCharType="end"/>
                </w:r>
              </w:del>
            </w:sdtContent>
          </w:sdt>
        </w:p>
      </w:sdtContent>
    </w:sdt>
  </w:footnote>
  <w:footnote w:id="9">
    <w:sdt>
      <w:sdtPr>
        <w:tag w:val="goog_rdk_2021"/>
        <w:id w:val="1345826892"/>
      </w:sdtPr>
      <w:sdtContent>
        <w:p w14:paraId="7C7EC6A1" w14:textId="77777777" w:rsidR="00073438" w:rsidRDefault="00000000">
          <w:pPr>
            <w:pBdr>
              <w:top w:val="nil"/>
              <w:left w:val="nil"/>
              <w:bottom w:val="nil"/>
              <w:right w:val="nil"/>
              <w:between w:val="nil"/>
            </w:pBdr>
            <w:spacing w:after="0" w:line="240" w:lineRule="auto"/>
            <w:rPr>
              <w:del w:id="365" w:author="Marie-Christine Rufener" w:date="2024-07-07T16:34:00Z"/>
              <w:color w:val="000000"/>
              <w:sz w:val="20"/>
              <w:szCs w:val="20"/>
            </w:rPr>
          </w:pPr>
          <w:r>
            <w:rPr>
              <w:rStyle w:val="FootnoteReference"/>
            </w:rPr>
            <w:footnoteRef/>
          </w:r>
          <w:sdt>
            <w:sdtPr>
              <w:tag w:val="goog_rdk_2020"/>
              <w:id w:val="-947230732"/>
            </w:sdtPr>
            <w:sdtContent>
              <w:del w:id="366" w:author="Marie-Christine Rufener" w:date="2024-07-07T16:34:00Z">
                <w:r>
                  <w:rPr>
                    <w:color w:val="000000"/>
                    <w:sz w:val="20"/>
                    <w:szCs w:val="20"/>
                  </w:rPr>
                  <w:delText xml:space="preserve"> </w:delText>
                </w:r>
                <w:r>
                  <w:fldChar w:fldCharType="begin"/>
                </w:r>
                <w:r>
                  <w:delInstrText>HYPERLINK "https://dpsu.gov.ua/"</w:delInstrText>
                </w:r>
                <w:r>
                  <w:fldChar w:fldCharType="separate"/>
                </w:r>
                <w:r>
                  <w:rPr>
                    <w:rFonts w:ascii="Arial" w:eastAsia="Arial" w:hAnsi="Arial" w:cs="Arial"/>
                    <w:color w:val="0000FF"/>
                  </w:rPr>
                  <w:delText>https://dpsu.gov.ua/</w:delText>
                </w:r>
                <w:r>
                  <w:fldChar w:fldCharType="end"/>
                </w:r>
              </w:del>
            </w:sdtContent>
          </w:sdt>
        </w:p>
      </w:sdtContent>
    </w:sdt>
  </w:footnote>
  <w:footnote w:id="10">
    <w:sdt>
      <w:sdtPr>
        <w:tag w:val="goog_rdk_2024"/>
        <w:id w:val="696116828"/>
      </w:sdtPr>
      <w:sdtContent>
        <w:p w14:paraId="2696FE82" w14:textId="77777777" w:rsidR="00073438" w:rsidRDefault="00000000">
          <w:pPr>
            <w:spacing w:line="181" w:lineRule="auto"/>
            <w:rPr>
              <w:del w:id="405" w:author="Marie-Christine Rufener" w:date="2024-07-06T18:18:00Z"/>
              <w:rFonts w:ascii="Arial" w:eastAsia="Arial" w:hAnsi="Arial" w:cs="Arial"/>
            </w:rPr>
          </w:pPr>
          <w:r>
            <w:rPr>
              <w:rStyle w:val="FootnoteReference"/>
            </w:rPr>
            <w:footnoteRef/>
          </w:r>
          <w:sdt>
            <w:sdtPr>
              <w:tag w:val="goog_rdk_2023"/>
              <w:id w:val="-1503884122"/>
            </w:sdtPr>
            <w:sdtContent>
              <w:del w:id="406" w:author="Marie-Christine Rufener" w:date="2024-07-06T18:18:00Z">
                <w:r>
                  <w:delText xml:space="preserve"> </w:delText>
                </w:r>
                <w:r>
                  <w:fldChar w:fldCharType="begin"/>
                </w:r>
                <w:r>
                  <w:delInstrText>HYPERLINK "https://securewatch.maxar.com/myDigitalGlobe"</w:delInstrText>
                </w:r>
                <w:r>
                  <w:fldChar w:fldCharType="separate"/>
                </w:r>
                <w:r>
                  <w:rPr>
                    <w:rFonts w:ascii="Arial" w:eastAsia="Arial" w:hAnsi="Arial" w:cs="Arial"/>
                    <w:color w:val="0000FF"/>
                  </w:rPr>
                  <w:delText>https://securewatch.maxar.com/myDigitalGlobe</w:delText>
                </w:r>
                <w:r>
                  <w:fldChar w:fldCharType="end"/>
                </w:r>
              </w:del>
            </w:sdtContent>
          </w:sdt>
        </w:p>
      </w:sdtContent>
    </w:sdt>
  </w:footnote>
  <w:footnote w:id="11">
    <w:sdt>
      <w:sdtPr>
        <w:tag w:val="goog_rdk_2027"/>
        <w:id w:val="1721165463"/>
      </w:sdtPr>
      <w:sdtContent>
        <w:p w14:paraId="09AE89FC" w14:textId="77777777" w:rsidR="00073438" w:rsidRDefault="00000000">
          <w:pPr>
            <w:spacing w:before="98" w:line="192" w:lineRule="auto"/>
            <w:ind w:right="95"/>
            <w:jc w:val="both"/>
            <w:rPr>
              <w:del w:id="423" w:author="Marie-Christine Rufener" w:date="2024-07-07T16:35:00Z"/>
              <w:rFonts w:ascii="Arial" w:eastAsia="Arial" w:hAnsi="Arial" w:cs="Arial"/>
            </w:rPr>
          </w:pPr>
          <w:r>
            <w:rPr>
              <w:rStyle w:val="FootnoteReference"/>
            </w:rPr>
            <w:footnoteRef/>
          </w:r>
          <w:sdt>
            <w:sdtPr>
              <w:tag w:val="goog_rdk_2026"/>
              <w:id w:val="-1114436870"/>
            </w:sdtPr>
            <w:sdtContent>
              <w:del w:id="424" w:author="Marie-Christine Rufener" w:date="2024-07-07T16:35:00Z">
                <w:r>
                  <w:delText xml:space="preserve"> </w:delText>
                </w:r>
                <w:r>
                  <w:rPr>
                    <w:rFonts w:ascii="Arial" w:eastAsia="Arial" w:hAnsi="Arial" w:cs="Arial"/>
                  </w:rPr>
                  <w:delText>GSD refers to the distance between two consecutive pixels in an image measured on the ground. The smaller the value of GSD, the higher the spatial resolution of the image and the more visible the details of the small objects such as cars.</w:delText>
                </w:r>
              </w:del>
            </w:sdtContent>
          </w:sdt>
        </w:p>
      </w:sdtContent>
    </w:sdt>
    <w:sdt>
      <w:sdtPr>
        <w:tag w:val="goog_rdk_2029"/>
        <w:id w:val="-186605726"/>
      </w:sdtPr>
      <w:sdtContent>
        <w:p w14:paraId="07F04A56" w14:textId="77777777" w:rsidR="00073438" w:rsidRDefault="00000000">
          <w:pPr>
            <w:pBdr>
              <w:top w:val="nil"/>
              <w:left w:val="nil"/>
              <w:bottom w:val="nil"/>
              <w:right w:val="nil"/>
              <w:between w:val="nil"/>
            </w:pBdr>
            <w:spacing w:after="0" w:line="240" w:lineRule="auto"/>
            <w:rPr>
              <w:del w:id="425" w:author="Marie-Christine Rufener" w:date="2024-07-07T16:35:00Z"/>
              <w:color w:val="000000"/>
              <w:sz w:val="20"/>
              <w:szCs w:val="20"/>
            </w:rPr>
          </w:pPr>
          <w:sdt>
            <w:sdtPr>
              <w:tag w:val="goog_rdk_2028"/>
              <w:id w:val="-1895495121"/>
            </w:sdtPr>
            <w:sdtContent/>
          </w:sdt>
        </w:p>
      </w:sdtContent>
    </w:sdt>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302D65F7"/>
    <w:multiLevelType w:val="multilevel"/>
    <w:tmpl w:val="FD9029E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num w:numId="1" w16cid:durableId="149599568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Marie-Christine .">
    <w15:presenceInfo w15:providerId="Windows Live" w15:userId="2d6664cfb518d05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3438"/>
    <w:rsid w:val="00057540"/>
    <w:rsid w:val="00073438"/>
    <w:rsid w:val="000A0C19"/>
    <w:rsid w:val="000A4829"/>
    <w:rsid w:val="000D61F1"/>
    <w:rsid w:val="00126531"/>
    <w:rsid w:val="0016236C"/>
    <w:rsid w:val="001A6216"/>
    <w:rsid w:val="001B486E"/>
    <w:rsid w:val="001B4D5E"/>
    <w:rsid w:val="001B67C7"/>
    <w:rsid w:val="001C1346"/>
    <w:rsid w:val="001F55A0"/>
    <w:rsid w:val="001F57D1"/>
    <w:rsid w:val="00242C9B"/>
    <w:rsid w:val="0031121B"/>
    <w:rsid w:val="00402B5E"/>
    <w:rsid w:val="00415BE6"/>
    <w:rsid w:val="00431F6E"/>
    <w:rsid w:val="004423FA"/>
    <w:rsid w:val="00447966"/>
    <w:rsid w:val="00457E6A"/>
    <w:rsid w:val="004C114F"/>
    <w:rsid w:val="004C6412"/>
    <w:rsid w:val="004E61AC"/>
    <w:rsid w:val="00511A97"/>
    <w:rsid w:val="005236BB"/>
    <w:rsid w:val="00547D56"/>
    <w:rsid w:val="005A360D"/>
    <w:rsid w:val="005F5659"/>
    <w:rsid w:val="006117E1"/>
    <w:rsid w:val="00631AD4"/>
    <w:rsid w:val="00667AC5"/>
    <w:rsid w:val="00695EFD"/>
    <w:rsid w:val="007F1F04"/>
    <w:rsid w:val="00816E64"/>
    <w:rsid w:val="00855007"/>
    <w:rsid w:val="008636E0"/>
    <w:rsid w:val="00897D1D"/>
    <w:rsid w:val="008A0F05"/>
    <w:rsid w:val="00907D23"/>
    <w:rsid w:val="00940306"/>
    <w:rsid w:val="00946825"/>
    <w:rsid w:val="00955A99"/>
    <w:rsid w:val="00977EB5"/>
    <w:rsid w:val="00A11AA5"/>
    <w:rsid w:val="00A33FF2"/>
    <w:rsid w:val="00A548DF"/>
    <w:rsid w:val="00AA111D"/>
    <w:rsid w:val="00B14C3B"/>
    <w:rsid w:val="00BB7BE8"/>
    <w:rsid w:val="00C518E7"/>
    <w:rsid w:val="00C626D4"/>
    <w:rsid w:val="00D0188A"/>
    <w:rsid w:val="00DB4CFA"/>
    <w:rsid w:val="00DD7704"/>
    <w:rsid w:val="00E171E9"/>
    <w:rsid w:val="00F13396"/>
    <w:rsid w:val="00F26F44"/>
    <w:rsid w:val="00F335E9"/>
    <w:rsid w:val="00FD2B09"/>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63A4EE72"/>
  <w15:docId w15:val="{F29DD899-40FF-9E42-A693-0AB22A69AED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ptos" w:eastAsia="Aptos" w:hAnsi="Aptos" w:cs="Aptos"/>
        <w:sz w:val="24"/>
        <w:szCs w:val="24"/>
        <w:lang w:val="en-US" w:eastAsia="en-GB"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24893"/>
  </w:style>
  <w:style w:type="paragraph" w:styleId="Heading1">
    <w:name w:val="heading 1"/>
    <w:basedOn w:val="Normal"/>
    <w:next w:val="Normal"/>
    <w:link w:val="Heading1Char"/>
    <w:uiPriority w:val="9"/>
    <w:qFormat/>
    <w:rsid w:val="00124893"/>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124893"/>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124893"/>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124893"/>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124893"/>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124893"/>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124893"/>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124893"/>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124893"/>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124893"/>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124893"/>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124893"/>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124893"/>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124893"/>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124893"/>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124893"/>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124893"/>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124893"/>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124893"/>
    <w:rPr>
      <w:rFonts w:eastAsiaTheme="majorEastAsia" w:cstheme="majorBidi"/>
      <w:color w:val="272727" w:themeColor="text1" w:themeTint="D8"/>
    </w:rPr>
  </w:style>
  <w:style w:type="character" w:customStyle="1" w:styleId="TitleChar">
    <w:name w:val="Title Char"/>
    <w:basedOn w:val="DefaultParagraphFont"/>
    <w:link w:val="Title"/>
    <w:uiPriority w:val="10"/>
    <w:rsid w:val="00124893"/>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Pr>
      <w:color w:val="595959"/>
      <w:sz w:val="28"/>
      <w:szCs w:val="28"/>
    </w:rPr>
  </w:style>
  <w:style w:type="character" w:customStyle="1" w:styleId="SubtitleChar">
    <w:name w:val="Subtitle Char"/>
    <w:basedOn w:val="DefaultParagraphFont"/>
    <w:link w:val="Subtitle"/>
    <w:uiPriority w:val="11"/>
    <w:rsid w:val="00124893"/>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124893"/>
    <w:pPr>
      <w:spacing w:before="160"/>
      <w:jc w:val="center"/>
    </w:pPr>
    <w:rPr>
      <w:i/>
      <w:iCs/>
      <w:color w:val="404040" w:themeColor="text1" w:themeTint="BF"/>
    </w:rPr>
  </w:style>
  <w:style w:type="character" w:customStyle="1" w:styleId="QuoteChar">
    <w:name w:val="Quote Char"/>
    <w:basedOn w:val="DefaultParagraphFont"/>
    <w:link w:val="Quote"/>
    <w:uiPriority w:val="29"/>
    <w:rsid w:val="00124893"/>
    <w:rPr>
      <w:i/>
      <w:iCs/>
      <w:color w:val="404040" w:themeColor="text1" w:themeTint="BF"/>
    </w:rPr>
  </w:style>
  <w:style w:type="paragraph" w:styleId="ListParagraph">
    <w:name w:val="List Paragraph"/>
    <w:basedOn w:val="Normal"/>
    <w:uiPriority w:val="1"/>
    <w:qFormat/>
    <w:rsid w:val="00124893"/>
    <w:pPr>
      <w:ind w:left="720"/>
      <w:contextualSpacing/>
    </w:pPr>
  </w:style>
  <w:style w:type="character" w:styleId="IntenseEmphasis">
    <w:name w:val="Intense Emphasis"/>
    <w:basedOn w:val="DefaultParagraphFont"/>
    <w:uiPriority w:val="21"/>
    <w:qFormat/>
    <w:rsid w:val="00124893"/>
    <w:rPr>
      <w:i/>
      <w:iCs/>
      <w:color w:val="0F4761" w:themeColor="accent1" w:themeShade="BF"/>
    </w:rPr>
  </w:style>
  <w:style w:type="paragraph" w:styleId="IntenseQuote">
    <w:name w:val="Intense Quote"/>
    <w:basedOn w:val="Normal"/>
    <w:next w:val="Normal"/>
    <w:link w:val="IntenseQuoteChar"/>
    <w:uiPriority w:val="30"/>
    <w:qFormat/>
    <w:rsid w:val="00124893"/>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124893"/>
    <w:rPr>
      <w:i/>
      <w:iCs/>
      <w:color w:val="0F4761" w:themeColor="accent1" w:themeShade="BF"/>
    </w:rPr>
  </w:style>
  <w:style w:type="character" w:styleId="IntenseReference">
    <w:name w:val="Intense Reference"/>
    <w:basedOn w:val="DefaultParagraphFont"/>
    <w:uiPriority w:val="32"/>
    <w:qFormat/>
    <w:rsid w:val="00124893"/>
    <w:rPr>
      <w:b/>
      <w:bCs/>
      <w:smallCaps/>
      <w:color w:val="0F4761" w:themeColor="accent1" w:themeShade="BF"/>
      <w:spacing w:val="5"/>
    </w:rPr>
  </w:style>
  <w:style w:type="paragraph" w:styleId="BodyText">
    <w:name w:val="Body Text"/>
    <w:basedOn w:val="Normal"/>
    <w:link w:val="BodyTextChar"/>
    <w:uiPriority w:val="1"/>
    <w:qFormat/>
    <w:rsid w:val="00124893"/>
    <w:pPr>
      <w:widowControl w:val="0"/>
      <w:autoSpaceDE w:val="0"/>
      <w:autoSpaceDN w:val="0"/>
      <w:spacing w:after="0" w:line="240" w:lineRule="auto"/>
    </w:pPr>
    <w:rPr>
      <w:rFonts w:ascii="LM Roman 10" w:eastAsia="LM Roman 10" w:hAnsi="LM Roman 10" w:cs="LM Roman 10"/>
      <w:sz w:val="20"/>
      <w:szCs w:val="20"/>
    </w:rPr>
  </w:style>
  <w:style w:type="character" w:customStyle="1" w:styleId="BodyTextChar">
    <w:name w:val="Body Text Char"/>
    <w:basedOn w:val="DefaultParagraphFont"/>
    <w:link w:val="BodyText"/>
    <w:uiPriority w:val="1"/>
    <w:rsid w:val="00124893"/>
    <w:rPr>
      <w:rFonts w:ascii="LM Roman 10" w:eastAsia="LM Roman 10" w:hAnsi="LM Roman 10" w:cs="LM Roman 10"/>
      <w:kern w:val="0"/>
      <w:sz w:val="20"/>
      <w:szCs w:val="20"/>
      <w:lang w:val="en-US"/>
    </w:rPr>
  </w:style>
  <w:style w:type="character" w:styleId="LineNumber">
    <w:name w:val="line number"/>
    <w:basedOn w:val="DefaultParagraphFont"/>
    <w:uiPriority w:val="99"/>
    <w:semiHidden/>
    <w:unhideWhenUsed/>
    <w:rsid w:val="00124893"/>
  </w:style>
  <w:style w:type="paragraph" w:styleId="Revision">
    <w:name w:val="Revision"/>
    <w:hidden/>
    <w:uiPriority w:val="99"/>
    <w:semiHidden/>
    <w:rsid w:val="00124893"/>
    <w:pPr>
      <w:spacing w:after="0" w:line="240" w:lineRule="auto"/>
    </w:pPr>
  </w:style>
  <w:style w:type="paragraph" w:customStyle="1" w:styleId="TableParagraph">
    <w:name w:val="Table Paragraph"/>
    <w:basedOn w:val="Normal"/>
    <w:uiPriority w:val="1"/>
    <w:qFormat/>
    <w:rsid w:val="00124893"/>
    <w:pPr>
      <w:widowControl w:val="0"/>
      <w:autoSpaceDE w:val="0"/>
      <w:autoSpaceDN w:val="0"/>
      <w:spacing w:after="0" w:line="220" w:lineRule="exact"/>
      <w:ind w:left="119"/>
      <w:jc w:val="center"/>
    </w:pPr>
    <w:rPr>
      <w:rFonts w:ascii="LM Roman 10" w:eastAsia="LM Roman 10" w:hAnsi="LM Roman 10" w:cs="LM Roman 10"/>
      <w:sz w:val="22"/>
      <w:szCs w:val="22"/>
    </w:rPr>
  </w:style>
  <w:style w:type="paragraph" w:styleId="Header">
    <w:name w:val="header"/>
    <w:basedOn w:val="Normal"/>
    <w:link w:val="HeaderChar"/>
    <w:uiPriority w:val="99"/>
    <w:unhideWhenUsed/>
    <w:rsid w:val="00124893"/>
    <w:pPr>
      <w:widowControl w:val="0"/>
      <w:tabs>
        <w:tab w:val="center" w:pos="4513"/>
        <w:tab w:val="right" w:pos="9026"/>
      </w:tabs>
      <w:autoSpaceDE w:val="0"/>
      <w:autoSpaceDN w:val="0"/>
      <w:spacing w:after="0" w:line="240" w:lineRule="auto"/>
    </w:pPr>
    <w:rPr>
      <w:rFonts w:ascii="LM Roman 10" w:eastAsia="LM Roman 10" w:hAnsi="LM Roman 10" w:cs="LM Roman 10"/>
      <w:sz w:val="22"/>
      <w:szCs w:val="22"/>
    </w:rPr>
  </w:style>
  <w:style w:type="character" w:customStyle="1" w:styleId="HeaderChar">
    <w:name w:val="Header Char"/>
    <w:basedOn w:val="DefaultParagraphFont"/>
    <w:link w:val="Header"/>
    <w:uiPriority w:val="99"/>
    <w:rsid w:val="00124893"/>
    <w:rPr>
      <w:rFonts w:ascii="LM Roman 10" w:eastAsia="LM Roman 10" w:hAnsi="LM Roman 10" w:cs="LM Roman 10"/>
      <w:kern w:val="0"/>
      <w:sz w:val="22"/>
      <w:szCs w:val="22"/>
      <w:lang w:val="en-US"/>
    </w:rPr>
  </w:style>
  <w:style w:type="paragraph" w:styleId="Footer">
    <w:name w:val="footer"/>
    <w:basedOn w:val="Normal"/>
    <w:link w:val="FooterChar"/>
    <w:uiPriority w:val="99"/>
    <w:unhideWhenUsed/>
    <w:rsid w:val="00124893"/>
    <w:pPr>
      <w:widowControl w:val="0"/>
      <w:tabs>
        <w:tab w:val="center" w:pos="4513"/>
        <w:tab w:val="right" w:pos="9026"/>
      </w:tabs>
      <w:autoSpaceDE w:val="0"/>
      <w:autoSpaceDN w:val="0"/>
      <w:spacing w:after="0" w:line="240" w:lineRule="auto"/>
    </w:pPr>
    <w:rPr>
      <w:rFonts w:ascii="LM Roman 10" w:eastAsia="LM Roman 10" w:hAnsi="LM Roman 10" w:cs="LM Roman 10"/>
      <w:sz w:val="22"/>
      <w:szCs w:val="22"/>
    </w:rPr>
  </w:style>
  <w:style w:type="character" w:customStyle="1" w:styleId="FooterChar">
    <w:name w:val="Footer Char"/>
    <w:basedOn w:val="DefaultParagraphFont"/>
    <w:link w:val="Footer"/>
    <w:uiPriority w:val="99"/>
    <w:rsid w:val="00124893"/>
    <w:rPr>
      <w:rFonts w:ascii="LM Roman 10" w:eastAsia="LM Roman 10" w:hAnsi="LM Roman 10" w:cs="LM Roman 10"/>
      <w:kern w:val="0"/>
      <w:sz w:val="22"/>
      <w:szCs w:val="22"/>
      <w:lang w:val="en-US"/>
    </w:rPr>
  </w:style>
  <w:style w:type="character" w:styleId="Hyperlink">
    <w:name w:val="Hyperlink"/>
    <w:basedOn w:val="DefaultParagraphFont"/>
    <w:uiPriority w:val="99"/>
    <w:unhideWhenUsed/>
    <w:rsid w:val="00124893"/>
    <w:rPr>
      <w:color w:val="467886" w:themeColor="hyperlink"/>
      <w:u w:val="single"/>
    </w:rPr>
  </w:style>
  <w:style w:type="character" w:styleId="UnresolvedMention">
    <w:name w:val="Unresolved Mention"/>
    <w:basedOn w:val="DefaultParagraphFont"/>
    <w:uiPriority w:val="99"/>
    <w:semiHidden/>
    <w:unhideWhenUsed/>
    <w:rsid w:val="00124893"/>
    <w:rPr>
      <w:color w:val="605E5C"/>
      <w:shd w:val="clear" w:color="auto" w:fill="E1DFDD"/>
    </w:rPr>
  </w:style>
  <w:style w:type="paragraph" w:styleId="FootnoteText">
    <w:name w:val="footnote text"/>
    <w:basedOn w:val="Normal"/>
    <w:link w:val="FootnoteTextChar"/>
    <w:uiPriority w:val="99"/>
    <w:semiHidden/>
    <w:unhideWhenUsed/>
    <w:rsid w:val="003478A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478A8"/>
    <w:rPr>
      <w:sz w:val="20"/>
      <w:szCs w:val="20"/>
    </w:rPr>
  </w:style>
  <w:style w:type="character" w:styleId="FootnoteReference">
    <w:name w:val="footnote reference"/>
    <w:basedOn w:val="DefaultParagraphFont"/>
    <w:uiPriority w:val="99"/>
    <w:semiHidden/>
    <w:unhideWhenUsed/>
    <w:rsid w:val="003478A8"/>
    <w:rPr>
      <w:vertAlign w:val="superscript"/>
    </w:rPr>
  </w:style>
  <w:style w:type="character" w:styleId="PlaceholderText">
    <w:name w:val="Placeholder Text"/>
    <w:basedOn w:val="DefaultParagraphFont"/>
    <w:uiPriority w:val="99"/>
    <w:semiHidden/>
    <w:rsid w:val="00BF7AD8"/>
    <w:rPr>
      <w:color w:val="666666"/>
    </w:rPr>
  </w:style>
  <w:style w:type="paragraph" w:styleId="NormalWeb">
    <w:name w:val="Normal (Web)"/>
    <w:basedOn w:val="Normal"/>
    <w:uiPriority w:val="99"/>
    <w:unhideWhenUsed/>
    <w:rsid w:val="00D12C6E"/>
    <w:pPr>
      <w:spacing w:before="100" w:beforeAutospacing="1" w:after="100" w:afterAutospacing="1" w:line="240" w:lineRule="auto"/>
    </w:pPr>
    <w:rPr>
      <w:rFonts w:ascii="Times New Roman" w:eastAsia="Times New Roman" w:hAnsi="Times New Roman" w:cs="Times New Roman"/>
    </w:rPr>
  </w:style>
  <w:style w:type="character" w:styleId="PageNumber">
    <w:name w:val="page number"/>
    <w:basedOn w:val="DefaultParagraphFont"/>
    <w:uiPriority w:val="99"/>
    <w:semiHidden/>
    <w:unhideWhenUsed/>
    <w:rsid w:val="008F3B78"/>
  </w:style>
  <w:style w:type="numbering" w:customStyle="1" w:styleId="NoList1">
    <w:name w:val="No List1"/>
    <w:next w:val="NoList"/>
    <w:uiPriority w:val="99"/>
    <w:semiHidden/>
    <w:unhideWhenUsed/>
    <w:rsid w:val="007C2FA6"/>
  </w:style>
  <w:style w:type="character" w:styleId="FollowedHyperlink">
    <w:name w:val="FollowedHyperlink"/>
    <w:basedOn w:val="DefaultParagraphFont"/>
    <w:uiPriority w:val="99"/>
    <w:semiHidden/>
    <w:unhideWhenUsed/>
    <w:rsid w:val="0012351A"/>
    <w:rPr>
      <w:color w:val="96607D" w:themeColor="followedHyperlink"/>
      <w:u w:val="single"/>
    </w:rPr>
  </w:style>
  <w:style w:type="table" w:customStyle="1" w:styleId="a">
    <w:basedOn w:val="TableNormal"/>
    <w:tblPr>
      <w:tblStyleRowBandSize w:val="1"/>
      <w:tblStyleColBandSize w:val="1"/>
      <w:tblCellMar>
        <w:left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image" Target="media/image1.jpg"/><Relationship Id="rId42" Type="http://schemas.openxmlformats.org/officeDocument/2006/relationships/hyperlink" Target="https://doi.org/10.1080/15481603.2016.1260676" TargetMode="External"/><Relationship Id="rId47" Type="http://schemas.openxmlformats.org/officeDocument/2006/relationships/image" Target="media/image15.png"/><Relationship Id="rId63" Type="http://schemas.openxmlformats.org/officeDocument/2006/relationships/hyperlink" Target="https://doi.org/10.31219/osf.io/7n6wm" TargetMode="External"/><Relationship Id="rId68" Type="http://schemas.openxmlformats.org/officeDocument/2006/relationships/hyperlink" Target="https://www.undp.org/publications/protecting-internally-displaced-persons-handbook-national-human-rights-institutions" TargetMode="External"/><Relationship Id="rId84" Type="http://schemas.openxmlformats.org/officeDocument/2006/relationships/hyperlink" Target="https://doi.org/10.1371/journal.pone.0133630" TargetMode="External"/><Relationship Id="rId89" Type="http://schemas.openxmlformats.org/officeDocument/2006/relationships/image" Target="media/image5.png"/><Relationship Id="rId16" Type="http://schemas.openxmlformats.org/officeDocument/2006/relationships/hyperlink" Target="https://wiki.openstreetmap.org/wiki/Map_features" TargetMode="External"/><Relationship Id="rId11" Type="http://schemas.openxmlformats.org/officeDocument/2006/relationships/hyperlink" Target="mailto:iweber@cs.uni-saarland.de" TargetMode="External"/><Relationship Id="rId32" Type="http://schemas.openxmlformats.org/officeDocument/2006/relationships/hyperlink" Target="https://github.com/maups/covid19-satellite-analysis" TargetMode="External"/><Relationship Id="rId37" Type="http://schemas.openxmlformats.org/officeDocument/2006/relationships/hyperlink" Target="https://www.unhcr.org/media/obtaining-representative-data-idps-challenges-and-recommendations" TargetMode="External"/><Relationship Id="rId53" Type="http://schemas.openxmlformats.org/officeDocument/2006/relationships/hyperlink" Target="https://dtm.iom.int/reports/ukraine-internal-displacement-report-general-population-survey-round-14-september-october" TargetMode="External"/><Relationship Id="rId58" Type="http://schemas.openxmlformats.org/officeDocument/2006/relationships/hyperlink" Target="https://doi.org/10.21105/joss.00305" TargetMode="External"/><Relationship Id="rId74" Type="http://schemas.openxmlformats.org/officeDocument/2006/relationships/hyperlink" Target="https://www.reuters.com/world/europe/cars-choke-roads-ukrainians-flee-russian-invaders-2022-02-25/" TargetMode="External"/><Relationship Id="rId79" Type="http://schemas.openxmlformats.org/officeDocument/2006/relationships/hyperlink" Target="https://doi.org/10.1126/science.1223467" TargetMode="External"/><Relationship Id="rId5" Type="http://schemas.openxmlformats.org/officeDocument/2006/relationships/webSettings" Target="webSettings.xml"/><Relationship Id="rId90" Type="http://schemas.openxmlformats.org/officeDocument/2006/relationships/image" Target="media/image30.png"/><Relationship Id="rId95" Type="http://schemas.openxmlformats.org/officeDocument/2006/relationships/fontTable" Target="fontTable.xml"/><Relationship Id="rId22" Type="http://schemas.openxmlformats.org/officeDocument/2006/relationships/image" Target="media/image2.png"/><Relationship Id="rId27" Type="http://schemas.openxmlformats.org/officeDocument/2006/relationships/image" Target="media/image7.jpg"/><Relationship Id="rId43" Type="http://schemas.openxmlformats.org/officeDocument/2006/relationships/image" Target="media/image8.png"/><Relationship Id="rId48" Type="http://schemas.openxmlformats.org/officeDocument/2006/relationships/image" Target="media/image7.png"/><Relationship Id="rId64" Type="http://schemas.openxmlformats.org/officeDocument/2006/relationships/hyperlink" Target="https://doi.org/10.1371/journal.pone.0107042" TargetMode="External"/><Relationship Id="rId69" Type="http://schemas.openxmlformats.org/officeDocument/2006/relationships/hyperlink" Target="https://www.undp.org/publications/protecting-internally-displaced-persons-handbook-national-human-rights-institutions" TargetMode="External"/><Relationship Id="rId8" Type="http://schemas.openxmlformats.org/officeDocument/2006/relationships/hyperlink" Target="mailto:macrufener@gmail.com" TargetMode="External"/><Relationship Id="rId51" Type="http://schemas.openxmlformats.org/officeDocument/2006/relationships/hyperlink" Target="https://www.ifrc.org/document/displacement-in-a-changing-climate" TargetMode="External"/><Relationship Id="rId72" Type="http://schemas.openxmlformats.org/officeDocument/2006/relationships/hyperlink" Target="https://data.unhcr.org/en/situations/ukraine" TargetMode="External"/><Relationship Id="rId80" Type="http://schemas.openxmlformats.org/officeDocument/2006/relationships/hyperlink" Target="https://doi.org/10.1093/infdis/jiw273" TargetMode="External"/><Relationship Id="rId85" Type="http://schemas.openxmlformats.org/officeDocument/2006/relationships/hyperlink" Target="https://doi.org/10.2747/1548-1603.48.4.478" TargetMode="External"/><Relationship Id="rId93" Type="http://schemas.openxmlformats.org/officeDocument/2006/relationships/footer" Target="footer1.xml"/><Relationship Id="rId3" Type="http://schemas.openxmlformats.org/officeDocument/2006/relationships/styles" Target="styles.xml"/><Relationship Id="rId12" Type="http://schemas.openxmlformats.org/officeDocument/2006/relationships/hyperlink" Target="mailto:fofli@hbku.edu.qa" TargetMode="External"/><Relationship Id="rId17" Type="http://schemas.openxmlformats.org/officeDocument/2006/relationships/hyperlink" Target="https://wiki.openstreetmap.org/wiki/Map_features" TargetMode="External"/><Relationship Id="rId25" Type="http://schemas.openxmlformats.org/officeDocument/2006/relationships/image" Target="media/image5.jpeg"/><Relationship Id="rId33" Type="http://schemas.openxmlformats.org/officeDocument/2006/relationships/image" Target="media/image10.png"/><Relationship Id="rId38" Type="http://schemas.openxmlformats.org/officeDocument/2006/relationships/hyperlink" Target="https://doi.org/10.5258/SOTON/WP00735" TargetMode="External"/><Relationship Id="rId46" Type="http://schemas.openxmlformats.org/officeDocument/2006/relationships/image" Target="media/image4.png"/><Relationship Id="rId59" Type="http://schemas.openxmlformats.org/officeDocument/2006/relationships/hyperlink" Target="https://doi.org/10.1371/journal.pone.0229175" TargetMode="External"/><Relationship Id="rId67" Type="http://schemas.openxmlformats.org/officeDocument/2006/relationships/hyperlink" Target="https://www.unhcr.org/asia/news/press/2022/6/62a9d2b04/unhcr-global-displacement-hits-record-capping-decade-long-rising-trend.html" TargetMode="External"/><Relationship Id="rId20" Type="http://schemas.openxmlformats.org/officeDocument/2006/relationships/image" Target="media/image17.png"/><Relationship Id="rId41" Type="http://schemas.openxmlformats.org/officeDocument/2006/relationships/hyperlink" Target="https://doi.org/10.1016/S01406736(17)" TargetMode="External"/><Relationship Id="rId54" Type="http://schemas.openxmlformats.org/officeDocument/2006/relationships/hyperlink" Target="https://doi.org/10.1109/TGRS.2020.2988265" TargetMode="External"/><Relationship Id="rId62" Type="http://schemas.openxmlformats.org/officeDocument/2006/relationships/image" Target="media/image60.png"/><Relationship Id="rId70" Type="http://schemas.openxmlformats.org/officeDocument/2006/relationships/hyperlink" Target="https://www.unhcr.org/mid-year-trends-report-2023" TargetMode="External"/><Relationship Id="rId75" Type="http://schemas.openxmlformats.org/officeDocument/2006/relationships/hyperlink" Target="https://doi.org/10.1109/TPAMI.2022.3162583" TargetMode="External"/><Relationship Id="rId83" Type="http://schemas.openxmlformats.org/officeDocument/2006/relationships/hyperlink" Target="https://doi.org/10.1371/journal.pone.0133630" TargetMode="External"/><Relationship Id="rId88" Type="http://schemas.openxmlformats.org/officeDocument/2006/relationships/hyperlink" Target="https://www.worldpop.org/methods/top_down_constrained_vs_unconstrained/" TargetMode="External"/><Relationship Id="rId91" Type="http://schemas.openxmlformats.org/officeDocument/2006/relationships/image" Target="media/image12.png"/><Relationship Id="rId96"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mailto:mfatehkia@hbku.edu.qa" TargetMode="External"/><Relationship Id="rId23" Type="http://schemas.openxmlformats.org/officeDocument/2006/relationships/image" Target="media/image3.png"/><Relationship Id="rId28" Type="http://schemas.openxmlformats.org/officeDocument/2006/relationships/hyperlink" Target="https://github.com/mcruf/IDP_UKR" TargetMode="External"/><Relationship Id="rId36" Type="http://schemas.openxmlformats.org/officeDocument/2006/relationships/hyperlink" Target="https://www.unhcr.org/media/obtaining-representative-data-idps-challenges-and-recommendations" TargetMode="External"/><Relationship Id="rId49" Type="http://schemas.openxmlformats.org/officeDocument/2006/relationships/image" Target="media/image18.png"/><Relationship Id="rId57" Type="http://schemas.openxmlformats.org/officeDocument/2006/relationships/hyperlink" Target="https://doi.org/10.1126/sciadv.abc0764" TargetMode="External"/><Relationship Id="rId10" Type="http://schemas.openxmlformats.org/officeDocument/2006/relationships/hyperlink" Target="mailto:iweber@cs.uni-saarland.de" TargetMode="External"/><Relationship Id="rId31" Type="http://schemas.openxmlformats.org/officeDocument/2006/relationships/hyperlink" Target="https://github.com/maups/covid19-satellite-analysis" TargetMode="External"/><Relationship Id="rId44" Type="http://schemas.openxmlformats.org/officeDocument/2006/relationships/image" Target="media/image11.png"/><Relationship Id="rId52" Type="http://schemas.openxmlformats.org/officeDocument/2006/relationships/hyperlink" Target="https://www.ifrc.org/document/displacement-in-a-changing-climate" TargetMode="External"/><Relationship Id="rId60" Type="http://schemas.openxmlformats.org/officeDocument/2006/relationships/hyperlink" Target="https://doi.org/10.32614/RJ-2018-009" TargetMode="External"/><Relationship Id="rId65" Type="http://schemas.openxmlformats.org/officeDocument/2006/relationships/hyperlink" Target="https://doi.org/10.1038/sdata.2017.4" TargetMode="External"/><Relationship Id="rId73" Type="http://schemas.openxmlformats.org/officeDocument/2006/relationships/hyperlink" Target="https://www.reuters.com/world/europe/cars-choke-roads-ukrainians-flee-russian-invaders-2022-02-25/" TargetMode="External"/><Relationship Id="rId78" Type="http://schemas.openxmlformats.org/officeDocument/2006/relationships/hyperlink" Target="https://doi.org/10.1126/science.1223467" TargetMode="External"/><Relationship Id="rId81" Type="http://schemas.openxmlformats.org/officeDocument/2006/relationships/image" Target="media/image1.png"/><Relationship Id="rId86" Type="http://schemas.openxmlformats.org/officeDocument/2006/relationships/hyperlink" Target="https://doi.org/10.2747/1548-1603.48.4.478" TargetMode="External"/><Relationship Id="rId94" Type="http://schemas.openxmlformats.org/officeDocument/2006/relationships/footer" Target="footer2.xml"/><Relationship Id="rId4" Type="http://schemas.openxmlformats.org/officeDocument/2006/relationships/settings" Target="settings.xml"/><Relationship Id="rId9" Type="http://schemas.openxmlformats.org/officeDocument/2006/relationships/hyperlink" Target="mailto:macrufener@gmail.com" TargetMode="External"/><Relationship Id="rId13" Type="http://schemas.openxmlformats.org/officeDocument/2006/relationships/hyperlink" Target="mailto:fofli@hbku.edu.qa" TargetMode="External"/><Relationship Id="rId39" Type="http://schemas.openxmlformats.org/officeDocument/2006/relationships/hyperlink" Target="https://edition.cnn.com/2022/02/26/europe/ukraine-russia-invasion-refugee-border-crossing-wait-kyiv-lviv-intl/index.html" TargetMode="External"/><Relationship Id="rId34" Type="http://schemas.openxmlformats.org/officeDocument/2006/relationships/hyperlink" Target="https://healthcluster.who.int/publications/m/item/estimation-of-population-denominators-for-the-humanitarian-health-sector" TargetMode="External"/><Relationship Id="rId50" Type="http://schemas.openxmlformats.org/officeDocument/2006/relationships/image" Target="media/image9.png"/><Relationship Id="rId55" Type="http://schemas.openxmlformats.org/officeDocument/2006/relationships/hyperlink" Target="https://doi.org/10.1109/TBDATA.2020.3032839" TargetMode="External"/><Relationship Id="rId76" Type="http://schemas.openxmlformats.org/officeDocument/2006/relationships/hyperlink" Target="https://doi.org/10.1145/3447739" TargetMode="External"/><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www.unhcr.org/mid-year-trends-report-2023" TargetMode="External"/><Relationship Id="rId92" Type="http://schemas.openxmlformats.org/officeDocument/2006/relationships/image" Target="media/image1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4.jpg"/><Relationship Id="rId40" Type="http://schemas.openxmlformats.org/officeDocument/2006/relationships/hyperlink" Target="https://edition.cnn.com/2022/02/26/europe/ukraine-russia-invasion-refugee-border-crossing-wait-kyiv-lviv-intl/index.html" TargetMode="External"/><Relationship Id="rId45" Type="http://schemas.openxmlformats.org/officeDocument/2006/relationships/image" Target="media/image14.png"/><Relationship Id="rId66" Type="http://schemas.openxmlformats.org/officeDocument/2006/relationships/hyperlink" Target="https://www.unhcr.org/asia/news/press/2022/6/62a9d2b04/unhcr-global-displacement-hits-record-capping-decade-long-rising-trend.html" TargetMode="External"/><Relationship Id="rId87" Type="http://schemas.openxmlformats.org/officeDocument/2006/relationships/hyperlink" Target="https://www.worldpop.org/methods/top_down_constrained_vs_unconstrained/" TargetMode="External"/><Relationship Id="rId61" Type="http://schemas.openxmlformats.org/officeDocument/2006/relationships/hyperlink" Target="https://doi.org/10.1098/rsta.2017.0363" TargetMode="External"/><Relationship Id="rId82" Type="http://schemas.openxmlformats.org/officeDocument/2006/relationships/image" Target="media/image16.png"/><Relationship Id="rId14" Type="http://schemas.openxmlformats.org/officeDocument/2006/relationships/hyperlink" Target="mailto:mfatehkia@hbku.edu.qa" TargetMode="External"/><Relationship Id="rId30" Type="http://schemas.openxmlformats.org/officeDocument/2006/relationships/hyperlink" Target="https://github.com/mcruf/IDP_UKR" TargetMode="External"/><Relationship Id="rId35" Type="http://schemas.openxmlformats.org/officeDocument/2006/relationships/hyperlink" Target="https://healthcluster.who.int/publications/m/item/estimation-of-population-denominators-for-the-humanitarian-health-sector" TargetMode="External"/><Relationship Id="rId56" Type="http://schemas.openxmlformats.org/officeDocument/2006/relationships/hyperlink" Target="https://doi.org/10.1109/TBDATA.2020.3032839" TargetMode="External"/><Relationship Id="rId77" Type="http://schemas.openxmlformats.org/officeDocument/2006/relationships/hyperlink" Target="https://doi.org/10.1145/3447739"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xng9rpF0S8kjotobN43kuxyhGvg==">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</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43</TotalTime>
  <Pages>48</Pages>
  <Words>13978</Words>
  <Characters>79676</Characters>
  <Application>Microsoft Office Word</Application>
  <DocSecurity>0</DocSecurity>
  <Lines>663</Lines>
  <Paragraphs>186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93468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Marie-Christine .</dc:creator>
  <cp:lastModifiedBy>Marie-Christine .</cp:lastModifiedBy>
  <cp:revision>47</cp:revision>
  <dcterms:created xsi:type="dcterms:W3CDTF">2024-07-04T13:05:00Z</dcterms:created>
  <dcterms:modified xsi:type="dcterms:W3CDTF">2024-07-18T13:47:00Z</dcterms:modified>
</cp:coreProperties>
</file>