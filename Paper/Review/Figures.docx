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4970B50" w14:textId="77777777" w:rsidR="00061C18" w:rsidRDefault="00000000">
      <w:pPr>
        <w:rPr>
          <w:rFonts w:ascii="Arial" w:eastAsia="Arial" w:hAnsi="Arial" w:cs="Arial"/>
          <w:b/>
        </w:rPr>
      </w:pPr>
      <w:r>
        <w:rPr>
          <w:rFonts w:ascii="Arial" w:eastAsia="Arial" w:hAnsi="Arial" w:cs="Arial"/>
          <w:b/>
        </w:rPr>
        <w:t>Figures</w:t>
      </w:r>
    </w:p>
    <w:p w14:paraId="5199B156" w14:textId="77777777" w:rsidR="00061C18" w:rsidRDefault="00061C18">
      <w:pPr>
        <w:ind w:right="-46"/>
        <w:rPr>
          <w:rFonts w:ascii="Arial" w:eastAsia="Arial" w:hAnsi="Arial" w:cs="Arial"/>
          <w:b/>
        </w:rPr>
      </w:pPr>
    </w:p>
    <w:p w14:paraId="10350FB4" w14:textId="77777777" w:rsidR="00061C18" w:rsidRDefault="00061C18">
      <w:pPr>
        <w:ind w:right="-46"/>
        <w:rPr>
          <w:rFonts w:ascii="Arial" w:eastAsia="Arial" w:hAnsi="Arial" w:cs="Arial"/>
          <w:b/>
        </w:rPr>
      </w:pPr>
    </w:p>
    <w:p w14:paraId="5EA82F9A" w14:textId="77777777" w:rsidR="00061C18" w:rsidRDefault="00000000">
      <w:pPr>
        <w:ind w:right="-46"/>
        <w:rPr>
          <w:rFonts w:ascii="Arial" w:eastAsia="Arial" w:hAnsi="Arial" w:cs="Arial"/>
          <w:b/>
        </w:rPr>
      </w:pPr>
      <w:r>
        <w:rPr>
          <w:rFonts w:ascii="Arial" w:eastAsia="Arial" w:hAnsi="Arial" w:cs="Arial"/>
          <w:b/>
          <w:noProof/>
        </w:rPr>
        <w:drawing>
          <wp:inline distT="0" distB="0" distL="0" distR="0" wp14:anchorId="2A5D161F" wp14:editId="502672E9">
            <wp:extent cx="5731510" cy="3814445"/>
            <wp:effectExtent l="0" t="0" r="0" b="0"/>
            <wp:docPr id="2003131483" name="image2.jpg" descr="A map of ukraine with orange and white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map of ukraine with orange and white spots&#10;&#10;Description automatically generated"/>
                    <pic:cNvPicPr preferRelativeResize="0"/>
                  </pic:nvPicPr>
                  <pic:blipFill>
                    <a:blip r:embed="rId5"/>
                    <a:srcRect/>
                    <a:stretch>
                      <a:fillRect/>
                    </a:stretch>
                  </pic:blipFill>
                  <pic:spPr>
                    <a:xfrm>
                      <a:off x="0" y="0"/>
                      <a:ext cx="5731510" cy="3814445"/>
                    </a:xfrm>
                    <a:prstGeom prst="rect">
                      <a:avLst/>
                    </a:prstGeom>
                    <a:ln/>
                  </pic:spPr>
                </pic:pic>
              </a:graphicData>
            </a:graphic>
          </wp:inline>
        </w:drawing>
      </w:r>
    </w:p>
    <w:p w14:paraId="7536FE29" w14:textId="77777777" w:rsidR="00061C18" w:rsidRDefault="00000000">
      <w:pPr>
        <w:spacing w:before="176" w:line="199" w:lineRule="auto"/>
        <w:ind w:right="-46"/>
        <w:jc w:val="both"/>
        <w:rPr>
          <w:rFonts w:ascii="Arial" w:eastAsia="Arial" w:hAnsi="Arial" w:cs="Arial"/>
        </w:rPr>
      </w:pPr>
      <w:r>
        <w:rPr>
          <w:rFonts w:ascii="Arial" w:eastAsia="Arial" w:hAnsi="Arial" w:cs="Arial"/>
          <w:b/>
        </w:rPr>
        <w:t xml:space="preserve">Figure 1: </w:t>
      </w:r>
      <w:r>
        <w:rPr>
          <w:rFonts w:ascii="Arial" w:eastAsia="Arial" w:hAnsi="Arial" w:cs="Arial"/>
        </w:rPr>
        <w:t xml:space="preserve">Map of the study region highlighting the selected areas of interest (AOI) in orange within each </w:t>
      </w:r>
      <w:sdt>
        <w:sdtPr>
          <w:tag w:val="goog_rdk_0"/>
          <w:id w:val="-210343261"/>
        </w:sdtPr>
        <w:sdtContent>
          <w:ins w:id="0" w:author="Marie-Christine Rufener" w:date="2024-07-07T15:47:00Z">
            <w:r>
              <w:rPr>
                <w:rFonts w:ascii="Arial" w:eastAsia="Arial" w:hAnsi="Arial" w:cs="Arial"/>
              </w:rPr>
              <w:t>Oblast. An “oblast” in Ukraine is the main type of first-level administrative division, equivalent in hierarchy, though not in absolute size, to states in the US context.</w:t>
            </w:r>
          </w:ins>
        </w:sdtContent>
      </w:sdt>
      <w:sdt>
        <w:sdtPr>
          <w:tag w:val="goog_rdk_1"/>
          <w:id w:val="1254476209"/>
        </w:sdtPr>
        <w:sdtContent>
          <w:r>
            <w:rPr>
              <w:rFonts w:ascii="Arial" w:eastAsia="Arial" w:hAnsi="Arial" w:cs="Arial"/>
            </w:rPr>
            <w:t xml:space="preserve"> </w:t>
          </w:r>
        </w:sdtContent>
      </w:sdt>
      <w:sdt>
        <w:sdtPr>
          <w:tag w:val="goog_rdk_2"/>
          <w:id w:val="-626626046"/>
        </w:sdtPr>
        <w:sdtContent>
          <w:sdt>
            <w:sdtPr>
              <w:tag w:val="goog_rdk_3"/>
              <w:id w:val="-147990215"/>
            </w:sdtPr>
            <w:sdtContent>
              <w:del w:id="1" w:author="Marie-Christine Rufener" w:date="2024-07-07T15:54:00Z">
                <w:r>
                  <w:rPr>
                    <w:rFonts w:ascii="Arial" w:eastAsia="Arial" w:hAnsi="Arial" w:cs="Arial"/>
                  </w:rPr>
                  <w:delText xml:space="preserve">Ukrainian primary administrative unit (Oblast). </w:delText>
                </w:r>
              </w:del>
            </w:sdtContent>
          </w:sdt>
        </w:sdtContent>
      </w:sdt>
      <w:r>
        <w:rPr>
          <w:rFonts w:ascii="Arial" w:eastAsia="Arial" w:hAnsi="Arial" w:cs="Arial"/>
        </w:rPr>
        <w:t xml:space="preserve">The </w:t>
      </w:r>
      <w:proofErr w:type="spellStart"/>
      <w:r>
        <w:rPr>
          <w:rFonts w:ascii="Arial" w:eastAsia="Arial" w:hAnsi="Arial" w:cs="Arial"/>
        </w:rPr>
        <w:t>gray</w:t>
      </w:r>
      <w:proofErr w:type="spellEnd"/>
      <w:r>
        <w:rPr>
          <w:rFonts w:ascii="Arial" w:eastAsia="Arial" w:hAnsi="Arial" w:cs="Arial"/>
        </w:rPr>
        <w:t>-dashed area depicts the occupied territories of Crimea and Sevastopol, both excluded from the current study.</w:t>
      </w:r>
    </w:p>
    <w:p w14:paraId="59C15537" w14:textId="77777777" w:rsidR="00061C18" w:rsidRDefault="00061C18">
      <w:pPr>
        <w:ind w:right="-46"/>
        <w:rPr>
          <w:rFonts w:ascii="Arial" w:eastAsia="Arial" w:hAnsi="Arial" w:cs="Arial"/>
          <w:b/>
        </w:rPr>
      </w:pPr>
    </w:p>
    <w:p w14:paraId="4708B732" w14:textId="77777777" w:rsidR="00AF61FB" w:rsidRDefault="00AF61FB">
      <w:pPr>
        <w:ind w:right="-46"/>
        <w:rPr>
          <w:rFonts w:ascii="Arial" w:eastAsia="Arial" w:hAnsi="Arial" w:cs="Arial"/>
          <w:b/>
        </w:rPr>
      </w:pPr>
    </w:p>
    <w:p w14:paraId="361FEBC4" w14:textId="77777777" w:rsidR="00AF61FB" w:rsidRDefault="00AF61FB">
      <w:pPr>
        <w:ind w:right="-46"/>
        <w:rPr>
          <w:rFonts w:ascii="Arial" w:eastAsia="Arial" w:hAnsi="Arial" w:cs="Arial"/>
          <w:b/>
        </w:rPr>
      </w:pPr>
    </w:p>
    <w:p w14:paraId="224FD0D6" w14:textId="77777777" w:rsidR="00AF61FB" w:rsidRDefault="00AF61FB">
      <w:pPr>
        <w:ind w:right="-46"/>
        <w:rPr>
          <w:rFonts w:ascii="Arial" w:eastAsia="Arial" w:hAnsi="Arial" w:cs="Arial"/>
          <w:b/>
        </w:rPr>
      </w:pPr>
    </w:p>
    <w:p w14:paraId="2C8F057E" w14:textId="77777777" w:rsidR="00AF61FB" w:rsidRDefault="00AF61FB">
      <w:pPr>
        <w:ind w:right="-46"/>
        <w:rPr>
          <w:rFonts w:ascii="Arial" w:eastAsia="Arial" w:hAnsi="Arial" w:cs="Arial"/>
          <w:b/>
        </w:rPr>
      </w:pPr>
    </w:p>
    <w:p w14:paraId="787D7F4F" w14:textId="77777777" w:rsidR="00AF61FB" w:rsidRDefault="00AF61FB">
      <w:pPr>
        <w:ind w:right="-46"/>
        <w:rPr>
          <w:rFonts w:ascii="Arial" w:eastAsia="Arial" w:hAnsi="Arial" w:cs="Arial"/>
          <w:b/>
        </w:rPr>
      </w:pPr>
    </w:p>
    <w:p w14:paraId="2419F21E" w14:textId="77777777" w:rsidR="00AF61FB" w:rsidRDefault="00AF61FB">
      <w:pPr>
        <w:ind w:right="-46"/>
        <w:rPr>
          <w:rFonts w:ascii="Arial" w:eastAsia="Arial" w:hAnsi="Arial" w:cs="Arial"/>
          <w:b/>
        </w:rPr>
      </w:pPr>
    </w:p>
    <w:p w14:paraId="0DC6756B" w14:textId="77777777" w:rsidR="00AF61FB" w:rsidRDefault="00AF61FB">
      <w:pPr>
        <w:ind w:right="-46"/>
        <w:rPr>
          <w:rFonts w:ascii="Arial" w:eastAsia="Arial" w:hAnsi="Arial" w:cs="Arial"/>
          <w:b/>
        </w:rPr>
      </w:pPr>
    </w:p>
    <w:p w14:paraId="5BEE1B2D" w14:textId="77777777" w:rsidR="00AF61FB" w:rsidRDefault="00AF61FB">
      <w:pPr>
        <w:ind w:right="-46"/>
        <w:rPr>
          <w:rFonts w:ascii="Arial" w:eastAsia="Arial" w:hAnsi="Arial" w:cs="Arial"/>
          <w:b/>
        </w:rPr>
      </w:pPr>
    </w:p>
    <w:p w14:paraId="770799AF" w14:textId="77777777" w:rsidR="00AF61FB" w:rsidRDefault="00AF61FB">
      <w:pPr>
        <w:ind w:right="-46"/>
        <w:rPr>
          <w:rFonts w:ascii="Arial" w:eastAsia="Arial" w:hAnsi="Arial" w:cs="Arial"/>
          <w:b/>
        </w:rPr>
      </w:pPr>
    </w:p>
    <w:p w14:paraId="68EF1597" w14:textId="6438D8BE" w:rsidR="00061C18" w:rsidRDefault="00AF61FB" w:rsidP="00AF61FB">
      <w:pPr>
        <w:spacing w:before="160" w:line="199" w:lineRule="auto"/>
        <w:ind w:right="1138"/>
        <w:jc w:val="center"/>
        <w:rPr>
          <w:rFonts w:ascii="Arial" w:eastAsia="Arial" w:hAnsi="Arial" w:cs="Arial"/>
          <w:b/>
        </w:rPr>
      </w:pPr>
      <w:r>
        <w:rPr>
          <w:rFonts w:ascii="Arial" w:eastAsia="Arial" w:hAnsi="Arial" w:cs="Arial"/>
          <w:b/>
          <w:noProof/>
        </w:rPr>
        <w:lastRenderedPageBreak/>
        <w:drawing>
          <wp:anchor distT="0" distB="0" distL="114300" distR="114300" simplePos="0" relativeHeight="251658240" behindDoc="0" locked="0" layoutInCell="1" allowOverlap="1" wp14:anchorId="6E1331B4" wp14:editId="5320544C">
            <wp:simplePos x="0" y="0"/>
            <wp:positionH relativeFrom="column">
              <wp:posOffset>165100</wp:posOffset>
            </wp:positionH>
            <wp:positionV relativeFrom="paragraph">
              <wp:posOffset>48260</wp:posOffset>
            </wp:positionV>
            <wp:extent cx="5299075" cy="7272135"/>
            <wp:effectExtent l="0" t="0" r="0" b="5080"/>
            <wp:wrapNone/>
            <wp:docPr id="20031314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
                      <a:extLst>
                        <a:ext uri="{28A0092B-C50C-407E-A947-70E740481C1C}">
                          <a14:useLocalDpi xmlns:a14="http://schemas.microsoft.com/office/drawing/2010/main" val="0"/>
                        </a:ext>
                      </a:extLst>
                    </a:blip>
                    <a:srcRect/>
                    <a:stretch>
                      <a:fillRect/>
                    </a:stretch>
                  </pic:blipFill>
                  <pic:spPr>
                    <a:xfrm>
                      <a:off x="0" y="0"/>
                      <a:ext cx="5299075" cy="7272135"/>
                    </a:xfrm>
                    <a:prstGeom prst="rect">
                      <a:avLst/>
                    </a:prstGeom>
                    <a:ln/>
                  </pic:spPr>
                </pic:pic>
              </a:graphicData>
            </a:graphic>
            <wp14:sizeRelH relativeFrom="page">
              <wp14:pctWidth>0</wp14:pctWidth>
            </wp14:sizeRelH>
            <wp14:sizeRelV relativeFrom="page">
              <wp14:pctHeight>0</wp14:pctHeight>
            </wp14:sizeRelV>
          </wp:anchor>
        </w:drawing>
      </w:r>
    </w:p>
    <w:p w14:paraId="292E23C5" w14:textId="7D975675" w:rsidR="00AF61FB" w:rsidRDefault="00AF61FB">
      <w:pPr>
        <w:spacing w:before="160" w:line="199" w:lineRule="auto"/>
        <w:ind w:right="-46"/>
        <w:jc w:val="both"/>
        <w:rPr>
          <w:rFonts w:ascii="Arial" w:eastAsia="Arial" w:hAnsi="Arial" w:cs="Arial"/>
          <w:b/>
        </w:rPr>
      </w:pPr>
    </w:p>
    <w:p w14:paraId="6B4AD928" w14:textId="190E50C4" w:rsidR="00AF61FB" w:rsidRDefault="00AF61FB">
      <w:pPr>
        <w:spacing w:before="160" w:line="199" w:lineRule="auto"/>
        <w:ind w:right="-46"/>
        <w:jc w:val="both"/>
        <w:rPr>
          <w:rFonts w:ascii="Arial" w:eastAsia="Arial" w:hAnsi="Arial" w:cs="Arial"/>
          <w:b/>
        </w:rPr>
      </w:pPr>
    </w:p>
    <w:p w14:paraId="252DB07B" w14:textId="4959BAC4" w:rsidR="00AF61FB" w:rsidRDefault="00AF61FB">
      <w:pPr>
        <w:spacing w:before="160" w:line="199" w:lineRule="auto"/>
        <w:ind w:right="-46"/>
        <w:jc w:val="both"/>
        <w:rPr>
          <w:rFonts w:ascii="Arial" w:eastAsia="Arial" w:hAnsi="Arial" w:cs="Arial"/>
          <w:b/>
        </w:rPr>
      </w:pPr>
    </w:p>
    <w:p w14:paraId="52570862" w14:textId="44B4B963" w:rsidR="00AF61FB" w:rsidRDefault="00AF61FB">
      <w:pPr>
        <w:spacing w:before="160" w:line="199" w:lineRule="auto"/>
        <w:ind w:right="-46"/>
        <w:jc w:val="both"/>
        <w:rPr>
          <w:rFonts w:ascii="Arial" w:eastAsia="Arial" w:hAnsi="Arial" w:cs="Arial"/>
          <w:b/>
        </w:rPr>
      </w:pPr>
    </w:p>
    <w:p w14:paraId="691F3451" w14:textId="627DBC5A" w:rsidR="00AF61FB" w:rsidRDefault="00AF61FB">
      <w:pPr>
        <w:spacing w:before="160" w:line="199" w:lineRule="auto"/>
        <w:ind w:right="-46"/>
        <w:jc w:val="both"/>
        <w:rPr>
          <w:rFonts w:ascii="Arial" w:eastAsia="Arial" w:hAnsi="Arial" w:cs="Arial"/>
          <w:b/>
        </w:rPr>
      </w:pPr>
    </w:p>
    <w:p w14:paraId="0A4EA057" w14:textId="65125975" w:rsidR="00AF61FB" w:rsidRDefault="00AF61FB">
      <w:pPr>
        <w:spacing w:before="160" w:line="199" w:lineRule="auto"/>
        <w:ind w:right="-46"/>
        <w:jc w:val="both"/>
        <w:rPr>
          <w:rFonts w:ascii="Arial" w:eastAsia="Arial" w:hAnsi="Arial" w:cs="Arial"/>
          <w:b/>
        </w:rPr>
      </w:pPr>
    </w:p>
    <w:p w14:paraId="4A83F298" w14:textId="265162C6" w:rsidR="00AF61FB" w:rsidRDefault="00AF61FB">
      <w:pPr>
        <w:spacing w:before="160" w:line="199" w:lineRule="auto"/>
        <w:ind w:right="-46"/>
        <w:jc w:val="both"/>
        <w:rPr>
          <w:rFonts w:ascii="Arial" w:eastAsia="Arial" w:hAnsi="Arial" w:cs="Arial"/>
          <w:b/>
        </w:rPr>
      </w:pPr>
    </w:p>
    <w:p w14:paraId="37DF2A81" w14:textId="3B2CA1EB" w:rsidR="00AF61FB" w:rsidRDefault="00AF61FB">
      <w:pPr>
        <w:spacing w:before="160" w:line="199" w:lineRule="auto"/>
        <w:ind w:right="-46"/>
        <w:jc w:val="both"/>
        <w:rPr>
          <w:rFonts w:ascii="Arial" w:eastAsia="Arial" w:hAnsi="Arial" w:cs="Arial"/>
          <w:b/>
        </w:rPr>
      </w:pPr>
    </w:p>
    <w:p w14:paraId="3256C188" w14:textId="57BE8360" w:rsidR="00AF61FB" w:rsidRDefault="00AF61FB">
      <w:pPr>
        <w:spacing w:before="160" w:line="199" w:lineRule="auto"/>
        <w:ind w:right="-46"/>
        <w:jc w:val="both"/>
        <w:rPr>
          <w:rFonts w:ascii="Arial" w:eastAsia="Arial" w:hAnsi="Arial" w:cs="Arial"/>
          <w:b/>
        </w:rPr>
      </w:pPr>
    </w:p>
    <w:p w14:paraId="72D664FA" w14:textId="1CF8303C" w:rsidR="00AF61FB" w:rsidRDefault="00AF61FB">
      <w:pPr>
        <w:spacing w:before="160" w:line="199" w:lineRule="auto"/>
        <w:ind w:right="-46"/>
        <w:jc w:val="both"/>
        <w:rPr>
          <w:rFonts w:ascii="Arial" w:eastAsia="Arial" w:hAnsi="Arial" w:cs="Arial"/>
          <w:b/>
        </w:rPr>
      </w:pPr>
    </w:p>
    <w:p w14:paraId="03BD6A67" w14:textId="0BEAD71C" w:rsidR="00AF61FB" w:rsidRDefault="00AF61FB">
      <w:pPr>
        <w:spacing w:before="160" w:line="199" w:lineRule="auto"/>
        <w:ind w:right="-46"/>
        <w:jc w:val="both"/>
        <w:rPr>
          <w:rFonts w:ascii="Arial" w:eastAsia="Arial" w:hAnsi="Arial" w:cs="Arial"/>
          <w:b/>
        </w:rPr>
      </w:pPr>
    </w:p>
    <w:p w14:paraId="7DFD9BE7" w14:textId="5ED87448" w:rsidR="00AF61FB" w:rsidRDefault="00AF61FB">
      <w:pPr>
        <w:spacing w:before="160" w:line="199" w:lineRule="auto"/>
        <w:ind w:right="-46"/>
        <w:jc w:val="both"/>
        <w:rPr>
          <w:rFonts w:ascii="Arial" w:eastAsia="Arial" w:hAnsi="Arial" w:cs="Arial"/>
          <w:b/>
        </w:rPr>
      </w:pPr>
    </w:p>
    <w:p w14:paraId="5A65242A" w14:textId="4EE57CD7" w:rsidR="00AF61FB" w:rsidRDefault="00AF61FB">
      <w:pPr>
        <w:spacing w:before="160" w:line="199" w:lineRule="auto"/>
        <w:ind w:right="-46"/>
        <w:jc w:val="both"/>
        <w:rPr>
          <w:rFonts w:ascii="Arial" w:eastAsia="Arial" w:hAnsi="Arial" w:cs="Arial"/>
          <w:b/>
        </w:rPr>
      </w:pPr>
    </w:p>
    <w:p w14:paraId="4AB997A8" w14:textId="313F5343" w:rsidR="00AF61FB" w:rsidRDefault="00AF61FB">
      <w:pPr>
        <w:spacing w:before="160" w:line="199" w:lineRule="auto"/>
        <w:ind w:right="-46"/>
        <w:jc w:val="both"/>
        <w:rPr>
          <w:rFonts w:ascii="Arial" w:eastAsia="Arial" w:hAnsi="Arial" w:cs="Arial"/>
          <w:b/>
        </w:rPr>
      </w:pPr>
    </w:p>
    <w:p w14:paraId="77B2E70F" w14:textId="6ECA2274" w:rsidR="00AF61FB" w:rsidRDefault="00AF61FB">
      <w:pPr>
        <w:spacing w:before="160" w:line="199" w:lineRule="auto"/>
        <w:ind w:right="-46"/>
        <w:jc w:val="both"/>
        <w:rPr>
          <w:rFonts w:ascii="Arial" w:eastAsia="Arial" w:hAnsi="Arial" w:cs="Arial"/>
          <w:b/>
        </w:rPr>
      </w:pPr>
    </w:p>
    <w:p w14:paraId="1948FA3B" w14:textId="4F7737E5" w:rsidR="00AF61FB" w:rsidRDefault="00AF61FB">
      <w:pPr>
        <w:spacing w:before="160" w:line="199" w:lineRule="auto"/>
        <w:ind w:right="-46"/>
        <w:jc w:val="both"/>
        <w:rPr>
          <w:rFonts w:ascii="Arial" w:eastAsia="Arial" w:hAnsi="Arial" w:cs="Arial"/>
          <w:b/>
        </w:rPr>
      </w:pPr>
    </w:p>
    <w:p w14:paraId="68C9E0DF" w14:textId="0E3FEB8A" w:rsidR="00AF61FB" w:rsidRDefault="00AF61FB">
      <w:pPr>
        <w:spacing w:before="160" w:line="199" w:lineRule="auto"/>
        <w:ind w:right="-46"/>
        <w:jc w:val="both"/>
        <w:rPr>
          <w:rFonts w:ascii="Arial" w:eastAsia="Arial" w:hAnsi="Arial" w:cs="Arial"/>
          <w:b/>
        </w:rPr>
      </w:pPr>
    </w:p>
    <w:p w14:paraId="4B3FA1FF" w14:textId="6DFF6B55" w:rsidR="00AF61FB" w:rsidRDefault="00AF61FB">
      <w:pPr>
        <w:spacing w:before="160" w:line="199" w:lineRule="auto"/>
        <w:ind w:right="-46"/>
        <w:jc w:val="both"/>
        <w:rPr>
          <w:rFonts w:ascii="Arial" w:eastAsia="Arial" w:hAnsi="Arial" w:cs="Arial"/>
          <w:b/>
        </w:rPr>
      </w:pPr>
    </w:p>
    <w:p w14:paraId="3CC4CB2D" w14:textId="74D749A6" w:rsidR="00AF61FB" w:rsidRDefault="00AF61FB">
      <w:pPr>
        <w:spacing w:before="160" w:line="199" w:lineRule="auto"/>
        <w:ind w:right="-46"/>
        <w:jc w:val="both"/>
        <w:rPr>
          <w:rFonts w:ascii="Arial" w:eastAsia="Arial" w:hAnsi="Arial" w:cs="Arial"/>
          <w:b/>
        </w:rPr>
      </w:pPr>
    </w:p>
    <w:p w14:paraId="4F94B911" w14:textId="34C9830E" w:rsidR="00AF61FB" w:rsidRDefault="00AF61FB">
      <w:pPr>
        <w:spacing w:before="160" w:line="199" w:lineRule="auto"/>
        <w:ind w:right="-46"/>
        <w:jc w:val="both"/>
        <w:rPr>
          <w:rFonts w:ascii="Arial" w:eastAsia="Arial" w:hAnsi="Arial" w:cs="Arial"/>
          <w:b/>
        </w:rPr>
      </w:pPr>
    </w:p>
    <w:p w14:paraId="06FBA773" w14:textId="2294482F" w:rsidR="00AF61FB" w:rsidRDefault="00AF61FB">
      <w:pPr>
        <w:spacing w:before="160" w:line="199" w:lineRule="auto"/>
        <w:ind w:right="-46"/>
        <w:jc w:val="both"/>
        <w:rPr>
          <w:rFonts w:ascii="Arial" w:eastAsia="Arial" w:hAnsi="Arial" w:cs="Arial"/>
          <w:b/>
        </w:rPr>
      </w:pPr>
    </w:p>
    <w:p w14:paraId="459F1DCB" w14:textId="5B83B98D" w:rsidR="00AF61FB" w:rsidRDefault="00AF61FB">
      <w:pPr>
        <w:spacing w:before="160" w:line="199" w:lineRule="auto"/>
        <w:ind w:right="-46"/>
        <w:jc w:val="both"/>
        <w:rPr>
          <w:rFonts w:ascii="Arial" w:eastAsia="Arial" w:hAnsi="Arial" w:cs="Arial"/>
          <w:b/>
        </w:rPr>
      </w:pPr>
    </w:p>
    <w:p w14:paraId="2BF45C37" w14:textId="1ABA72F3" w:rsidR="00AF61FB" w:rsidRDefault="00AF61FB">
      <w:pPr>
        <w:spacing w:before="160" w:line="199" w:lineRule="auto"/>
        <w:ind w:right="-46"/>
        <w:jc w:val="both"/>
        <w:rPr>
          <w:rFonts w:ascii="Arial" w:eastAsia="Arial" w:hAnsi="Arial" w:cs="Arial"/>
          <w:b/>
        </w:rPr>
      </w:pPr>
    </w:p>
    <w:p w14:paraId="224CDDDC" w14:textId="31C9BF58" w:rsidR="00AF61FB" w:rsidRDefault="00AF61FB">
      <w:pPr>
        <w:spacing w:before="160" w:line="199" w:lineRule="auto"/>
        <w:ind w:right="-46"/>
        <w:jc w:val="both"/>
        <w:rPr>
          <w:rFonts w:ascii="Arial" w:eastAsia="Arial" w:hAnsi="Arial" w:cs="Arial"/>
          <w:b/>
        </w:rPr>
      </w:pPr>
    </w:p>
    <w:p w14:paraId="54F36391" w14:textId="095B0AFB" w:rsidR="00AF61FB" w:rsidRDefault="00AF61FB">
      <w:pPr>
        <w:spacing w:before="160" w:line="199" w:lineRule="auto"/>
        <w:ind w:right="-46"/>
        <w:jc w:val="both"/>
        <w:rPr>
          <w:rFonts w:ascii="Arial" w:eastAsia="Arial" w:hAnsi="Arial" w:cs="Arial"/>
          <w:b/>
        </w:rPr>
      </w:pPr>
    </w:p>
    <w:p w14:paraId="5B507C2C" w14:textId="234DF556" w:rsidR="00AF61FB" w:rsidRDefault="00AF61FB">
      <w:pPr>
        <w:spacing w:before="160" w:line="199" w:lineRule="auto"/>
        <w:ind w:right="-46"/>
        <w:jc w:val="both"/>
        <w:rPr>
          <w:rFonts w:ascii="Arial" w:eastAsia="Arial" w:hAnsi="Arial" w:cs="Arial"/>
          <w:b/>
        </w:rPr>
      </w:pPr>
    </w:p>
    <w:p w14:paraId="77CB01C9" w14:textId="6190AEFA" w:rsidR="00AF61FB" w:rsidRDefault="00AF61FB">
      <w:pPr>
        <w:spacing w:before="160" w:line="199" w:lineRule="auto"/>
        <w:ind w:right="-46"/>
        <w:jc w:val="both"/>
        <w:rPr>
          <w:rFonts w:ascii="Arial" w:eastAsia="Arial" w:hAnsi="Arial" w:cs="Arial"/>
          <w:b/>
        </w:rPr>
      </w:pPr>
    </w:p>
    <w:p w14:paraId="0A3E8DB4" w14:textId="7ABD0500" w:rsidR="00AF61FB" w:rsidRDefault="00AF61FB">
      <w:pPr>
        <w:spacing w:before="160" w:line="199" w:lineRule="auto"/>
        <w:ind w:right="-46"/>
        <w:jc w:val="both"/>
        <w:rPr>
          <w:rFonts w:ascii="Arial" w:eastAsia="Arial" w:hAnsi="Arial" w:cs="Arial"/>
          <w:b/>
        </w:rPr>
      </w:pPr>
    </w:p>
    <w:p w14:paraId="48F36035" w14:textId="77777777" w:rsidR="00AF61FB" w:rsidRDefault="00AF61FB">
      <w:pPr>
        <w:spacing w:before="160" w:line="199" w:lineRule="auto"/>
        <w:ind w:right="-46"/>
        <w:jc w:val="both"/>
        <w:rPr>
          <w:rFonts w:ascii="Arial" w:eastAsia="Arial" w:hAnsi="Arial" w:cs="Arial"/>
          <w:b/>
        </w:rPr>
      </w:pPr>
    </w:p>
    <w:p w14:paraId="73A78931" w14:textId="650471A0" w:rsidR="00AF61FB" w:rsidRDefault="00000000">
      <w:pPr>
        <w:spacing w:before="160" w:line="199" w:lineRule="auto"/>
        <w:ind w:right="-46"/>
        <w:jc w:val="both"/>
        <w:rPr>
          <w:rFonts w:ascii="Arial" w:eastAsia="Arial" w:hAnsi="Arial" w:cs="Arial"/>
        </w:rPr>
      </w:pPr>
      <w:r>
        <w:rPr>
          <w:rFonts w:ascii="Arial" w:eastAsia="Arial" w:hAnsi="Arial" w:cs="Arial"/>
          <w:b/>
        </w:rPr>
        <w:t xml:space="preserve">Figure 2: </w:t>
      </w:r>
      <w:r>
        <w:rPr>
          <w:rFonts w:ascii="Arial" w:eastAsia="Arial" w:hAnsi="Arial" w:cs="Arial"/>
        </w:rPr>
        <w:t xml:space="preserve">Satellite images </w:t>
      </w:r>
      <w:del w:id="2" w:author="Marie-Christine ." w:date="2024-07-18T09:32:00Z" w16du:dateUtc="2024-07-18T12:32:00Z">
        <w:r w:rsidDel="00017AEA">
          <w:rPr>
            <w:rFonts w:ascii="Arial" w:eastAsia="Arial" w:hAnsi="Arial" w:cs="Arial"/>
          </w:rPr>
          <w:delText xml:space="preserve">showing and </w:delText>
        </w:r>
      </w:del>
      <w:ins w:id="3" w:author="Marie-Christine ." w:date="2024-07-18T09:34:00Z" w16du:dateUtc="2024-07-18T12:34:00Z">
        <w:r w:rsidR="00017AEA">
          <w:rPr>
            <w:rFonts w:ascii="Arial" w:eastAsia="Arial" w:hAnsi="Arial" w:cs="Arial"/>
          </w:rPr>
          <w:t xml:space="preserve">showing the effect of war on the number of cars </w:t>
        </w:r>
      </w:ins>
      <w:del w:id="4" w:author="Marie-Christine ." w:date="2024-07-18T09:34:00Z" w16du:dateUtc="2024-07-18T12:34:00Z">
        <w:r w:rsidDel="00017AEA">
          <w:rPr>
            <w:rFonts w:ascii="Arial" w:eastAsia="Arial" w:hAnsi="Arial" w:cs="Arial"/>
          </w:rPr>
          <w:delText xml:space="preserve">comparing the circulating </w:delText>
        </w:r>
      </w:del>
      <w:ins w:id="5" w:author="Marie-Christine ." w:date="2024-07-18T09:35:00Z" w16du:dateUtc="2024-07-18T12:35:00Z">
        <w:r w:rsidR="00017AEA">
          <w:rPr>
            <w:rFonts w:ascii="Arial" w:eastAsia="Arial" w:hAnsi="Arial" w:cs="Arial"/>
          </w:rPr>
          <w:t xml:space="preserve"> </w:t>
        </w:r>
        <w:proofErr w:type="spellStart"/>
        <w:r w:rsidR="00017AEA">
          <w:rPr>
            <w:rFonts w:ascii="Arial" w:eastAsia="Arial" w:hAnsi="Arial" w:cs="Arial"/>
          </w:rPr>
          <w:t>circulating</w:t>
        </w:r>
      </w:ins>
      <w:del w:id="6" w:author="Marie-Christine ." w:date="2024-07-18T09:35:00Z" w16du:dateUtc="2024-07-18T12:35:00Z">
        <w:r w:rsidDel="00017AEA">
          <w:rPr>
            <w:rFonts w:ascii="Arial" w:eastAsia="Arial" w:hAnsi="Arial" w:cs="Arial"/>
          </w:rPr>
          <w:delText xml:space="preserve">cars </w:delText>
        </w:r>
      </w:del>
      <w:r>
        <w:rPr>
          <w:rFonts w:ascii="Arial" w:eastAsia="Arial" w:hAnsi="Arial" w:cs="Arial"/>
        </w:rPr>
        <w:t>in</w:t>
      </w:r>
      <w:proofErr w:type="spellEnd"/>
      <w:r>
        <w:rPr>
          <w:rFonts w:ascii="Arial" w:eastAsia="Arial" w:hAnsi="Arial" w:cs="Arial"/>
        </w:rPr>
        <w:t xml:space="preserve"> two distinct Ukrainian cities before and during the </w:t>
      </w:r>
      <w:del w:id="7" w:author="Marie-Christine ." w:date="2024-07-18T09:36:00Z" w16du:dateUtc="2024-07-18T12:36:00Z">
        <w:r w:rsidDel="00017AEA">
          <w:rPr>
            <w:rFonts w:ascii="Arial" w:eastAsia="Arial" w:hAnsi="Arial" w:cs="Arial"/>
          </w:rPr>
          <w:delText>War</w:delText>
        </w:r>
      </w:del>
      <w:ins w:id="8" w:author="Marie-Christine ." w:date="2024-07-18T09:36:00Z" w16du:dateUtc="2024-07-18T12:36:00Z">
        <w:r w:rsidR="00017AEA">
          <w:rPr>
            <w:rFonts w:ascii="Arial" w:eastAsia="Arial" w:hAnsi="Arial" w:cs="Arial"/>
          </w:rPr>
          <w:t>w</w:t>
        </w:r>
        <w:r w:rsidR="00017AEA">
          <w:rPr>
            <w:rFonts w:ascii="Arial" w:eastAsia="Arial" w:hAnsi="Arial" w:cs="Arial"/>
          </w:rPr>
          <w:t>ar</w:t>
        </w:r>
      </w:ins>
      <w:r>
        <w:rPr>
          <w:rFonts w:ascii="Arial" w:eastAsia="Arial" w:hAnsi="Arial" w:cs="Arial"/>
        </w:rPr>
        <w:t xml:space="preserve">. Panels (a) and (b) depict a snapshot of Mariupol before (12.02.2021) and during (29.03.2022) the </w:t>
      </w:r>
      <w:del w:id="9" w:author="Marie-Christine ." w:date="2024-07-18T09:36:00Z" w16du:dateUtc="2024-07-18T12:36:00Z">
        <w:r w:rsidDel="00017AEA">
          <w:rPr>
            <w:rFonts w:ascii="Arial" w:eastAsia="Arial" w:hAnsi="Arial" w:cs="Arial"/>
          </w:rPr>
          <w:delText>War</w:delText>
        </w:r>
      </w:del>
      <w:ins w:id="10" w:author="Marie-Christine ." w:date="2024-07-18T09:36:00Z" w16du:dateUtc="2024-07-18T12:36:00Z">
        <w:r w:rsidR="00017AEA">
          <w:rPr>
            <w:rFonts w:ascii="Arial" w:eastAsia="Arial" w:hAnsi="Arial" w:cs="Arial"/>
          </w:rPr>
          <w:t>w</w:t>
        </w:r>
        <w:r w:rsidR="00017AEA">
          <w:rPr>
            <w:rFonts w:ascii="Arial" w:eastAsia="Arial" w:hAnsi="Arial" w:cs="Arial"/>
          </w:rPr>
          <w:t>ar</w:t>
        </w:r>
      </w:ins>
      <w:r>
        <w:rPr>
          <w:rFonts w:ascii="Arial" w:eastAsia="Arial" w:hAnsi="Arial" w:cs="Arial"/>
        </w:rPr>
        <w:t xml:space="preserve">, respectively, highlighting the region around the Donetsk Academic Regional Drama Theatre </w:t>
      </w:r>
      <w:ins w:id="11" w:author="Marie-Christine ." w:date="2024-07-18T09:33:00Z" w16du:dateUtc="2024-07-18T12:33:00Z">
        <w:r w:rsidR="00017AEA">
          <w:rPr>
            <w:rFonts w:ascii="Arial" w:eastAsia="Arial" w:hAnsi="Arial" w:cs="Arial"/>
          </w:rPr>
          <w:t xml:space="preserve">that was </w:t>
        </w:r>
      </w:ins>
      <w:r>
        <w:rPr>
          <w:rFonts w:ascii="Arial" w:eastAsia="Arial" w:hAnsi="Arial" w:cs="Arial"/>
        </w:rPr>
        <w:t xml:space="preserve">heavily bombarded on 16th March. Panels (c) and (d) show close-up shots of the area around the Transcarpathian Regional Clinical Hospital of A. Novak before (30.04.2019) and during (14.04.2022) the </w:t>
      </w:r>
      <w:del w:id="12" w:author="Marie-Christine ." w:date="2024-07-18T09:37:00Z" w16du:dateUtc="2024-07-18T12:37:00Z">
        <w:r w:rsidDel="00017AEA">
          <w:rPr>
            <w:rFonts w:ascii="Arial" w:eastAsia="Arial" w:hAnsi="Arial" w:cs="Arial"/>
          </w:rPr>
          <w:delText>War</w:delText>
        </w:r>
      </w:del>
      <w:ins w:id="13" w:author="Marie-Christine ." w:date="2024-07-18T09:37:00Z" w16du:dateUtc="2024-07-18T12:37:00Z">
        <w:r w:rsidR="00017AEA">
          <w:rPr>
            <w:rFonts w:ascii="Arial" w:eastAsia="Arial" w:hAnsi="Arial" w:cs="Arial"/>
          </w:rPr>
          <w:t>w</w:t>
        </w:r>
        <w:r w:rsidR="00017AEA">
          <w:rPr>
            <w:rFonts w:ascii="Arial" w:eastAsia="Arial" w:hAnsi="Arial" w:cs="Arial"/>
          </w:rPr>
          <w:t>ar</w:t>
        </w:r>
      </w:ins>
      <w:r>
        <w:rPr>
          <w:rFonts w:ascii="Arial" w:eastAsia="Arial" w:hAnsi="Arial" w:cs="Arial"/>
        </w:rPr>
        <w:t xml:space="preserve">, respectively, located in the city of Uzhhorod. While Mariupol presented a massive drop in the number of cars in the first month following the start of </w:t>
      </w:r>
      <w:r>
        <w:rPr>
          <w:rFonts w:ascii="Arial" w:eastAsia="Arial" w:hAnsi="Arial" w:cs="Arial"/>
        </w:rPr>
        <w:lastRenderedPageBreak/>
        <w:t>the War, Uzhhorod depicted the opposite trend. Satellite images © 2019–2023 Maxar Technologies.</w:t>
      </w:r>
    </w:p>
    <w:p w14:paraId="4F75C9C5" w14:textId="1CF1CF18" w:rsidR="00061C18" w:rsidRDefault="00000000">
      <w:pPr>
        <w:spacing w:line="240" w:lineRule="auto"/>
        <w:ind w:right="-46"/>
        <w:jc w:val="both"/>
        <w:rPr>
          <w:rFonts w:ascii="Arial" w:eastAsia="Arial" w:hAnsi="Arial" w:cs="Arial"/>
          <w:b/>
        </w:rPr>
      </w:pPr>
      <w:r>
        <w:rPr>
          <w:rFonts w:ascii="Arial" w:eastAsia="Arial" w:hAnsi="Arial" w:cs="Arial"/>
          <w:b/>
          <w:noProof/>
        </w:rPr>
        <w:drawing>
          <wp:inline distT="0" distB="0" distL="0" distR="0" wp14:anchorId="0C8D619C" wp14:editId="26E65CB0">
            <wp:extent cx="5734050" cy="4880186"/>
            <wp:effectExtent l="0" t="0" r="0" b="0"/>
            <wp:docPr id="200313148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7"/>
                    <a:srcRect b="3692"/>
                    <a:stretch>
                      <a:fillRect/>
                    </a:stretch>
                  </pic:blipFill>
                  <pic:spPr>
                    <a:xfrm>
                      <a:off x="0" y="0"/>
                      <a:ext cx="5734050" cy="4880186"/>
                    </a:xfrm>
                    <a:prstGeom prst="rect">
                      <a:avLst/>
                    </a:prstGeom>
                    <a:ln/>
                  </pic:spPr>
                </pic:pic>
              </a:graphicData>
            </a:graphic>
          </wp:inline>
        </w:drawing>
      </w:r>
      <w:r>
        <w:rPr>
          <w:rFonts w:ascii="Arial" w:eastAsia="Arial" w:hAnsi="Arial" w:cs="Arial"/>
          <w:b/>
        </w:rPr>
        <w:t xml:space="preserve">Figure 3: </w:t>
      </w:r>
      <w:r>
        <w:rPr>
          <w:rFonts w:ascii="Arial" w:eastAsia="Arial" w:hAnsi="Arial" w:cs="Arial"/>
        </w:rPr>
        <w:t xml:space="preserve">Change in average car density for all Ukrainian primary administrative units (Oblasts) during the first year of </w:t>
      </w:r>
      <w:del w:id="14" w:author="Marie-Christine ." w:date="2024-07-18T09:37:00Z" w16du:dateUtc="2024-07-18T12:37:00Z">
        <w:r w:rsidDel="00017AEA">
          <w:rPr>
            <w:rFonts w:ascii="Arial" w:eastAsia="Arial" w:hAnsi="Arial" w:cs="Arial"/>
          </w:rPr>
          <w:delText xml:space="preserve">War </w:delText>
        </w:r>
      </w:del>
      <w:ins w:id="15" w:author="Marie-Christine ." w:date="2024-07-18T09:37:00Z" w16du:dateUtc="2024-07-18T12:37:00Z">
        <w:r w:rsidR="00017AEA">
          <w:rPr>
            <w:rFonts w:ascii="Arial" w:eastAsia="Arial" w:hAnsi="Arial" w:cs="Arial"/>
          </w:rPr>
          <w:t>w</w:t>
        </w:r>
        <w:r w:rsidR="00017AEA">
          <w:rPr>
            <w:rFonts w:ascii="Arial" w:eastAsia="Arial" w:hAnsi="Arial" w:cs="Arial"/>
          </w:rPr>
          <w:t xml:space="preserve">ar </w:t>
        </w:r>
      </w:ins>
      <w:r>
        <w:rPr>
          <w:rFonts w:ascii="Arial" w:eastAsia="Arial" w:hAnsi="Arial" w:cs="Arial"/>
        </w:rPr>
        <w:t xml:space="preserve">(2022). Values reflect the percentage change in average car density after the start of the </w:t>
      </w:r>
      <w:del w:id="16" w:author="Marie-Christine ." w:date="2024-07-18T09:37:00Z" w16du:dateUtc="2024-07-18T12:37:00Z">
        <w:r w:rsidDel="00017AEA">
          <w:rPr>
            <w:rFonts w:ascii="Arial" w:eastAsia="Arial" w:hAnsi="Arial" w:cs="Arial"/>
          </w:rPr>
          <w:delText xml:space="preserve">War </w:delText>
        </w:r>
      </w:del>
      <w:ins w:id="17" w:author="Marie-Christine ." w:date="2024-07-18T09:37:00Z" w16du:dateUtc="2024-07-18T12:37:00Z">
        <w:r w:rsidR="00017AEA">
          <w:rPr>
            <w:rFonts w:ascii="Arial" w:eastAsia="Arial" w:hAnsi="Arial" w:cs="Arial"/>
          </w:rPr>
          <w:t>w</w:t>
        </w:r>
        <w:r w:rsidR="00017AEA">
          <w:rPr>
            <w:rFonts w:ascii="Arial" w:eastAsia="Arial" w:hAnsi="Arial" w:cs="Arial"/>
          </w:rPr>
          <w:t xml:space="preserve">ar </w:t>
        </w:r>
      </w:ins>
      <w:r>
        <w:rPr>
          <w:rFonts w:ascii="Arial" w:eastAsia="Arial" w:hAnsi="Arial" w:cs="Arial"/>
        </w:rPr>
        <w:t xml:space="preserve">(24 February) relative to the baseline (2019) for either quarterly (a) or yearly (b) temporal resolution. Oblasts </w:t>
      </w:r>
      <w:proofErr w:type="spellStart"/>
      <w:r>
        <w:rPr>
          <w:rFonts w:ascii="Arial" w:eastAsia="Arial" w:hAnsi="Arial" w:cs="Arial"/>
        </w:rPr>
        <w:t>colored</w:t>
      </w:r>
      <w:proofErr w:type="spellEnd"/>
      <w:r>
        <w:rPr>
          <w:rFonts w:ascii="Arial" w:eastAsia="Arial" w:hAnsi="Arial" w:cs="Arial"/>
        </w:rPr>
        <w:t xml:space="preserve"> in dark </w:t>
      </w:r>
      <w:proofErr w:type="spellStart"/>
      <w:r>
        <w:rPr>
          <w:rFonts w:ascii="Arial" w:eastAsia="Arial" w:hAnsi="Arial" w:cs="Arial"/>
        </w:rPr>
        <w:t>gray</w:t>
      </w:r>
      <w:proofErr w:type="spellEnd"/>
      <w:r>
        <w:rPr>
          <w:rFonts w:ascii="Arial" w:eastAsia="Arial" w:hAnsi="Arial" w:cs="Arial"/>
        </w:rPr>
        <w:t xml:space="preserve"> represent cases in which the relative change could not be calculated due to missing data for either or both years. The occupied territories of Crimea and Sevastopol</w:t>
      </w:r>
      <w:del w:id="18" w:author="Marie-Christine ." w:date="2024-07-18T09:38:00Z" w16du:dateUtc="2024-07-18T12:38:00Z">
        <w:r w:rsidDel="00017AEA">
          <w:rPr>
            <w:rFonts w:ascii="Arial" w:eastAsia="Arial" w:hAnsi="Arial" w:cs="Arial"/>
          </w:rPr>
          <w:delText>,</w:delText>
        </w:r>
      </w:del>
      <w:r>
        <w:rPr>
          <w:rFonts w:ascii="Arial" w:eastAsia="Arial" w:hAnsi="Arial" w:cs="Arial"/>
        </w:rPr>
        <w:t xml:space="preserve"> </w:t>
      </w:r>
      <w:del w:id="19" w:author="Marie-Christine ." w:date="2024-07-18T09:38:00Z" w16du:dateUtc="2024-07-18T12:38:00Z">
        <w:r w:rsidDel="00017AEA">
          <w:rPr>
            <w:rFonts w:ascii="Arial" w:eastAsia="Arial" w:hAnsi="Arial" w:cs="Arial"/>
          </w:rPr>
          <w:delText xml:space="preserve">depicted by the dashed area, </w:delText>
        </w:r>
      </w:del>
      <w:r>
        <w:rPr>
          <w:rFonts w:ascii="Arial" w:eastAsia="Arial" w:hAnsi="Arial" w:cs="Arial"/>
        </w:rPr>
        <w:t>were not considered in the current study</w:t>
      </w:r>
      <w:ins w:id="20" w:author="Marie-Christine ." w:date="2024-07-18T09:38:00Z" w16du:dateUtc="2024-07-18T12:38:00Z">
        <w:r w:rsidR="00017AEA">
          <w:rPr>
            <w:rFonts w:ascii="Arial" w:eastAsia="Arial" w:hAnsi="Arial" w:cs="Arial"/>
          </w:rPr>
          <w:t xml:space="preserve"> (dashed areas)</w:t>
        </w:r>
      </w:ins>
      <w:r>
        <w:rPr>
          <w:rFonts w:ascii="Arial" w:eastAsia="Arial" w:hAnsi="Arial" w:cs="Arial"/>
        </w:rPr>
        <w:t>.</w:t>
      </w:r>
    </w:p>
    <w:p w14:paraId="74CA7590" w14:textId="77777777" w:rsidR="00061C18" w:rsidRDefault="00061C18">
      <w:pPr>
        <w:spacing w:line="240" w:lineRule="auto"/>
        <w:ind w:right="-46"/>
        <w:rPr>
          <w:rFonts w:ascii="Arial" w:eastAsia="Arial" w:hAnsi="Arial" w:cs="Arial"/>
          <w:b/>
        </w:rPr>
      </w:pPr>
    </w:p>
    <w:p w14:paraId="160CFDD7" w14:textId="77777777" w:rsidR="00061C18" w:rsidRDefault="00061C18">
      <w:pPr>
        <w:ind w:right="-46"/>
        <w:rPr>
          <w:rFonts w:ascii="Arial" w:eastAsia="Arial" w:hAnsi="Arial" w:cs="Arial"/>
          <w:b/>
        </w:rPr>
      </w:pPr>
    </w:p>
    <w:p w14:paraId="0B72E392" w14:textId="77777777" w:rsidR="00061C18" w:rsidRDefault="00061C18">
      <w:pPr>
        <w:ind w:right="-46"/>
        <w:rPr>
          <w:rFonts w:ascii="Arial" w:eastAsia="Arial" w:hAnsi="Arial" w:cs="Arial"/>
          <w:b/>
        </w:rPr>
      </w:pPr>
    </w:p>
    <w:p w14:paraId="51910FEF" w14:textId="77777777" w:rsidR="00061C18" w:rsidRDefault="00061C18">
      <w:pPr>
        <w:ind w:right="-46"/>
        <w:rPr>
          <w:rFonts w:ascii="Arial" w:eastAsia="Arial" w:hAnsi="Arial" w:cs="Arial"/>
          <w:b/>
        </w:rPr>
      </w:pPr>
    </w:p>
    <w:p w14:paraId="451D30FF" w14:textId="290D69D7" w:rsidR="00061C18" w:rsidRDefault="00000000">
      <w:pPr>
        <w:spacing w:before="1" w:line="199" w:lineRule="auto"/>
        <w:ind w:right="-46"/>
        <w:jc w:val="both"/>
        <w:rPr>
          <w:rFonts w:ascii="Arial" w:eastAsia="Arial" w:hAnsi="Arial" w:cs="Arial"/>
          <w:b/>
        </w:rPr>
      </w:pPr>
      <w:r>
        <w:rPr>
          <w:rFonts w:ascii="Arial" w:eastAsia="Arial" w:hAnsi="Arial" w:cs="Arial"/>
          <w:noProof/>
        </w:rPr>
        <w:lastRenderedPageBreak/>
        <w:drawing>
          <wp:inline distT="114300" distB="114300" distL="114300" distR="114300" wp14:anchorId="6E7E9C8F" wp14:editId="0A4904E0">
            <wp:extent cx="5731200" cy="4737100"/>
            <wp:effectExtent l="0" t="0" r="0" b="0"/>
            <wp:docPr id="2003131480"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8"/>
                    <a:srcRect/>
                    <a:stretch>
                      <a:fillRect/>
                    </a:stretch>
                  </pic:blipFill>
                  <pic:spPr>
                    <a:xfrm>
                      <a:off x="0" y="0"/>
                      <a:ext cx="5731200" cy="4737100"/>
                    </a:xfrm>
                    <a:prstGeom prst="rect">
                      <a:avLst/>
                    </a:prstGeom>
                    <a:ln/>
                  </pic:spPr>
                </pic:pic>
              </a:graphicData>
            </a:graphic>
          </wp:inline>
        </w:drawing>
      </w:r>
      <w:r>
        <w:rPr>
          <w:rFonts w:ascii="Arial" w:eastAsia="Arial" w:hAnsi="Arial" w:cs="Arial"/>
          <w:b/>
        </w:rPr>
        <w:t xml:space="preserve">Figure 4: </w:t>
      </w:r>
      <w:del w:id="21" w:author="Marie-Christine ." w:date="2024-07-18T09:39:00Z" w16du:dateUtc="2024-07-18T12:39:00Z">
        <w:r w:rsidDel="00017AEA">
          <w:rPr>
            <w:rFonts w:ascii="Arial" w:eastAsia="Arial" w:hAnsi="Arial" w:cs="Arial"/>
          </w:rPr>
          <w:delText>Example of the r</w:delText>
        </w:r>
      </w:del>
      <w:ins w:id="22" w:author="Marie-Christine ." w:date="2024-07-18T09:39:00Z" w16du:dateUtc="2024-07-18T12:39:00Z">
        <w:r w:rsidR="00017AEA">
          <w:rPr>
            <w:rFonts w:ascii="Arial" w:eastAsia="Arial" w:hAnsi="Arial" w:cs="Arial"/>
          </w:rPr>
          <w:t>R</w:t>
        </w:r>
      </w:ins>
      <w:r>
        <w:rPr>
          <w:rFonts w:ascii="Arial" w:eastAsia="Arial" w:hAnsi="Arial" w:cs="Arial"/>
        </w:rPr>
        <w:t xml:space="preserve">elationship between the </w:t>
      </w:r>
      <w:ins w:id="23" w:author="Marie-Christine ." w:date="2024-07-18T09:38:00Z" w16du:dateUtc="2024-07-18T12:38:00Z">
        <w:r w:rsidR="00017AEA">
          <w:rPr>
            <w:rFonts w:ascii="Arial" w:eastAsia="Arial" w:hAnsi="Arial" w:cs="Arial"/>
          </w:rPr>
          <w:t>(</w:t>
        </w:r>
      </w:ins>
      <w:r>
        <w:rPr>
          <w:rFonts w:ascii="Arial" w:eastAsia="Arial" w:hAnsi="Arial" w:cs="Arial"/>
        </w:rPr>
        <w:t>gridded</w:t>
      </w:r>
      <w:ins w:id="24" w:author="Marie-Christine ." w:date="2024-07-18T09:38:00Z" w16du:dateUtc="2024-07-18T12:38:00Z">
        <w:r w:rsidR="00017AEA">
          <w:rPr>
            <w:rFonts w:ascii="Arial" w:eastAsia="Arial" w:hAnsi="Arial" w:cs="Arial"/>
          </w:rPr>
          <w:t>)</w:t>
        </w:r>
      </w:ins>
      <w:r>
        <w:rPr>
          <w:rFonts w:ascii="Arial" w:eastAsia="Arial" w:hAnsi="Arial" w:cs="Arial"/>
        </w:rPr>
        <w:t xml:space="preserve"> average number of people and cars for four selected cities during the baseline year (2019). For most cities, the relationship is positive and non-linear akin to Kiev (</w:t>
      </w:r>
      <w:del w:id="25" w:author="Marie-Christine ." w:date="2024-07-18T09:39:00Z" w16du:dateUtc="2024-07-18T12:39:00Z">
        <w:r w:rsidDel="00991C30">
          <w:rPr>
            <w:rFonts w:ascii="Arial" w:eastAsia="Arial" w:hAnsi="Arial" w:cs="Arial"/>
          </w:rPr>
          <w:delText xml:space="preserve">panel </w:delText>
        </w:r>
      </w:del>
      <w:r>
        <w:rPr>
          <w:rFonts w:ascii="Arial" w:eastAsia="Arial" w:hAnsi="Arial" w:cs="Arial"/>
        </w:rPr>
        <w:t>a)</w:t>
      </w:r>
      <w:ins w:id="26" w:author="Marie-Christine ." w:date="2024-07-18T09:39:00Z" w16du:dateUtc="2024-07-18T12:39:00Z">
        <w:r w:rsidR="00991C30">
          <w:rPr>
            <w:rFonts w:ascii="Arial" w:eastAsia="Arial" w:hAnsi="Arial" w:cs="Arial"/>
          </w:rPr>
          <w:t>.</w:t>
        </w:r>
      </w:ins>
      <w:del w:id="27" w:author="Marie-Christine ." w:date="2024-07-18T09:39:00Z" w16du:dateUtc="2024-07-18T12:39:00Z">
        <w:r w:rsidDel="00991C30">
          <w:rPr>
            <w:rFonts w:ascii="Arial" w:eastAsia="Arial" w:hAnsi="Arial" w:cs="Arial"/>
          </w:rPr>
          <w:delText>,</w:delText>
        </w:r>
      </w:del>
      <w:r>
        <w:rPr>
          <w:rFonts w:ascii="Arial" w:eastAsia="Arial" w:hAnsi="Arial" w:cs="Arial"/>
        </w:rPr>
        <w:t xml:space="preserve"> </w:t>
      </w:r>
      <w:del w:id="28" w:author="Marie-Christine ." w:date="2024-07-18T09:39:00Z" w16du:dateUtc="2024-07-18T12:39:00Z">
        <w:r w:rsidDel="00991C30">
          <w:rPr>
            <w:rFonts w:ascii="Arial" w:eastAsia="Arial" w:hAnsi="Arial" w:cs="Arial"/>
          </w:rPr>
          <w:delText>while o</w:delText>
        </w:r>
      </w:del>
      <w:ins w:id="29" w:author="Marie-Christine ." w:date="2024-07-18T09:39:00Z" w16du:dateUtc="2024-07-18T12:39:00Z">
        <w:r w:rsidR="00991C30">
          <w:rPr>
            <w:rFonts w:ascii="Arial" w:eastAsia="Arial" w:hAnsi="Arial" w:cs="Arial"/>
          </w:rPr>
          <w:t>O</w:t>
        </w:r>
      </w:ins>
      <w:r>
        <w:rPr>
          <w:rFonts w:ascii="Arial" w:eastAsia="Arial" w:hAnsi="Arial" w:cs="Arial"/>
        </w:rPr>
        <w:t>ccasionally</w:t>
      </w:r>
      <w:ins w:id="30" w:author="Marie-Christine ." w:date="2024-07-18T09:39:00Z" w16du:dateUtc="2024-07-18T12:39:00Z">
        <w:r w:rsidR="00991C30">
          <w:rPr>
            <w:rFonts w:ascii="Arial" w:eastAsia="Arial" w:hAnsi="Arial" w:cs="Arial"/>
          </w:rPr>
          <w:t xml:space="preserve">, </w:t>
        </w:r>
      </w:ins>
      <w:r>
        <w:rPr>
          <w:rFonts w:ascii="Arial" w:eastAsia="Arial" w:hAnsi="Arial" w:cs="Arial"/>
        </w:rPr>
        <w:t xml:space="preserve"> </w:t>
      </w:r>
      <w:del w:id="31" w:author="Marie-Christine ." w:date="2024-07-18T09:41:00Z" w16du:dateUtc="2024-07-18T12:41:00Z">
        <w:r w:rsidDel="00991C30">
          <w:rPr>
            <w:rFonts w:ascii="Arial" w:eastAsia="Arial" w:hAnsi="Arial" w:cs="Arial"/>
          </w:rPr>
          <w:delText>it becomes</w:delText>
        </w:r>
      </w:del>
      <w:ins w:id="32" w:author="Marie-Christine ." w:date="2024-07-18T09:41:00Z" w16du:dateUtc="2024-07-18T12:41:00Z">
        <w:r w:rsidR="00991C30">
          <w:rPr>
            <w:rFonts w:ascii="Arial" w:eastAsia="Arial" w:hAnsi="Arial" w:cs="Arial"/>
          </w:rPr>
          <w:t>the relationship is</w:t>
        </w:r>
      </w:ins>
      <w:r>
        <w:rPr>
          <w:rFonts w:ascii="Arial" w:eastAsia="Arial" w:hAnsi="Arial" w:cs="Arial"/>
        </w:rPr>
        <w:t xml:space="preserve"> linear as for Uzhhorod (</w:t>
      </w:r>
      <w:del w:id="33" w:author="Marie-Christine ." w:date="2024-07-18T09:41:00Z" w16du:dateUtc="2024-07-18T12:41:00Z">
        <w:r w:rsidDel="00991C30">
          <w:rPr>
            <w:rFonts w:ascii="Arial" w:eastAsia="Arial" w:hAnsi="Arial" w:cs="Arial"/>
          </w:rPr>
          <w:delText xml:space="preserve">panel </w:delText>
        </w:r>
      </w:del>
      <w:r>
        <w:rPr>
          <w:rFonts w:ascii="Arial" w:eastAsia="Arial" w:hAnsi="Arial" w:cs="Arial"/>
        </w:rPr>
        <w:t>b)</w:t>
      </w:r>
      <w:ins w:id="34" w:author="Marie-Christine ." w:date="2024-07-18T09:41:00Z" w16du:dateUtc="2024-07-18T12:41:00Z">
        <w:r w:rsidR="00991C30">
          <w:rPr>
            <w:rFonts w:ascii="Arial" w:eastAsia="Arial" w:hAnsi="Arial" w:cs="Arial"/>
          </w:rPr>
          <w:t>,</w:t>
        </w:r>
      </w:ins>
      <w:del w:id="35" w:author="Marie-Christine ." w:date="2024-07-18T09:41:00Z" w16du:dateUtc="2024-07-18T12:41:00Z">
        <w:r w:rsidDel="00991C30">
          <w:rPr>
            <w:rFonts w:ascii="Arial" w:eastAsia="Arial" w:hAnsi="Arial" w:cs="Arial"/>
          </w:rPr>
          <w:delText>.</w:delText>
        </w:r>
      </w:del>
      <w:ins w:id="36" w:author="Marie-Christine ." w:date="2024-07-18T09:41:00Z" w16du:dateUtc="2024-07-18T12:41:00Z">
        <w:r w:rsidR="00991C30">
          <w:rPr>
            <w:rFonts w:ascii="Arial" w:eastAsia="Arial" w:hAnsi="Arial" w:cs="Arial"/>
          </w:rPr>
          <w:t xml:space="preserve"> </w:t>
        </w:r>
      </w:ins>
      <w:r>
        <w:rPr>
          <w:rFonts w:ascii="Arial" w:eastAsia="Arial" w:hAnsi="Arial" w:cs="Arial"/>
        </w:rPr>
        <w:t xml:space="preserve"> </w:t>
      </w:r>
      <w:del w:id="37" w:author="Marie-Christine ." w:date="2024-07-18T09:42:00Z" w16du:dateUtc="2024-07-18T12:42:00Z">
        <w:r w:rsidDel="00991C30">
          <w:rPr>
            <w:rFonts w:ascii="Arial" w:eastAsia="Arial" w:hAnsi="Arial" w:cs="Arial"/>
          </w:rPr>
          <w:delText>In some rare cases,</w:delText>
        </w:r>
      </w:del>
      <w:ins w:id="38" w:author="Marie-Christine ." w:date="2024-07-18T09:42:00Z" w16du:dateUtc="2024-07-18T12:42:00Z">
        <w:r w:rsidR="00991C30">
          <w:rPr>
            <w:rFonts w:ascii="Arial" w:eastAsia="Arial" w:hAnsi="Arial" w:cs="Arial"/>
          </w:rPr>
          <w:t>and rarely</w:t>
        </w:r>
      </w:ins>
      <w:r>
        <w:rPr>
          <w:rFonts w:ascii="Arial" w:eastAsia="Arial" w:hAnsi="Arial" w:cs="Arial"/>
        </w:rPr>
        <w:t xml:space="preserve"> </w:t>
      </w:r>
      <w:ins w:id="39" w:author="Marie-Christine ." w:date="2024-07-18T09:42:00Z" w16du:dateUtc="2024-07-18T12:42:00Z">
        <w:r w:rsidR="00991C30">
          <w:rPr>
            <w:rFonts w:ascii="Arial" w:eastAsia="Arial" w:hAnsi="Arial" w:cs="Arial"/>
          </w:rPr>
          <w:t xml:space="preserve">there is </w:t>
        </w:r>
      </w:ins>
      <w:r>
        <w:rPr>
          <w:rFonts w:ascii="Arial" w:eastAsia="Arial" w:hAnsi="Arial" w:cs="Arial"/>
        </w:rPr>
        <w:t xml:space="preserve">no </w:t>
      </w:r>
      <w:ins w:id="40" w:author="Marie-Christine ." w:date="2024-07-18T09:44:00Z" w16du:dateUtc="2024-07-18T12:44:00Z">
        <w:r w:rsidR="00991C30">
          <w:rPr>
            <w:rFonts w:ascii="Arial" w:eastAsia="Arial" w:hAnsi="Arial" w:cs="Arial"/>
          </w:rPr>
          <w:t>(</w:t>
        </w:r>
      </w:ins>
      <w:r>
        <w:rPr>
          <w:rFonts w:ascii="Arial" w:eastAsia="Arial" w:hAnsi="Arial" w:cs="Arial"/>
        </w:rPr>
        <w:t>clear</w:t>
      </w:r>
      <w:ins w:id="41" w:author="Marie-Christine ." w:date="2024-07-18T09:44:00Z" w16du:dateUtc="2024-07-18T12:44:00Z">
        <w:r w:rsidR="00991C30">
          <w:rPr>
            <w:rFonts w:ascii="Arial" w:eastAsia="Arial" w:hAnsi="Arial" w:cs="Arial"/>
          </w:rPr>
          <w:t>)</w:t>
        </w:r>
      </w:ins>
      <w:r>
        <w:rPr>
          <w:rFonts w:ascii="Arial" w:eastAsia="Arial" w:hAnsi="Arial" w:cs="Arial"/>
        </w:rPr>
        <w:t xml:space="preserve"> relationship </w:t>
      </w:r>
      <w:del w:id="42" w:author="Marie-Christine ." w:date="2024-07-18T09:42:00Z" w16du:dateUtc="2024-07-18T12:42:00Z">
        <w:r w:rsidDel="00991C30">
          <w:rPr>
            <w:rFonts w:ascii="Arial" w:eastAsia="Arial" w:hAnsi="Arial" w:cs="Arial"/>
          </w:rPr>
          <w:delText xml:space="preserve">can be detected </w:delText>
        </w:r>
      </w:del>
      <w:ins w:id="43" w:author="Marie-Christine ." w:date="2024-07-18T09:44:00Z" w16du:dateUtc="2024-07-18T12:44:00Z">
        <w:r w:rsidR="00991C30">
          <w:rPr>
            <w:rFonts w:ascii="Arial" w:eastAsia="Arial" w:hAnsi="Arial" w:cs="Arial"/>
          </w:rPr>
          <w:t xml:space="preserve"> as in Odessa </w:t>
        </w:r>
      </w:ins>
      <w:r>
        <w:rPr>
          <w:rFonts w:ascii="Arial" w:eastAsia="Arial" w:hAnsi="Arial" w:cs="Arial"/>
        </w:rPr>
        <w:t>(</w:t>
      </w:r>
      <w:del w:id="44" w:author="Marie-Christine ." w:date="2024-07-18T09:44:00Z" w16du:dateUtc="2024-07-18T12:44:00Z">
        <w:r w:rsidDel="00991C30">
          <w:rPr>
            <w:rFonts w:ascii="Arial" w:eastAsia="Arial" w:hAnsi="Arial" w:cs="Arial"/>
          </w:rPr>
          <w:delText xml:space="preserve">e.g. Odessa, panel </w:delText>
        </w:r>
      </w:del>
      <w:r>
        <w:rPr>
          <w:rFonts w:ascii="Arial" w:eastAsia="Arial" w:hAnsi="Arial" w:cs="Arial"/>
        </w:rPr>
        <w:t>c)</w:t>
      </w:r>
      <w:del w:id="45" w:author="Marie-Christine ." w:date="2024-07-18T09:44:00Z" w16du:dateUtc="2024-07-18T12:44:00Z">
        <w:r w:rsidDel="00991C30">
          <w:rPr>
            <w:rFonts w:ascii="Arial" w:eastAsia="Arial" w:hAnsi="Arial" w:cs="Arial"/>
          </w:rPr>
          <w:delText>,</w:delText>
        </w:r>
      </w:del>
      <w:r>
        <w:rPr>
          <w:rFonts w:ascii="Arial" w:eastAsia="Arial" w:hAnsi="Arial" w:cs="Arial"/>
        </w:rPr>
        <w:t xml:space="preserve"> or </w:t>
      </w:r>
      <w:del w:id="46" w:author="Marie-Christine ." w:date="2024-07-18T09:44:00Z" w16du:dateUtc="2024-07-18T12:44:00Z">
        <w:r w:rsidDel="00991C30">
          <w:rPr>
            <w:rFonts w:ascii="Arial" w:eastAsia="Arial" w:hAnsi="Arial" w:cs="Arial"/>
          </w:rPr>
          <w:delText xml:space="preserve">the relationship is fully absent (e.g. </w:delText>
        </w:r>
      </w:del>
      <w:proofErr w:type="spellStart"/>
      <w:r>
        <w:rPr>
          <w:rFonts w:ascii="Arial" w:eastAsia="Arial" w:hAnsi="Arial" w:cs="Arial"/>
        </w:rPr>
        <w:t>Oleksandriya</w:t>
      </w:r>
      <w:proofErr w:type="spellEnd"/>
      <w:ins w:id="47" w:author="Marie-Christine ." w:date="2024-07-18T09:44:00Z" w16du:dateUtc="2024-07-18T12:44:00Z">
        <w:r w:rsidR="00991C30">
          <w:rPr>
            <w:rFonts w:ascii="Arial" w:eastAsia="Arial" w:hAnsi="Arial" w:cs="Arial"/>
          </w:rPr>
          <w:t xml:space="preserve"> </w:t>
        </w:r>
      </w:ins>
      <w:del w:id="48" w:author="Marie-Christine ." w:date="2024-07-18T09:44:00Z" w16du:dateUtc="2024-07-18T12:44:00Z">
        <w:r w:rsidDel="00991C30">
          <w:rPr>
            <w:rFonts w:ascii="Arial" w:eastAsia="Arial" w:hAnsi="Arial" w:cs="Arial"/>
          </w:rPr>
          <w:delText xml:space="preserve">, panel </w:delText>
        </w:r>
      </w:del>
      <w:ins w:id="49" w:author="Marie-Christine ." w:date="2024-07-18T09:44:00Z" w16du:dateUtc="2024-07-18T12:44:00Z">
        <w:r w:rsidR="00991C30">
          <w:rPr>
            <w:rFonts w:ascii="Arial" w:eastAsia="Arial" w:hAnsi="Arial" w:cs="Arial"/>
          </w:rPr>
          <w:t>(</w:t>
        </w:r>
      </w:ins>
      <w:r>
        <w:rPr>
          <w:rFonts w:ascii="Arial" w:eastAsia="Arial" w:hAnsi="Arial" w:cs="Arial"/>
        </w:rPr>
        <w:t>d). The orange smoothed function highlights the trend line from the GAM model bounded by its 95% confidence interval, with circle sizes scaled by the population/car ratio. Each data point assembles information from a unique grid cell (1 x 1 km) within the given city. For a complete overview, refer to Figs. S3-</w:t>
      </w:r>
      <w:del w:id="50" w:author="Marie-Christine ." w:date="2024-07-18T09:48:00Z" w16du:dateUtc="2024-07-18T12:48:00Z">
        <w:r w:rsidDel="00991C30">
          <w:rPr>
            <w:rFonts w:ascii="Arial" w:eastAsia="Arial" w:hAnsi="Arial" w:cs="Arial"/>
          </w:rPr>
          <w:delText>37</w:delText>
        </w:r>
        <w:r w:rsidDel="00991C30">
          <w:rPr>
            <w:rFonts w:ascii="Arial" w:eastAsia="Arial" w:hAnsi="Arial" w:cs="Arial"/>
            <w:color w:val="0000FF"/>
          </w:rPr>
          <w:delText xml:space="preserve"> </w:delText>
        </w:r>
      </w:del>
      <w:ins w:id="51" w:author="Marie-Christine ." w:date="2024-07-18T09:48:00Z" w16du:dateUtc="2024-07-18T12:48:00Z">
        <w:r w:rsidR="00991C30">
          <w:rPr>
            <w:rFonts w:ascii="Arial" w:eastAsia="Arial" w:hAnsi="Arial" w:cs="Arial"/>
          </w:rPr>
          <w:t>S</w:t>
        </w:r>
        <w:r w:rsidR="00991C30">
          <w:rPr>
            <w:rFonts w:ascii="Arial" w:eastAsia="Arial" w:hAnsi="Arial" w:cs="Arial"/>
          </w:rPr>
          <w:t>7</w:t>
        </w:r>
        <w:r w:rsidR="00991C30">
          <w:rPr>
            <w:rFonts w:ascii="Arial" w:eastAsia="Arial" w:hAnsi="Arial" w:cs="Arial"/>
            <w:color w:val="0000FF"/>
          </w:rPr>
          <w:t xml:space="preserve"> </w:t>
        </w:r>
      </w:ins>
      <w:r>
        <w:rPr>
          <w:rFonts w:ascii="Arial" w:eastAsia="Arial" w:hAnsi="Arial" w:cs="Arial"/>
        </w:rPr>
        <w:t>in the Supplementary Material.</w:t>
      </w:r>
    </w:p>
    <w:p w14:paraId="0BED7311" w14:textId="77777777" w:rsidR="00061C18" w:rsidRDefault="00061C18">
      <w:pPr>
        <w:ind w:right="-46"/>
        <w:rPr>
          <w:rFonts w:ascii="Arial" w:eastAsia="Arial" w:hAnsi="Arial" w:cs="Arial"/>
          <w:b/>
        </w:rPr>
      </w:pPr>
    </w:p>
    <w:p w14:paraId="2F641125" w14:textId="77777777" w:rsidR="00061C18" w:rsidRDefault="00061C18">
      <w:pPr>
        <w:ind w:right="-46"/>
        <w:rPr>
          <w:rFonts w:ascii="Arial" w:eastAsia="Arial" w:hAnsi="Arial" w:cs="Arial"/>
          <w:b/>
        </w:rPr>
      </w:pPr>
    </w:p>
    <w:p w14:paraId="2CF2743C" w14:textId="77777777" w:rsidR="00061C18" w:rsidRDefault="00061C18">
      <w:pPr>
        <w:ind w:right="-46"/>
        <w:rPr>
          <w:rFonts w:ascii="Arial" w:eastAsia="Arial" w:hAnsi="Arial" w:cs="Arial"/>
          <w:b/>
        </w:rPr>
      </w:pPr>
    </w:p>
    <w:p w14:paraId="6C61F9AF" w14:textId="77777777" w:rsidR="00061C18" w:rsidRDefault="00061C18">
      <w:pPr>
        <w:ind w:right="-46"/>
        <w:rPr>
          <w:rFonts w:ascii="Arial" w:eastAsia="Arial" w:hAnsi="Arial" w:cs="Arial"/>
          <w:b/>
        </w:rPr>
      </w:pPr>
    </w:p>
    <w:p w14:paraId="05B4B141" w14:textId="77777777" w:rsidR="00061C18" w:rsidRDefault="00061C18">
      <w:pPr>
        <w:ind w:right="-46"/>
        <w:rPr>
          <w:rFonts w:ascii="Arial" w:eastAsia="Arial" w:hAnsi="Arial" w:cs="Arial"/>
          <w:b/>
        </w:rPr>
      </w:pPr>
    </w:p>
    <w:p w14:paraId="0000B5B4" w14:textId="77777777" w:rsidR="00061C18" w:rsidRDefault="00061C18">
      <w:pPr>
        <w:ind w:right="-46"/>
        <w:rPr>
          <w:rFonts w:ascii="Arial" w:eastAsia="Arial" w:hAnsi="Arial" w:cs="Arial"/>
          <w:b/>
        </w:rPr>
      </w:pPr>
    </w:p>
    <w:p w14:paraId="36475883" w14:textId="77777777" w:rsidR="00061C18" w:rsidRDefault="00061C18">
      <w:pPr>
        <w:ind w:right="-46"/>
        <w:rPr>
          <w:rFonts w:ascii="Arial" w:eastAsia="Arial" w:hAnsi="Arial" w:cs="Arial"/>
          <w:b/>
        </w:rPr>
      </w:pPr>
    </w:p>
    <w:p w14:paraId="6A1B742D" w14:textId="77777777" w:rsidR="00061C18" w:rsidRDefault="00061C18">
      <w:pPr>
        <w:ind w:right="-46"/>
        <w:rPr>
          <w:rFonts w:ascii="Arial" w:eastAsia="Arial" w:hAnsi="Arial" w:cs="Arial"/>
          <w:b/>
        </w:rPr>
      </w:pPr>
    </w:p>
    <w:p w14:paraId="3A44E121" w14:textId="4F482F6E" w:rsidR="00061C18" w:rsidRDefault="00991C30">
      <w:pPr>
        <w:spacing w:before="1" w:line="199" w:lineRule="auto"/>
        <w:ind w:right="-46"/>
        <w:jc w:val="center"/>
        <w:rPr>
          <w:rFonts w:ascii="Arial" w:eastAsia="Arial" w:hAnsi="Arial" w:cs="Arial"/>
        </w:rPr>
      </w:pPr>
      <w:r>
        <w:rPr>
          <w:rFonts w:ascii="Arial" w:eastAsia="Arial" w:hAnsi="Arial" w:cs="Arial"/>
          <w:noProof/>
        </w:rPr>
        <w:lastRenderedPageBreak/>
        <w:drawing>
          <wp:inline distT="0" distB="0" distL="0" distR="0" wp14:anchorId="1F508008" wp14:editId="62FC46C0">
            <wp:extent cx="5731510" cy="5731510"/>
            <wp:effectExtent l="0" t="0" r="0" b="0"/>
            <wp:docPr id="14091618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1832" name="Picture 1" descr="A screenshot of a graph&#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7D6F59" w14:textId="77777777" w:rsidR="00061C18" w:rsidRDefault="00000000">
      <w:pPr>
        <w:spacing w:before="70" w:line="199" w:lineRule="auto"/>
        <w:ind w:right="-46"/>
        <w:jc w:val="both"/>
        <w:rPr>
          <w:rFonts w:ascii="Arial" w:eastAsia="Arial" w:hAnsi="Arial" w:cs="Arial"/>
          <w:b/>
        </w:rPr>
      </w:pPr>
      <w:r>
        <w:rPr>
          <w:rFonts w:ascii="Arial" w:eastAsia="Arial" w:hAnsi="Arial" w:cs="Arial"/>
          <w:b/>
        </w:rPr>
        <w:t xml:space="preserve">Figure 5: </w:t>
      </w:r>
      <w:r>
        <w:rPr>
          <w:rFonts w:ascii="Arial" w:eastAsia="Arial" w:hAnsi="Arial" w:cs="Arial"/>
        </w:rPr>
        <w:t>Predictions of internally displaced people across three different cities</w:t>
      </w:r>
      <w:sdt>
        <w:sdtPr>
          <w:tag w:val="goog_rdk_4"/>
          <w:id w:val="411439749"/>
        </w:sdtPr>
        <w:sdtContent>
          <w:ins w:id="52" w:author="Marie-Christine Rufener" w:date="2024-07-16T16:43:00Z">
            <w:r>
              <w:rPr>
                <w:rFonts w:ascii="Arial" w:eastAsia="Arial" w:hAnsi="Arial" w:cs="Arial"/>
              </w:rPr>
              <w:t xml:space="preserve"> (left panels)</w:t>
            </w:r>
          </w:ins>
        </w:sdtContent>
      </w:sdt>
      <w:r>
        <w:rPr>
          <w:rFonts w:ascii="Arial" w:eastAsia="Arial" w:hAnsi="Arial" w:cs="Arial"/>
        </w:rPr>
        <w:t xml:space="preserve">. The </w:t>
      </w:r>
      <w:sdt>
        <w:sdtPr>
          <w:tag w:val="goog_rdk_5"/>
          <w:id w:val="-1025089043"/>
        </w:sdtPr>
        <w:sdtContent>
          <w:ins w:id="53" w:author="Marie-Christine Rufener" w:date="2024-07-16T16:40:00Z">
            <w:r>
              <w:rPr>
                <w:rFonts w:ascii="Arial" w:eastAsia="Arial" w:hAnsi="Arial" w:cs="Arial"/>
              </w:rPr>
              <w:t>orange</w:t>
            </w:r>
          </w:ins>
        </w:sdtContent>
      </w:sdt>
      <w:sdt>
        <w:sdtPr>
          <w:tag w:val="goog_rdk_6"/>
          <w:id w:val="309752300"/>
        </w:sdtPr>
        <w:sdtContent>
          <w:del w:id="54" w:author="Marie-Christine Rufener" w:date="2024-07-16T16:40:00Z">
            <w:r>
              <w:rPr>
                <w:rFonts w:ascii="Arial" w:eastAsia="Arial" w:hAnsi="Arial" w:cs="Arial"/>
              </w:rPr>
              <w:delText>turquoise</w:delText>
            </w:r>
          </w:del>
        </w:sdtContent>
      </w:sdt>
      <w:r>
        <w:rPr>
          <w:rFonts w:ascii="Arial" w:eastAsia="Arial" w:hAnsi="Arial" w:cs="Arial"/>
        </w:rPr>
        <w:t xml:space="preserve"> </w:t>
      </w:r>
      <w:sdt>
        <w:sdtPr>
          <w:tag w:val="goog_rdk_7"/>
          <w:id w:val="-713968040"/>
        </w:sdtPr>
        <w:sdtContent>
          <w:ins w:id="55" w:author="Marie-Christine Rufener" w:date="2024-07-16T16:40:00Z">
            <w:r>
              <w:rPr>
                <w:rFonts w:ascii="Arial" w:eastAsia="Arial" w:hAnsi="Arial" w:cs="Arial"/>
              </w:rPr>
              <w:t>line</w:t>
            </w:r>
          </w:ins>
        </w:sdtContent>
      </w:sdt>
      <w:sdt>
        <w:sdtPr>
          <w:tag w:val="goog_rdk_8"/>
          <w:id w:val="-1063329104"/>
        </w:sdtPr>
        <w:sdtContent>
          <w:del w:id="56" w:author="Marie-Christine Rufener" w:date="2024-07-16T16:40:00Z">
            <w:r>
              <w:rPr>
                <w:rFonts w:ascii="Arial" w:eastAsia="Arial" w:hAnsi="Arial" w:cs="Arial"/>
              </w:rPr>
              <w:delText>bar</w:delText>
            </w:r>
          </w:del>
        </w:sdtContent>
      </w:sdt>
      <w:r>
        <w:rPr>
          <w:rFonts w:ascii="Arial" w:eastAsia="Arial" w:hAnsi="Arial" w:cs="Arial"/>
        </w:rPr>
        <w:t xml:space="preserve"> marks the pre-War population size (2019), from which relative change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w:t>
      </w:r>
      <w:proofErr w:type="spellStart"/>
      <w:r>
        <w:rPr>
          <w:rFonts w:ascii="Arial" w:eastAsia="Arial" w:hAnsi="Arial" w:cs="Arial"/>
        </w:rPr>
        <w:t>gray</w:t>
      </w:r>
      <w:proofErr w:type="spellEnd"/>
      <w:r>
        <w:rPr>
          <w:rFonts w:ascii="Arial" w:eastAsia="Arial" w:hAnsi="Arial" w:cs="Arial"/>
        </w:rPr>
        <w:t xml:space="preserve"> bars) or 2022 (War year, </w:t>
      </w:r>
      <w:sdt>
        <w:sdtPr>
          <w:tag w:val="goog_rdk_9"/>
          <w:id w:val="-404918307"/>
        </w:sdtPr>
        <w:sdtContent>
          <w:ins w:id="57" w:author="Marie-Christine Rufener" w:date="2024-07-16T16:41:00Z">
            <w:r>
              <w:rPr>
                <w:rFonts w:ascii="Arial" w:eastAsia="Arial" w:hAnsi="Arial" w:cs="Arial"/>
              </w:rPr>
              <w:t>turquoise</w:t>
            </w:r>
          </w:ins>
        </w:sdtContent>
      </w:sdt>
      <w:sdt>
        <w:sdtPr>
          <w:tag w:val="goog_rdk_10"/>
          <w:id w:val="-620377597"/>
        </w:sdtPr>
        <w:sdtContent>
          <w:del w:id="58" w:author="Marie-Christine Rufener" w:date="2024-07-16T16:41:00Z">
            <w:r>
              <w:rPr>
                <w:rFonts w:ascii="Arial" w:eastAsia="Arial" w:hAnsi="Arial" w:cs="Arial"/>
              </w:rPr>
              <w:delText>orange</w:delText>
            </w:r>
          </w:del>
        </w:sdtContent>
      </w:sdt>
      <w:r>
        <w:rPr>
          <w:rFonts w:ascii="Arial" w:eastAsia="Arial" w:hAnsi="Arial" w:cs="Arial"/>
        </w:rPr>
        <w:t xml:space="preserve"> bars). Numbers on top of each bar denote the relative population change (in %), with </w:t>
      </w:r>
      <w:proofErr w:type="spellStart"/>
      <w:r>
        <w:rPr>
          <w:rFonts w:ascii="Arial" w:eastAsia="Arial" w:hAnsi="Arial" w:cs="Arial"/>
        </w:rPr>
        <w:t>colors</w:t>
      </w:r>
      <w:proofErr w:type="spellEnd"/>
      <w:r>
        <w:rPr>
          <w:rFonts w:ascii="Arial" w:eastAsia="Arial" w:hAnsi="Arial" w:cs="Arial"/>
        </w:rPr>
        <w:t xml:space="preserve"> reflecting either an increase (blue) or decrease (red). Dashed and plain bars distinguish the two tested prediction methods: linear ratio (dashed) and Generalized Additive Model (GAM, plain). </w:t>
      </w:r>
      <w:sdt>
        <w:sdtPr>
          <w:tag w:val="goog_rdk_11"/>
          <w:id w:val="1095826360"/>
        </w:sdtPr>
        <w:sdtContent>
          <w:ins w:id="59" w:author="Marie-Christine Rufener" w:date="2024-07-16T16:45:00Z">
            <w:r>
              <w:rPr>
                <w:rFonts w:ascii="Arial" w:eastAsia="Arial" w:hAnsi="Arial" w:cs="Arial"/>
              </w:rPr>
              <w:t>Right panels</w:t>
            </w:r>
          </w:ins>
        </w:sdtContent>
      </w:sdt>
      <w:sdt>
        <w:sdtPr>
          <w:tag w:val="goog_rdk_12"/>
          <w:id w:val="895171415"/>
        </w:sdtPr>
        <w:sdtContent>
          <w:del w:id="60" w:author="Marie-Christine Rufener" w:date="2024-07-16T16:45:00Z">
            <w:r>
              <w:rPr>
                <w:rFonts w:ascii="Arial" w:eastAsia="Arial" w:hAnsi="Arial" w:cs="Arial"/>
              </w:rPr>
              <w:delText>Moreover, the overlaid symbols, related to the secondary y-axis,</w:delText>
            </w:r>
          </w:del>
        </w:sdtContent>
      </w:sdt>
      <w:r>
        <w:rPr>
          <w:rFonts w:ascii="Arial" w:eastAsia="Arial" w:hAnsi="Arial" w:cs="Arial"/>
        </w:rPr>
        <w:t xml:space="preserve"> depict the percentage of area covered by the satellite images underlying a given month relative to the city’s area of interest (AOI). Note that the larger population drops/increases for some cities and months should be interpreted with additional care, as it could be an artifact induced by the smaller spatial extent that is reflected by the underlying satellite images. The models for Uzhhorod, for example, predicted a population increase of up to 23% in April 2022</w:t>
      </w:r>
      <w:sdt>
        <w:sdtPr>
          <w:tag w:val="goog_rdk_13"/>
          <w:id w:val="-809708510"/>
        </w:sdtPr>
        <w:sdtContent>
          <w:ins w:id="61" w:author="Marie-Christine Rufener" w:date="2024-07-16T16:45:00Z">
            <w:r>
              <w:rPr>
                <w:rFonts w:ascii="Arial" w:eastAsia="Arial" w:hAnsi="Arial" w:cs="Arial"/>
              </w:rPr>
              <w:t xml:space="preserve"> (left panels)</w:t>
            </w:r>
          </w:ins>
        </w:sdtContent>
      </w:sdt>
      <w:r>
        <w:rPr>
          <w:rFonts w:ascii="Arial" w:eastAsia="Arial" w:hAnsi="Arial" w:cs="Arial"/>
        </w:rPr>
        <w:t>. This number is nevertheless likely underestimated, as the collection of satellite imagery for the given month covered less than 50% of the city’s extent (</w:t>
      </w:r>
      <w:sdt>
        <w:sdtPr>
          <w:tag w:val="goog_rdk_14"/>
          <w:id w:val="1938565116"/>
        </w:sdtPr>
        <w:sdtContent>
          <w:ins w:id="62" w:author="Marie-Christine Rufener" w:date="2024-07-16T16:43:00Z">
            <w:r>
              <w:rPr>
                <w:rFonts w:ascii="Arial" w:eastAsia="Arial" w:hAnsi="Arial" w:cs="Arial"/>
              </w:rPr>
              <w:t>right panels</w:t>
            </w:r>
          </w:ins>
        </w:sdtContent>
      </w:sdt>
      <w:sdt>
        <w:sdtPr>
          <w:tag w:val="goog_rdk_15"/>
          <w:id w:val="1054276192"/>
        </w:sdtPr>
        <w:sdtContent>
          <w:del w:id="63" w:author="Marie-Christine Rufener" w:date="2024-07-16T16:43:00Z">
            <w:r>
              <w:rPr>
                <w:rFonts w:ascii="Arial" w:eastAsia="Arial" w:hAnsi="Arial" w:cs="Arial"/>
              </w:rPr>
              <w:delText>see secondary y-axis</w:delText>
            </w:r>
          </w:del>
        </w:sdtContent>
      </w:sdt>
      <w:r>
        <w:rPr>
          <w:rFonts w:ascii="Arial" w:eastAsia="Arial" w:hAnsi="Arial" w:cs="Arial"/>
        </w:rPr>
        <w:t>). For the full set of results, refer to Figs. S8S-S12</w:t>
      </w:r>
      <w:r>
        <w:rPr>
          <w:rFonts w:ascii="Arial" w:eastAsia="Arial" w:hAnsi="Arial" w:cs="Arial"/>
          <w:color w:val="0000FF"/>
        </w:rPr>
        <w:t xml:space="preserve"> </w:t>
      </w:r>
      <w:r>
        <w:rPr>
          <w:rFonts w:ascii="Arial" w:eastAsia="Arial" w:hAnsi="Arial" w:cs="Arial"/>
        </w:rPr>
        <w:t>in the Supplementary Material.</w:t>
      </w:r>
    </w:p>
    <w:p w14:paraId="0A25AAA9" w14:textId="77777777" w:rsidR="00061C18" w:rsidRDefault="00000000">
      <w:pPr>
        <w:ind w:right="-46"/>
        <w:jc w:val="center"/>
        <w:rPr>
          <w:rFonts w:ascii="Arial" w:eastAsia="Arial" w:hAnsi="Arial" w:cs="Arial"/>
          <w:b/>
        </w:rPr>
      </w:pPr>
      <w:r>
        <w:rPr>
          <w:rFonts w:ascii="Arial" w:eastAsia="Arial" w:hAnsi="Arial" w:cs="Arial"/>
          <w:b/>
          <w:noProof/>
        </w:rPr>
        <w:lastRenderedPageBreak/>
        <w:drawing>
          <wp:inline distT="0" distB="0" distL="0" distR="0" wp14:anchorId="4DCBA6AB" wp14:editId="18C5BCF3">
            <wp:extent cx="5516479" cy="7486650"/>
            <wp:effectExtent l="0" t="0" r="0" b="0"/>
            <wp:docPr id="200313147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0"/>
                    <a:srcRect b="6051"/>
                    <a:stretch>
                      <a:fillRect/>
                    </a:stretch>
                  </pic:blipFill>
                  <pic:spPr>
                    <a:xfrm>
                      <a:off x="0" y="0"/>
                      <a:ext cx="5516479" cy="7486650"/>
                    </a:xfrm>
                    <a:prstGeom prst="rect">
                      <a:avLst/>
                    </a:prstGeom>
                    <a:ln/>
                  </pic:spPr>
                </pic:pic>
              </a:graphicData>
            </a:graphic>
          </wp:inline>
        </w:drawing>
      </w:r>
    </w:p>
    <w:p w14:paraId="6210DC80" w14:textId="4F095934" w:rsidR="00061C18" w:rsidRDefault="00000000">
      <w:pPr>
        <w:spacing w:line="199" w:lineRule="auto"/>
        <w:ind w:right="-46"/>
        <w:jc w:val="both"/>
        <w:rPr>
          <w:rFonts w:ascii="Arial" w:eastAsia="Arial" w:hAnsi="Arial" w:cs="Arial"/>
        </w:rPr>
      </w:pPr>
      <w:r>
        <w:rPr>
          <w:rFonts w:ascii="Arial" w:eastAsia="Arial" w:hAnsi="Arial" w:cs="Arial"/>
          <w:b/>
        </w:rPr>
        <w:t xml:space="preserve">Figure 6: </w:t>
      </w:r>
      <w:r>
        <w:rPr>
          <w:rFonts w:ascii="Arial" w:eastAsia="Arial" w:hAnsi="Arial" w:cs="Arial"/>
        </w:rPr>
        <w:t>Gridded population for Kiev city, with each grid cell measuring 1 x 1 km. The baseline population (</w:t>
      </w:r>
      <w:del w:id="64" w:author="Marie-Christine ." w:date="2024-07-18T09:50:00Z" w16du:dateUtc="2024-07-18T12:50:00Z">
        <w:r w:rsidDel="00D50634">
          <w:rPr>
            <w:rFonts w:ascii="Arial" w:eastAsia="Arial" w:hAnsi="Arial" w:cs="Arial"/>
          </w:rPr>
          <w:delText xml:space="preserve">panel </w:delText>
        </w:r>
      </w:del>
      <w:r>
        <w:rPr>
          <w:rFonts w:ascii="Arial" w:eastAsia="Arial" w:hAnsi="Arial" w:cs="Arial"/>
        </w:rPr>
        <w:t xml:space="preserve">a) was retrieved from </w:t>
      </w:r>
      <w:proofErr w:type="spellStart"/>
      <w:r>
        <w:rPr>
          <w:rFonts w:ascii="Arial" w:eastAsia="Arial" w:hAnsi="Arial" w:cs="Arial"/>
        </w:rPr>
        <w:t>WorldPop’s</w:t>
      </w:r>
      <w:proofErr w:type="spellEnd"/>
      <w:r>
        <w:rPr>
          <w:rFonts w:ascii="Arial" w:eastAsia="Arial" w:hAnsi="Arial" w:cs="Arial"/>
        </w:rPr>
        <w:t xml:space="preserve"> database, whereas the population for March and June 2022 were predicted through either the Ratio (</w:t>
      </w:r>
      <w:del w:id="65" w:author="Marie-Christine ." w:date="2024-07-18T09:50:00Z" w16du:dateUtc="2024-07-18T12:50:00Z">
        <w:r w:rsidDel="00D50634">
          <w:rPr>
            <w:rFonts w:ascii="Arial" w:eastAsia="Arial" w:hAnsi="Arial" w:cs="Arial"/>
          </w:rPr>
          <w:delText xml:space="preserve">panels </w:delText>
        </w:r>
      </w:del>
      <w:r>
        <w:rPr>
          <w:rFonts w:ascii="Arial" w:eastAsia="Arial" w:hAnsi="Arial" w:cs="Arial"/>
        </w:rPr>
        <w:t xml:space="preserve">b and d) or the </w:t>
      </w:r>
      <w:del w:id="66" w:author="Marie-Christine ." w:date="2024-07-18T09:50:00Z" w16du:dateUtc="2024-07-18T12:50:00Z">
        <w:r w:rsidDel="00D50634">
          <w:rPr>
            <w:rFonts w:ascii="Arial" w:eastAsia="Arial" w:hAnsi="Arial" w:cs="Arial"/>
          </w:rPr>
          <w:delText>Generalized Additive Model (</w:delText>
        </w:r>
      </w:del>
      <w:r>
        <w:rPr>
          <w:rFonts w:ascii="Arial" w:eastAsia="Arial" w:hAnsi="Arial" w:cs="Arial"/>
        </w:rPr>
        <w:t>GAM</w:t>
      </w:r>
      <w:ins w:id="67" w:author="Marie-Christine ." w:date="2024-07-18T09:51:00Z" w16du:dateUtc="2024-07-18T12:51:00Z">
        <w:r w:rsidR="00D50634">
          <w:rPr>
            <w:rFonts w:ascii="Arial" w:eastAsia="Arial" w:hAnsi="Arial" w:cs="Arial"/>
          </w:rPr>
          <w:t xml:space="preserve"> method</w:t>
        </w:r>
      </w:ins>
      <w:ins w:id="68" w:author="Marie-Christine ." w:date="2024-07-18T09:50:00Z" w16du:dateUtc="2024-07-18T12:50:00Z">
        <w:r w:rsidR="00D50634">
          <w:rPr>
            <w:rFonts w:ascii="Arial" w:eastAsia="Arial" w:hAnsi="Arial" w:cs="Arial"/>
          </w:rPr>
          <w:t xml:space="preserve"> </w:t>
        </w:r>
      </w:ins>
      <w:del w:id="69" w:author="Marie-Christine ." w:date="2024-07-18T09:51:00Z" w16du:dateUtc="2024-07-18T12:51:00Z">
        <w:r w:rsidDel="00D50634">
          <w:rPr>
            <w:rFonts w:ascii="Arial" w:eastAsia="Arial" w:hAnsi="Arial" w:cs="Arial"/>
          </w:rPr>
          <w:delText>, panels</w:delText>
        </w:r>
      </w:del>
      <w:ins w:id="70" w:author="Marie-Christine ." w:date="2024-07-18T09:51:00Z" w16du:dateUtc="2024-07-18T12:51:00Z">
        <w:r w:rsidR="00D50634">
          <w:rPr>
            <w:rFonts w:ascii="Arial" w:eastAsia="Arial" w:hAnsi="Arial" w:cs="Arial"/>
          </w:rPr>
          <w:t>(</w:t>
        </w:r>
      </w:ins>
      <w:del w:id="71" w:author="Marie-Christine ." w:date="2024-07-18T09:51:00Z" w16du:dateUtc="2024-07-18T12:51:00Z">
        <w:r w:rsidDel="00D50634">
          <w:rPr>
            <w:rFonts w:ascii="Arial" w:eastAsia="Arial" w:hAnsi="Arial" w:cs="Arial"/>
          </w:rPr>
          <w:delText xml:space="preserve"> </w:delText>
        </w:r>
      </w:del>
      <w:r>
        <w:rPr>
          <w:rFonts w:ascii="Arial" w:eastAsia="Arial" w:hAnsi="Arial" w:cs="Arial"/>
        </w:rPr>
        <w:t>c and e)</w:t>
      </w:r>
      <w:del w:id="72" w:author="Marie-Christine ." w:date="2024-07-18T09:51:00Z" w16du:dateUtc="2024-07-18T12:51:00Z">
        <w:r w:rsidDel="00D50634">
          <w:rPr>
            <w:rFonts w:ascii="Arial" w:eastAsia="Arial" w:hAnsi="Arial" w:cs="Arial"/>
          </w:rPr>
          <w:delText xml:space="preserve"> method</w:delText>
        </w:r>
      </w:del>
      <w:r>
        <w:rPr>
          <w:rFonts w:ascii="Arial" w:eastAsia="Arial" w:hAnsi="Arial" w:cs="Arial"/>
        </w:rPr>
        <w:t>. Note that the satellite images underlying the month of June 2022 covered only a fraction of the city’s AOI (</w:t>
      </w:r>
      <w:del w:id="73" w:author="Marie-Christine ." w:date="2024-07-18T09:51:00Z" w16du:dateUtc="2024-07-18T12:51:00Z">
        <w:r w:rsidDel="00D50634">
          <w:rPr>
            <w:rFonts w:ascii="Arial" w:eastAsia="Arial" w:hAnsi="Arial" w:cs="Arial"/>
          </w:rPr>
          <w:delText xml:space="preserve">panel </w:delText>
        </w:r>
      </w:del>
      <w:r>
        <w:rPr>
          <w:rFonts w:ascii="Arial" w:eastAsia="Arial" w:hAnsi="Arial" w:cs="Arial"/>
        </w:rPr>
        <w:t xml:space="preserve">a), which is also denoted in the </w:t>
      </w:r>
      <w:del w:id="74" w:author="Marie-Christine ." w:date="2024-07-18T09:51:00Z" w16du:dateUtc="2024-07-18T12:51:00Z">
        <w:r w:rsidDel="00D50634">
          <w:rPr>
            <w:rFonts w:ascii="Arial" w:eastAsia="Arial" w:hAnsi="Arial" w:cs="Arial"/>
          </w:rPr>
          <w:delText>secondary y-axis of</w:delText>
        </w:r>
      </w:del>
      <w:ins w:id="75" w:author="Marie-Christine ." w:date="2024-07-18T09:51:00Z" w16du:dateUtc="2024-07-18T12:51:00Z">
        <w:r w:rsidR="00D50634">
          <w:rPr>
            <w:rFonts w:ascii="Arial" w:eastAsia="Arial" w:hAnsi="Arial" w:cs="Arial"/>
          </w:rPr>
          <w:t>right panels</w:t>
        </w:r>
      </w:ins>
      <w:ins w:id="76" w:author="Marie-Christine ." w:date="2024-07-18T09:52:00Z" w16du:dateUtc="2024-07-18T12:52:00Z">
        <w:r w:rsidR="00D50634">
          <w:rPr>
            <w:rFonts w:ascii="Arial" w:eastAsia="Arial" w:hAnsi="Arial" w:cs="Arial"/>
          </w:rPr>
          <w:t xml:space="preserve"> in</w:t>
        </w:r>
      </w:ins>
      <w:r>
        <w:rPr>
          <w:rFonts w:ascii="Arial" w:eastAsia="Arial" w:hAnsi="Arial" w:cs="Arial"/>
        </w:rPr>
        <w:t xml:space="preserve"> Fig. 5. To interpret the present figure in relative terms, refer to </w:t>
      </w:r>
      <w:ins w:id="77" w:author="Marie-Christine ." w:date="2024-07-18T09:52:00Z" w16du:dateUtc="2024-07-18T12:52:00Z">
        <w:r w:rsidR="00D50634">
          <w:rPr>
            <w:rFonts w:ascii="Arial" w:eastAsia="Arial" w:hAnsi="Arial" w:cs="Arial"/>
          </w:rPr>
          <w:t xml:space="preserve">Supplementary </w:t>
        </w:r>
      </w:ins>
      <w:r>
        <w:rPr>
          <w:rFonts w:ascii="Arial" w:eastAsia="Arial" w:hAnsi="Arial" w:cs="Arial"/>
        </w:rPr>
        <w:t>Fig. S14</w:t>
      </w:r>
      <w:del w:id="78" w:author="Marie-Christine ." w:date="2024-07-18T09:52:00Z" w16du:dateUtc="2024-07-18T12:52:00Z">
        <w:r w:rsidDel="00D50634">
          <w:rPr>
            <w:rFonts w:ascii="Arial" w:eastAsia="Arial" w:hAnsi="Arial" w:cs="Arial"/>
            <w:color w:val="0000FF"/>
          </w:rPr>
          <w:delText xml:space="preserve"> </w:delText>
        </w:r>
        <w:r w:rsidDel="00D50634">
          <w:rPr>
            <w:rFonts w:ascii="Arial" w:eastAsia="Arial" w:hAnsi="Arial" w:cs="Arial"/>
          </w:rPr>
          <w:delText>in the Supplementary Material</w:delText>
        </w:r>
      </w:del>
      <w:r>
        <w:rPr>
          <w:rFonts w:ascii="Arial" w:eastAsia="Arial" w:hAnsi="Arial" w:cs="Arial"/>
        </w:rPr>
        <w:t>.</w:t>
      </w:r>
    </w:p>
    <w:p w14:paraId="3BE802CD" w14:textId="77777777" w:rsidR="00061C18" w:rsidRDefault="00061C18">
      <w:pPr>
        <w:ind w:right="-46"/>
        <w:rPr>
          <w:rFonts w:ascii="Arial" w:eastAsia="Arial" w:hAnsi="Arial" w:cs="Arial"/>
          <w:b/>
        </w:rPr>
      </w:pPr>
    </w:p>
    <w:p w14:paraId="4EC04651" w14:textId="77777777" w:rsidR="00061C18" w:rsidRDefault="00061C18">
      <w:pPr>
        <w:ind w:right="-46"/>
        <w:rPr>
          <w:rFonts w:ascii="Arial" w:eastAsia="Arial" w:hAnsi="Arial" w:cs="Arial"/>
          <w:b/>
        </w:rPr>
      </w:pPr>
    </w:p>
    <w:p w14:paraId="41567515" w14:textId="77777777" w:rsidR="00061C18" w:rsidRDefault="00061C18">
      <w:pPr>
        <w:ind w:right="-46"/>
        <w:rPr>
          <w:rFonts w:ascii="Arial" w:eastAsia="Arial" w:hAnsi="Arial" w:cs="Arial"/>
          <w:b/>
        </w:rPr>
      </w:pPr>
    </w:p>
    <w:p w14:paraId="2CD6706F" w14:textId="77777777" w:rsidR="00061C18" w:rsidRDefault="00061C18">
      <w:pPr>
        <w:ind w:right="-46"/>
        <w:rPr>
          <w:rFonts w:ascii="Arial" w:eastAsia="Arial" w:hAnsi="Arial" w:cs="Arial"/>
          <w:b/>
        </w:rPr>
      </w:pPr>
    </w:p>
    <w:p w14:paraId="39A428F1" w14:textId="77777777" w:rsidR="00061C18" w:rsidRDefault="00000000" w:rsidP="00AF61FB">
      <w:pPr>
        <w:spacing w:line="240" w:lineRule="auto"/>
        <w:ind w:right="-46"/>
        <w:jc w:val="both"/>
        <w:rPr>
          <w:rFonts w:ascii="Arial" w:eastAsia="Arial" w:hAnsi="Arial" w:cs="Arial"/>
        </w:rPr>
      </w:pPr>
      <w:r>
        <w:rPr>
          <w:rFonts w:ascii="Arial" w:eastAsia="Arial" w:hAnsi="Arial" w:cs="Arial"/>
          <w:b/>
          <w:noProof/>
        </w:rPr>
        <w:drawing>
          <wp:inline distT="0" distB="0" distL="0" distR="0" wp14:anchorId="74EE6D0C" wp14:editId="79DA5D17">
            <wp:extent cx="5734050" cy="3648906"/>
            <wp:effectExtent l="0" t="0" r="0" b="0"/>
            <wp:docPr id="2003131484" name="image4.jpg" descr="A group of blue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jpg" descr="A group of blue dots&#10;&#10;Description automatically generated with medium confidence"/>
                    <pic:cNvPicPr preferRelativeResize="0"/>
                  </pic:nvPicPr>
                  <pic:blipFill>
                    <a:blip r:embed="rId11"/>
                    <a:srcRect b="4467"/>
                    <a:stretch>
                      <a:fillRect/>
                    </a:stretch>
                  </pic:blipFill>
                  <pic:spPr>
                    <a:xfrm>
                      <a:off x="0" y="0"/>
                      <a:ext cx="5734050" cy="3648906"/>
                    </a:xfrm>
                    <a:prstGeom prst="rect">
                      <a:avLst/>
                    </a:prstGeom>
                    <a:ln/>
                  </pic:spPr>
                </pic:pic>
              </a:graphicData>
            </a:graphic>
          </wp:inline>
        </w:drawing>
      </w:r>
      <w:r>
        <w:rPr>
          <w:rFonts w:ascii="Arial" w:eastAsia="Arial" w:hAnsi="Arial" w:cs="Arial"/>
          <w:b/>
        </w:rPr>
        <w:t xml:space="preserve">Figure 7: </w:t>
      </w:r>
      <w:r>
        <w:rPr>
          <w:rFonts w:ascii="Arial" w:eastAsia="Arial" w:hAnsi="Arial" w:cs="Arial"/>
        </w:rPr>
        <w:t>Car density expressed as a function of (a) image resolution, (b) presence of snow, (c) off-Nadir angle, (d) sun elevation angle, and (e) percentage of cloud coverage.</w:t>
      </w:r>
    </w:p>
    <w:p w14:paraId="69C37E7D" w14:textId="77777777" w:rsidR="00061C18" w:rsidRDefault="00061C18">
      <w:pPr>
        <w:ind w:right="-46"/>
        <w:rPr>
          <w:rFonts w:ascii="Arial" w:eastAsia="Arial" w:hAnsi="Arial" w:cs="Arial"/>
          <w:b/>
        </w:rPr>
      </w:pPr>
    </w:p>
    <w:p w14:paraId="0BD8728E" w14:textId="77777777" w:rsidR="00061C18" w:rsidRDefault="00061C18">
      <w:pPr>
        <w:ind w:right="-46"/>
        <w:rPr>
          <w:rFonts w:ascii="Arial" w:eastAsia="Arial" w:hAnsi="Arial" w:cs="Arial"/>
          <w:b/>
        </w:rPr>
      </w:pPr>
    </w:p>
    <w:p w14:paraId="09AF6FB5" w14:textId="77777777" w:rsidR="00061C18" w:rsidRDefault="00061C18">
      <w:pPr>
        <w:ind w:right="-46"/>
        <w:rPr>
          <w:rFonts w:ascii="Arial" w:eastAsia="Arial" w:hAnsi="Arial" w:cs="Arial"/>
          <w:b/>
        </w:rPr>
      </w:pPr>
    </w:p>
    <w:sectPr w:rsidR="00061C18">
      <w:pgSz w:w="11906" w:h="16838"/>
      <w:pgMar w:top="1440" w:right="1440" w:bottom="1440" w:left="1440"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embedRegular r:id="rId1" w:fontKey="{BAC414E7-2A50-4844-A285-8AF541B02DF5}"/>
    <w:embedBold r:id="rId2" w:fontKey="{B6FE7122-A362-3043-8CA1-479BC45A7DD2}"/>
    <w:embedItalic r:id="rId3" w:fontKey="{38A24CA0-6BA6-4347-A36C-54F9E78E9788}"/>
  </w:font>
  <w:font w:name="Aptos Display">
    <w:panose1 w:val="020B0004020202020204"/>
    <w:charset w:val="00"/>
    <w:family w:val="swiss"/>
    <w:pitch w:val="variable"/>
    <w:sig w:usb0="20000287" w:usb1="00000003" w:usb2="00000000" w:usb3="00000000" w:csb0="0000019F" w:csb1="00000000"/>
    <w:embedRegular r:id="rId4" w:fontKey="{708C9E76-C35F-6A48-84DA-4F3E05389902}"/>
  </w:font>
  <w:font w:name="Times New Roman">
    <w:panose1 w:val="02020603050405020304"/>
    <w:charset w:val="00"/>
    <w:family w:val="roman"/>
    <w:pitch w:val="variable"/>
    <w:sig w:usb0="E0002EFF" w:usb1="C000785B" w:usb2="00000009" w:usb3="00000000" w:csb0="000001FF" w:csb1="00000000"/>
    <w:embedRegular r:id="rId5" w:fontKey="{09D9165E-DB0E-5447-9C8D-0506C0EB5EAC}"/>
    <w:embedBold r:id="rId6" w:fontKey="{31B6B01D-926A-3F47-8DB0-5092F899F42D}"/>
    <w:embedItalic r:id="rId7" w:fontKey="{98353989-0FBB-4D42-875F-A1695B0878CC}"/>
  </w:font>
  <w:font w:name="Arial">
    <w:panose1 w:val="020B0604020202020204"/>
    <w:charset w:val="00"/>
    <w:family w:val="swiss"/>
    <w:pitch w:val="variable"/>
    <w:sig w:usb0="E0002AFF" w:usb1="C0007843" w:usb2="00000009" w:usb3="00000000" w:csb0="000001FF" w:csb1="00000000"/>
    <w:embedRegular r:id="rId8" w:fontKey="{CCA52456-0F88-D24E-84DD-A1DC47F2D4F7}"/>
    <w:embedBold r:id="rId9" w:fontKey="{A37AB491-0F99-694E-A20C-1F5E3FD16326}"/>
  </w:font>
</w:font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e-Christine .">
    <w15:presenceInfo w15:providerId="Windows Live" w15:userId="2d6664cfb518d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12"/>
  <w:embedTrueTypeFonts/>
  <w:proofState w:spelling="clean" w:grammar="clean"/>
  <w:trackRevisions/>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61C18"/>
    <w:rsid w:val="00017AEA"/>
    <w:rsid w:val="00061C18"/>
    <w:rsid w:val="003C207C"/>
    <w:rsid w:val="00457E6A"/>
    <w:rsid w:val="00991C30"/>
    <w:rsid w:val="00AF61FB"/>
    <w:rsid w:val="00D5063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CD305F"/>
  <w15:docId w15:val="{A06A7EF3-9328-1442-83FA-2025EE842F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GB"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21324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21324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21324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21324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21324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21324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21324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21324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21324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1324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21324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21324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21324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21324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21324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21324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21324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21324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213244"/>
    <w:rPr>
      <w:rFonts w:eastAsiaTheme="majorEastAsia" w:cstheme="majorBidi"/>
      <w:color w:val="272727" w:themeColor="text1" w:themeTint="D8"/>
    </w:rPr>
  </w:style>
  <w:style w:type="character" w:customStyle="1" w:styleId="TitleChar">
    <w:name w:val="Title Char"/>
    <w:basedOn w:val="DefaultParagraphFont"/>
    <w:link w:val="Title"/>
    <w:uiPriority w:val="10"/>
    <w:rsid w:val="0021324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21324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213244"/>
    <w:pPr>
      <w:spacing w:before="160"/>
      <w:jc w:val="center"/>
    </w:pPr>
    <w:rPr>
      <w:i/>
      <w:iCs/>
      <w:color w:val="404040" w:themeColor="text1" w:themeTint="BF"/>
    </w:rPr>
  </w:style>
  <w:style w:type="character" w:customStyle="1" w:styleId="QuoteChar">
    <w:name w:val="Quote Char"/>
    <w:basedOn w:val="DefaultParagraphFont"/>
    <w:link w:val="Quote"/>
    <w:uiPriority w:val="29"/>
    <w:rsid w:val="00213244"/>
    <w:rPr>
      <w:i/>
      <w:iCs/>
      <w:color w:val="404040" w:themeColor="text1" w:themeTint="BF"/>
    </w:rPr>
  </w:style>
  <w:style w:type="paragraph" w:styleId="ListParagraph">
    <w:name w:val="List Paragraph"/>
    <w:basedOn w:val="Normal"/>
    <w:uiPriority w:val="34"/>
    <w:qFormat/>
    <w:rsid w:val="00213244"/>
    <w:pPr>
      <w:ind w:left="720"/>
      <w:contextualSpacing/>
    </w:pPr>
  </w:style>
  <w:style w:type="character" w:styleId="IntenseEmphasis">
    <w:name w:val="Intense Emphasis"/>
    <w:basedOn w:val="DefaultParagraphFont"/>
    <w:uiPriority w:val="21"/>
    <w:qFormat/>
    <w:rsid w:val="00213244"/>
    <w:rPr>
      <w:i/>
      <w:iCs/>
      <w:color w:val="0F4761" w:themeColor="accent1" w:themeShade="BF"/>
    </w:rPr>
  </w:style>
  <w:style w:type="paragraph" w:styleId="IntenseQuote">
    <w:name w:val="Intense Quote"/>
    <w:basedOn w:val="Normal"/>
    <w:next w:val="Normal"/>
    <w:link w:val="IntenseQuoteChar"/>
    <w:uiPriority w:val="30"/>
    <w:qFormat/>
    <w:rsid w:val="0021324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213244"/>
    <w:rPr>
      <w:i/>
      <w:iCs/>
      <w:color w:val="0F4761" w:themeColor="accent1" w:themeShade="BF"/>
    </w:rPr>
  </w:style>
  <w:style w:type="character" w:styleId="IntenseReference">
    <w:name w:val="Intense Reference"/>
    <w:basedOn w:val="DefaultParagraphFont"/>
    <w:uiPriority w:val="32"/>
    <w:qFormat/>
    <w:rsid w:val="00213244"/>
    <w:rPr>
      <w:b/>
      <w:bCs/>
      <w:smallCaps/>
      <w:color w:val="0F4761" w:themeColor="accent1" w:themeShade="BF"/>
      <w:spacing w:val="5"/>
    </w:rPr>
  </w:style>
  <w:style w:type="paragraph" w:styleId="Revision">
    <w:name w:val="Revision"/>
    <w:hidden/>
    <w:uiPriority w:val="99"/>
    <w:semiHidden/>
    <w:rsid w:val="00213244"/>
    <w:pPr>
      <w:spacing w:after="0" w:line="240" w:lineRule="auto"/>
    </w:pPr>
  </w:style>
  <w:style w:type="character" w:styleId="CommentReference">
    <w:name w:val="annotation reference"/>
    <w:basedOn w:val="DefaultParagraphFont"/>
    <w:uiPriority w:val="99"/>
    <w:semiHidden/>
    <w:unhideWhenUsed/>
    <w:rsid w:val="004F66F0"/>
    <w:rPr>
      <w:sz w:val="16"/>
      <w:szCs w:val="16"/>
    </w:rPr>
  </w:style>
  <w:style w:type="paragraph" w:styleId="CommentText">
    <w:name w:val="annotation text"/>
    <w:basedOn w:val="Normal"/>
    <w:link w:val="CommentTextChar"/>
    <w:uiPriority w:val="99"/>
    <w:semiHidden/>
    <w:unhideWhenUsed/>
    <w:rsid w:val="004F66F0"/>
    <w:pPr>
      <w:spacing w:line="240" w:lineRule="auto"/>
    </w:pPr>
    <w:rPr>
      <w:sz w:val="20"/>
      <w:szCs w:val="20"/>
    </w:rPr>
  </w:style>
  <w:style w:type="character" w:customStyle="1" w:styleId="CommentTextChar">
    <w:name w:val="Comment Text Char"/>
    <w:basedOn w:val="DefaultParagraphFont"/>
    <w:link w:val="CommentText"/>
    <w:uiPriority w:val="99"/>
    <w:semiHidden/>
    <w:rsid w:val="004F66F0"/>
    <w:rPr>
      <w:sz w:val="20"/>
      <w:szCs w:val="20"/>
    </w:rPr>
  </w:style>
  <w:style w:type="paragraph" w:styleId="CommentSubject">
    <w:name w:val="annotation subject"/>
    <w:basedOn w:val="CommentText"/>
    <w:next w:val="CommentText"/>
    <w:link w:val="CommentSubjectChar"/>
    <w:uiPriority w:val="99"/>
    <w:semiHidden/>
    <w:unhideWhenUsed/>
    <w:rsid w:val="004F66F0"/>
    <w:rPr>
      <w:b/>
      <w:bCs/>
    </w:rPr>
  </w:style>
  <w:style w:type="character" w:customStyle="1" w:styleId="CommentSubjectChar">
    <w:name w:val="Comment Subject Char"/>
    <w:basedOn w:val="CommentTextChar"/>
    <w:link w:val="CommentSubject"/>
    <w:uiPriority w:val="99"/>
    <w:semiHidden/>
    <w:rsid w:val="004F66F0"/>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microsoft.com/office/2011/relationships/people" Target="peop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jpg"/><Relationship Id="rId5" Type="http://schemas.openxmlformats.org/officeDocument/2006/relationships/image" Target="media/image1.jp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fJYoru5R6izSkDLA33iTLycqTYQ==">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</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7</Pages>
  <Words>765</Words>
  <Characters>4364</Characters>
  <Application>Microsoft Office Word</Application>
  <DocSecurity>0</DocSecurity>
  <Lines>36</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Marie-Christine .</dc:creator>
  <cp:lastModifiedBy>Marie-Christine .</cp:lastModifiedBy>
  <cp:revision>3</cp:revision>
  <dcterms:created xsi:type="dcterms:W3CDTF">2024-07-06T16:54:00Z</dcterms:created>
  <dcterms:modified xsi:type="dcterms:W3CDTF">2024-07-18T12:52:00Z</dcterms:modified>
</cp:coreProperties>
</file>